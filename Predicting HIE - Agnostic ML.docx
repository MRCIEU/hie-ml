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9419C2" w14:textId="38B90986" w:rsidR="009A2B95" w:rsidRPr="00D57ED5" w:rsidRDefault="00210AE8" w:rsidP="009A2B95">
      <w:pPr>
        <w:spacing w:line="360" w:lineRule="auto"/>
        <w:jc w:val="center"/>
        <w:rPr>
          <w:rFonts w:asciiTheme="minorHAnsi" w:hAnsiTheme="minorHAnsi" w:cstheme="minorHAnsi"/>
          <w:b/>
          <w:u w:val="single"/>
        </w:rPr>
      </w:pPr>
      <w:r w:rsidRPr="00D57ED5">
        <w:rPr>
          <w:rFonts w:asciiTheme="minorHAnsi" w:hAnsiTheme="minorHAnsi" w:cstheme="minorHAnsi"/>
          <w:b/>
          <w:u w:val="single"/>
        </w:rPr>
        <w:t>PREDICTING HIE: CONVENTIONAL RISK FACTOR</w:t>
      </w:r>
      <w:r w:rsidR="00D34E77" w:rsidRPr="00D57ED5">
        <w:rPr>
          <w:rFonts w:asciiTheme="minorHAnsi" w:hAnsiTheme="minorHAnsi" w:cstheme="minorHAnsi"/>
          <w:b/>
          <w:u w:val="single"/>
        </w:rPr>
        <w:t>S</w:t>
      </w:r>
      <w:r w:rsidRPr="00D57ED5">
        <w:rPr>
          <w:rFonts w:asciiTheme="minorHAnsi" w:hAnsiTheme="minorHAnsi" w:cstheme="minorHAnsi"/>
          <w:b/>
          <w:u w:val="single"/>
        </w:rPr>
        <w:t xml:space="preserve"> COMPARED TO AGNOSTIC MACHINE LEARNING ALGORITHMS</w:t>
      </w:r>
    </w:p>
    <w:p w14:paraId="415D237C" w14:textId="534F5588" w:rsidR="009A2B95" w:rsidRDefault="009A2B95" w:rsidP="00184312">
      <w:pPr>
        <w:spacing w:line="360" w:lineRule="auto"/>
        <w:rPr>
          <w:ins w:id="0" w:author="David Odd" w:date="2020-12-15T16:55:00Z"/>
          <w:rFonts w:asciiTheme="minorHAnsi" w:hAnsiTheme="minorHAnsi" w:cstheme="minorHAnsi"/>
          <w:b/>
        </w:rPr>
      </w:pPr>
    </w:p>
    <w:p w14:paraId="636052F0" w14:textId="77777777" w:rsidR="002B76B5" w:rsidRPr="002B76B5" w:rsidRDefault="002B76B5" w:rsidP="00184312">
      <w:pPr>
        <w:spacing w:line="360" w:lineRule="auto"/>
        <w:rPr>
          <w:ins w:id="1" w:author="David Odd" w:date="2020-12-16T09:09:00Z"/>
          <w:rFonts w:asciiTheme="minorHAnsi" w:hAnsiTheme="minorHAnsi" w:cstheme="minorHAnsi"/>
          <w:bCs/>
          <w:rPrChange w:id="2" w:author="David Odd" w:date="2020-12-16T09:09:00Z">
            <w:rPr>
              <w:ins w:id="3" w:author="David Odd" w:date="2020-12-16T09:09:00Z"/>
              <w:rFonts w:asciiTheme="minorHAnsi" w:hAnsiTheme="minorHAnsi" w:cstheme="minorHAnsi"/>
              <w:b/>
            </w:rPr>
          </w:rPrChange>
        </w:rPr>
      </w:pPr>
      <w:commentRangeStart w:id="4"/>
      <w:ins w:id="5" w:author="David Odd" w:date="2020-12-16T09:09:00Z">
        <w:r w:rsidRPr="002B76B5">
          <w:rPr>
            <w:rFonts w:asciiTheme="minorHAnsi" w:hAnsiTheme="minorHAnsi" w:cstheme="minorHAnsi"/>
            <w:bCs/>
            <w:rPrChange w:id="6" w:author="David Odd" w:date="2020-12-16T09:09:00Z">
              <w:rPr>
                <w:rFonts w:asciiTheme="minorHAnsi" w:hAnsiTheme="minorHAnsi" w:cstheme="minorHAnsi"/>
                <w:b/>
              </w:rPr>
            </w:rPrChange>
          </w:rPr>
          <w:t>Matt Lyon</w:t>
        </w:r>
      </w:ins>
    </w:p>
    <w:p w14:paraId="737A4ED7" w14:textId="702DFF6B" w:rsidR="006345DD" w:rsidRDefault="006345DD" w:rsidP="00184312">
      <w:pPr>
        <w:spacing w:line="360" w:lineRule="auto"/>
        <w:rPr>
          <w:ins w:id="7" w:author="David Odd" w:date="2020-12-16T09:27:00Z"/>
          <w:rFonts w:asciiTheme="minorHAnsi" w:hAnsiTheme="minorHAnsi" w:cstheme="minorHAnsi"/>
          <w:bCs/>
        </w:rPr>
      </w:pPr>
      <w:ins w:id="8" w:author="David Odd" w:date="2020-12-15T16:55:00Z">
        <w:r w:rsidRPr="002B76B5">
          <w:rPr>
            <w:rFonts w:asciiTheme="minorHAnsi" w:hAnsiTheme="minorHAnsi" w:cstheme="minorHAnsi"/>
            <w:bCs/>
            <w:rPrChange w:id="9" w:author="David Odd" w:date="2020-12-16T09:09:00Z">
              <w:rPr>
                <w:rFonts w:asciiTheme="minorHAnsi" w:hAnsiTheme="minorHAnsi" w:cstheme="minorHAnsi"/>
                <w:b/>
              </w:rPr>
            </w:rPrChange>
          </w:rPr>
          <w:t>+Heather White (She did all the initial categorisation) in the author list somewhere.</w:t>
        </w:r>
      </w:ins>
    </w:p>
    <w:p w14:paraId="2FACA076" w14:textId="079C4726" w:rsidR="000F105A" w:rsidRPr="002B76B5" w:rsidRDefault="000F105A" w:rsidP="00184312">
      <w:pPr>
        <w:spacing w:line="360" w:lineRule="auto"/>
        <w:rPr>
          <w:ins w:id="10" w:author="David Odd" w:date="2020-12-15T16:55:00Z"/>
          <w:rFonts w:asciiTheme="minorHAnsi" w:hAnsiTheme="minorHAnsi" w:cstheme="minorHAnsi"/>
          <w:bCs/>
          <w:rPrChange w:id="11" w:author="David Odd" w:date="2020-12-16T09:09:00Z">
            <w:rPr>
              <w:ins w:id="12" w:author="David Odd" w:date="2020-12-15T16:55:00Z"/>
              <w:rFonts w:asciiTheme="minorHAnsi" w:hAnsiTheme="minorHAnsi" w:cstheme="minorHAnsi"/>
              <w:b/>
            </w:rPr>
          </w:rPrChange>
        </w:rPr>
      </w:pPr>
      <w:ins w:id="13" w:author="David Odd" w:date="2020-12-16T09:27:00Z">
        <w:r>
          <w:rPr>
            <w:rFonts w:asciiTheme="minorHAnsi" w:hAnsiTheme="minorHAnsi" w:cstheme="minorHAnsi"/>
            <w:bCs/>
          </w:rPr>
          <w:t>Tom Gaunt</w:t>
        </w:r>
      </w:ins>
    </w:p>
    <w:p w14:paraId="580369EE" w14:textId="569BA772" w:rsidR="006345DD" w:rsidRPr="002B76B5" w:rsidRDefault="002B76B5" w:rsidP="00184312">
      <w:pPr>
        <w:spacing w:line="360" w:lineRule="auto"/>
        <w:rPr>
          <w:ins w:id="14" w:author="David Odd" w:date="2020-12-16T09:09:00Z"/>
          <w:rFonts w:asciiTheme="minorHAnsi" w:hAnsiTheme="minorHAnsi" w:cstheme="minorHAnsi"/>
          <w:bCs/>
          <w:rPrChange w:id="15" w:author="David Odd" w:date="2020-12-16T09:09:00Z">
            <w:rPr>
              <w:ins w:id="16" w:author="David Odd" w:date="2020-12-16T09:09:00Z"/>
              <w:rFonts w:asciiTheme="minorHAnsi" w:hAnsiTheme="minorHAnsi" w:cstheme="minorHAnsi"/>
              <w:b/>
            </w:rPr>
          </w:rPrChange>
        </w:rPr>
      </w:pPr>
      <w:ins w:id="17" w:author="David Odd" w:date="2020-12-16T09:09:00Z">
        <w:r w:rsidRPr="002B76B5">
          <w:rPr>
            <w:rFonts w:asciiTheme="minorHAnsi" w:hAnsiTheme="minorHAnsi" w:cstheme="minorHAnsi"/>
            <w:bCs/>
            <w:rPrChange w:id="18" w:author="David Odd" w:date="2020-12-16T09:09:00Z">
              <w:rPr>
                <w:rFonts w:asciiTheme="minorHAnsi" w:hAnsiTheme="minorHAnsi" w:cstheme="minorHAnsi"/>
                <w:b/>
              </w:rPr>
            </w:rPrChange>
          </w:rPr>
          <w:t>Deborah Lawlor</w:t>
        </w:r>
      </w:ins>
    </w:p>
    <w:p w14:paraId="29008E62" w14:textId="58413F3D" w:rsidR="002B76B5" w:rsidRPr="002B76B5" w:rsidRDefault="002B76B5" w:rsidP="00184312">
      <w:pPr>
        <w:spacing w:line="360" w:lineRule="auto"/>
        <w:rPr>
          <w:ins w:id="19" w:author="David Odd" w:date="2020-12-16T09:09:00Z"/>
          <w:rFonts w:asciiTheme="minorHAnsi" w:hAnsiTheme="minorHAnsi" w:cstheme="minorHAnsi"/>
          <w:bCs/>
          <w:rPrChange w:id="20" w:author="David Odd" w:date="2020-12-16T09:09:00Z">
            <w:rPr>
              <w:ins w:id="21" w:author="David Odd" w:date="2020-12-16T09:09:00Z"/>
              <w:rFonts w:asciiTheme="minorHAnsi" w:hAnsiTheme="minorHAnsi" w:cstheme="minorHAnsi"/>
              <w:b/>
            </w:rPr>
          </w:rPrChange>
        </w:rPr>
      </w:pPr>
      <w:ins w:id="22" w:author="David Odd" w:date="2020-12-16T09:09:00Z">
        <w:r w:rsidRPr="002B76B5">
          <w:rPr>
            <w:rFonts w:asciiTheme="minorHAnsi" w:hAnsiTheme="minorHAnsi" w:cstheme="minorHAnsi"/>
            <w:bCs/>
            <w:rPrChange w:id="23" w:author="David Odd" w:date="2020-12-16T09:09:00Z">
              <w:rPr>
                <w:rFonts w:asciiTheme="minorHAnsi" w:hAnsiTheme="minorHAnsi" w:cstheme="minorHAnsi"/>
                <w:b/>
              </w:rPr>
            </w:rPrChange>
          </w:rPr>
          <w:t>David Odd</w:t>
        </w:r>
      </w:ins>
      <w:commentRangeEnd w:id="4"/>
      <w:ins w:id="24" w:author="David Odd" w:date="2020-12-16T09:27:00Z">
        <w:r w:rsidR="000F105A">
          <w:rPr>
            <w:rStyle w:val="CommentReference"/>
            <w:rFonts w:asciiTheme="minorHAnsi" w:eastAsiaTheme="minorHAnsi" w:hAnsiTheme="minorHAnsi" w:cstheme="minorBidi"/>
            <w:lang w:eastAsia="en-US"/>
          </w:rPr>
          <w:commentReference w:id="4"/>
        </w:r>
      </w:ins>
    </w:p>
    <w:p w14:paraId="5A23F6E1" w14:textId="77777777" w:rsidR="002B76B5" w:rsidRPr="00D57ED5" w:rsidRDefault="002B76B5" w:rsidP="00184312">
      <w:pPr>
        <w:spacing w:line="360" w:lineRule="auto"/>
        <w:rPr>
          <w:rFonts w:asciiTheme="minorHAnsi" w:hAnsiTheme="minorHAnsi" w:cstheme="minorHAnsi"/>
          <w:b/>
        </w:rPr>
      </w:pPr>
    </w:p>
    <w:p w14:paraId="31F3D9B1" w14:textId="6D6DEF4E" w:rsidR="00A072A3"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INTRODUCTION</w:t>
      </w:r>
    </w:p>
    <w:p w14:paraId="72F316CB" w14:textId="77777777" w:rsidR="00932424" w:rsidRPr="00D57ED5" w:rsidRDefault="00932424" w:rsidP="00184312">
      <w:pPr>
        <w:spacing w:line="360" w:lineRule="auto"/>
        <w:rPr>
          <w:rFonts w:asciiTheme="minorHAnsi" w:hAnsiTheme="minorHAnsi" w:cstheme="minorHAnsi"/>
          <w:b/>
        </w:rPr>
      </w:pPr>
    </w:p>
    <w:p w14:paraId="72BE4C20" w14:textId="0351C516" w:rsidR="00932424" w:rsidRPr="00D57ED5" w:rsidRDefault="00932424" w:rsidP="00184312">
      <w:pPr>
        <w:spacing w:line="360" w:lineRule="auto"/>
        <w:rPr>
          <w:rFonts w:asciiTheme="minorHAnsi" w:hAnsiTheme="minorHAnsi" w:cstheme="minorHAnsi"/>
        </w:rPr>
      </w:pPr>
      <w:r w:rsidRPr="00D57ED5">
        <w:rPr>
          <w:rFonts w:asciiTheme="minorHAnsi" w:hAnsiTheme="minorHAnsi" w:cstheme="minorHAnsi"/>
        </w:rPr>
        <w:t>While m</w:t>
      </w:r>
      <w:r w:rsidRPr="00D57ED5">
        <w:rPr>
          <w:rFonts w:asciiTheme="minorHAnsi" w:hAnsiTheme="minorHAnsi" w:cstheme="minorHAnsi"/>
          <w:bCs/>
        </w:rPr>
        <w:t>others report that the well-being of their unborn infant is the single biggest priority for them</w:t>
      </w:r>
      <w:r w:rsidRPr="00D57ED5">
        <w:rPr>
          <w:rFonts w:asciiTheme="minorHAnsi" w:hAnsiTheme="minorHAnsi" w:cstheme="minorHAnsi"/>
          <w:bCs/>
        </w:rPr>
        <w:fldChar w:fldCharType="begin" w:fldLock="1"/>
      </w:r>
      <w:r w:rsidRPr="00D57ED5">
        <w:rPr>
          <w:rFonts w:asciiTheme="minorHAnsi" w:hAnsiTheme="minorHAnsi" w:cstheme="minorHAnsi"/>
          <w:bCs/>
        </w:rPr>
        <w:instrText>ADDIN CSL_CITATION {"citationItems":[{"id":"ITEM-1","itemData":{"DOI":"10.1111/j.1471-0528.2009.02119.x","ISSN":"1471-0528 (Electronic)","PMID":"19385961","abstract":"OBJECTIVE: To explore whether women view decision-making surrounding vaginal or caesarean birth as their choice. DESIGN: Longitudinal cohort study utilising quantitative (questionnaire, routinely collected data) and qualitative (in-depth interviews) methods simultaneously. SETTING: A large hospital providing National Health Service maternity care in the UK. SAMPLE: Four-hundred and fifty-four primigravid women. METHODS: Women completed up to three questionnaires between their antenatal booking appointment and delivery. Amongst these women, 153 were interviewed at least once during pregnancy (between 24 and 36 weeks) and/or after 12 moths after birth. Data were also obtained from women's hospital delivery records. Descriptive statistical analysis was performed (survey and delivery data). Interview data were analysed using a seven-stage sequential form of qualitative analysis. RESULTS: Whilst many women supported the principle of choice, they identified how, in practice their autonomy was limited by individual circumstance and available care provision. All women felt that concerns about their baby's or their own health should take precedence over personal preference. Moreover, expressing a preference for either vaginal or caesarean birth was inherently problematic as choice until the time of delivery was neither static nor final. Women did not have autonomous choice over their actual birth method, but neither did they necessarily want it. CONCLUSIONS: The results of this large exploratory study suggest that choice may not be the best concept through which to approach the current arrangements for birth in the UK. Moreover, they challenge the notion of choice that currently prevails in international debates about caesarean delivery for maternal request.","author":[{"dropping-particle":"","family":"Kingdon","given":"C","non-dropping-particle":"","parse-names":false,"suffix":""},{"dropping-particle":"","family":"Neilson","given":"J","non-dropping-particle":"","parse-names":false,"suffix":""},{"dropping-particle":"","family":"Singleton","given":"V","non-dropping-particle":"","parse-names":false,"suffix":""},{"dropping-particle":"","family":"Gyte","given":"G","non-dropping-particle":"","parse-names":false,"suffix":""},{"dropping-particle":"","family":"Hart","given":"A","non-dropping-particle":"","parse-names":false,"suffix":""},{"dropping-particle":"","family":"Gabbay","given":"M","non-dropping-particle":"","parse-names":false,"suffix":""},{"dropping-particle":"","family":"Lavender","given":"T","non-dropping-particle":"","parse-names":false,"suffix":""}],"container-title":"BJOG : an international journal of obstetrics and gynaecology","id":"ITEM-1","issue":"7","issued":{"date-parts":[["2009","6"]]},"language":"eng","page":"886-895","publisher-place":"England","title":"Choice and birth method: mixed-method study of caesarean delivery for maternal request.","type":"article-journal","volume":"116"},"uris":["http://www.mendeley.com/documents/?uuid=318943b5-d155-470f-909d-edd628a6dda2"]}],"mendeley":{"formattedCitation":"&lt;sup&gt;1&lt;/sup&gt;","plainTextFormattedCitation":"1","previouslyFormattedCitation":"&lt;sup&gt;1&lt;/sup&gt;"},"properties":{"noteIndex":0},"schema":"https://github.com/citation-style-language/schema/raw/master/csl-citation.json"}</w:instrText>
      </w:r>
      <w:r w:rsidRPr="00D57ED5">
        <w:rPr>
          <w:rFonts w:asciiTheme="minorHAnsi" w:hAnsiTheme="minorHAnsi" w:cstheme="minorHAnsi"/>
          <w:bCs/>
        </w:rPr>
        <w:fldChar w:fldCharType="separate"/>
      </w:r>
      <w:r w:rsidRPr="00D57ED5">
        <w:rPr>
          <w:rFonts w:asciiTheme="minorHAnsi" w:hAnsiTheme="minorHAnsi" w:cstheme="minorHAnsi"/>
          <w:bCs/>
          <w:noProof/>
          <w:vertAlign w:val="superscript"/>
        </w:rPr>
        <w:t>1</w:t>
      </w:r>
      <w:r w:rsidRPr="00D57ED5">
        <w:rPr>
          <w:rFonts w:asciiTheme="minorHAnsi" w:hAnsiTheme="minorHAnsi" w:cstheme="minorHAnsi"/>
          <w:bCs/>
        </w:rPr>
        <w:fldChar w:fldCharType="end"/>
      </w:r>
      <w:r w:rsidRPr="00D57ED5">
        <w:rPr>
          <w:rFonts w:asciiTheme="minorHAnsi" w:hAnsiTheme="minorHAnsi" w:cstheme="minorHAnsi"/>
          <w:bCs/>
        </w:rPr>
        <w:t xml:space="preserve"> </w:t>
      </w:r>
      <w:r w:rsidRPr="00D57ED5">
        <w:rPr>
          <w:rFonts w:asciiTheme="minorHAnsi" w:hAnsiTheme="minorHAnsi" w:cstheme="minorHAnsi"/>
        </w:rPr>
        <w:t>there is little evidence to guide them or the professionals looking after their baby</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{"citationItems":[{"id":"ITEM-1","itemData":{"DOI":"10.1186/s12906-015-0663-y","ISSN":"1472-6882 (Electronic)","PMID":"25947100","abstract":"BACKGROUND: Decision-making during pregnancy regarding different options of care  can be difficult, particularly when risks of intervention versus no intervention for mother and baby are unclear. Unbiased information and support for decision making may be beneficial in these situations. The management of normal pregnancies at and beyond term is an example of such a situation. In order to determine the need to develop an evidence-based decision aid this paper searches, analyses and appraises patient decision aids and patient information leaflets regarding care options in cases of late term and post-term pregnancies, including complementary and alternative medicine (CAM). METHODS: A literature search was carried out in a variety of lay and medical databases. INCLUSION CRITERIA: written information related to uncomplicated singleton pregnancies and targeted at lay people. Analysis and appraisal of included material by means of quality criteria was set up based on the International Patient Decision Aid Standards accounting for evidence-basing of CAM options. RESULTS: Inclusion of two decision aids and eleven leaflets from four decision aids and sixteen leaflets. One decision aid met the quality criteria almost completely, the other one only insufficiently despite providing some helpful information. Only one leaflet is of good quality, but cannot substitute a decision aid. CONCLUSIONS: There is an urgent need for the design of an evidence-based decision aid of good quality for late-term or post-term pregnancy, particularly in German language.","author":[{"dropping-particle":"","family":"Berger","given":"Bettina","non-dropping-particle":"","parse-names":false,"suffix":""},{"dropping-particle":"","family":"Schwarz","given":"Christiane","non-dropping-particle":"","parse-names":false,"suffix":""},{"dropping-particle":"","family":"Heusser","given":"Peter","non-dropping-particle":"","parse-names":false,"suffix":""}],"container-title":"BMC complementary and alternative medicine","id":"ITEM-1","issued":{"date-parts":[["2015"]]},"language":"eng","page":"143","publisher-place":"England","title":"Watchful waiting or induction of labour--a matter of informed choice: identification, analysis and critical appraisal of decision aids and patient information regarding care options for women with uncomplicated singleton late and post term pregnancies: a ","type":"article-journal","volume":"15"},"uris":["http://www.mendeley.com/documents/?uuid=8b912358-fc92-47d4-8fe2-7d6d75d29aa5"]}],"mendeley":{"formattedCitation":"&lt;sup&gt;2&lt;/sup&gt;","plainTextFormattedCitation":"2","previouslyFormattedCitation":"&lt;sup&gt;2&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w:t>
      </w:r>
      <w:r w:rsidRPr="00D57ED5">
        <w:rPr>
          <w:rFonts w:asciiTheme="minorHAnsi" w:hAnsiTheme="minorHAnsi" w:cstheme="minorHAnsi"/>
        </w:rPr>
        <w:fldChar w:fldCharType="end"/>
      </w:r>
      <w:r w:rsidRPr="00D57ED5">
        <w:rPr>
          <w:rFonts w:asciiTheme="minorHAnsi" w:hAnsiTheme="minorHAnsi" w:cstheme="minorHAnsi"/>
        </w:rPr>
        <w:t>. The prediction of which infants will become compromised around birth is poorly understood</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{"citationItems":[{"id":"ITEM-1","itemData":{"DOI":"10.1111/j.1651-2227.2008.00862.x","ISSN":"0803-5253","PMID":"18489620","abstract":"The aim of this study was to investigate the association between maternal socioeconomic position and a persistent low Apgar score (a score of &lt; 7 at 1 and 5 min following birth).","author":[{"dropping-particle":"","family":"Odd","given":"David E","non-dropping-particle":"","parse-names":false,"suffix":""},{"dropping-particle":"","family":"Doyle","given":"Pat","non-dropping-particle":"","parse-names":false,"suffix":""},{"dropping-particle":"","family":"Gunnell","given":"David","non-dropping-particle":"","parse-names":false,"suffix":""},{"dropping-particle":"","family":"Lewis","given":"Glyn","non-dropping-particle":"","parse-names":false,"suffix":""},{"dropping-particle":"","family":"Whitelaw","given":"Andrew","non-dropping-particle":"","parse-names":false,"suffix":""},{"dropping-particle":"","family":"Rasmussen","given":"Finn","non-dropping-particle":"","parse-names":false,"suffix":""}],"container-title":"Acta Paediatrica","id":"ITEM-1","issue":"9","issued":{"date-parts":[["2008","9"]]},"page":"1275-1280","title":"Risk of low Apgar score and socioeconomic position: a study of Swedish male births","type":"article-journal","volume":"97"},"uris":["http://www.mendeley.com/documents/?uuid=3c930cc8-9d65-404f-a278-059fe57bb449"]}],"mendeley":{"formattedCitation":"&lt;sup&gt;3&lt;/sup&gt;","plainTextFormattedCitation":"3","previouslyFormattedCitation":"&lt;sup&gt;3&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3</w:t>
      </w:r>
      <w:r w:rsidRPr="00D57ED5">
        <w:rPr>
          <w:rFonts w:asciiTheme="minorHAnsi" w:hAnsiTheme="minorHAnsi" w:cstheme="minorHAnsi"/>
        </w:rPr>
        <w:fldChar w:fldCharType="end"/>
      </w:r>
      <w:r w:rsidRPr="00D57ED5">
        <w:rPr>
          <w:rFonts w:asciiTheme="minorHAnsi" w:hAnsiTheme="minorHAnsi" w:cstheme="minorHAnsi"/>
        </w:rPr>
        <w:t>, and has been identified as a priority for the RCOG</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{"citationItems":[{"id":"ITEM-1","itemData":{"URL":"https://www.rcog.org.uk/eachbabycounts","accessed":{"date-parts":[["2017","1","14"]]},"author":[{"dropping-particle":"","family":"Gynaecologists","given":"Royal College of Obstetricians and","non-dropping-particle":"","parse-names":false,"suffix":""}],"id":"ITEM-1","issued":{"date-parts":[["0"]]},"title":"Easy Baby Counts","type":"webpage"},"uris":["http://www.mendeley.com/documents/?uuid=f686e35a-6cb3-43e2-bea1-85d90a9356aa"]}],"mendeley":{"formattedCitation":"&lt;sup&gt;4&lt;/sup&gt;","plainTextFormattedCitation":"4","previouslyFormattedCitation":"&lt;sup&gt;4&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4</w:t>
      </w:r>
      <w:r w:rsidRPr="00D57ED5">
        <w:rPr>
          <w:rFonts w:asciiTheme="minorHAnsi" w:hAnsiTheme="minorHAnsi" w:cstheme="minorHAnsi"/>
        </w:rPr>
        <w:fldChar w:fldCharType="end"/>
      </w:r>
      <w:r w:rsidRPr="00D57ED5">
        <w:rPr>
          <w:rFonts w:asciiTheme="minorHAnsi" w:hAnsiTheme="minorHAnsi" w:cstheme="minorHAnsi"/>
        </w:rPr>
        <w:t xml:space="preserve"> and the UK Department of Health</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{"citationItems":[{"id":"ITEM-1","itemData":{"URL":"https://www.gov.uk/government/news/new-ambition-to-halve-rate-of-stillbirths-and-infant-deaths","accessed":{"date-parts":[["2017","1","12"]]},"author":[{"dropping-particle":"","family":"Health","given":"Departent of","non-dropping-particle":"","parse-names":false,"suffix":""}],"id":"ITEM-1","issued":{"date-parts":[["0"]]},"title":"New ambition to halve rate of stillbirths and infant deaths","type":"webpage"},"uris":["http://www.mendeley.com/documents/?uuid=a88318b0-656e-4f5a-9e32-5cacadd87e3e"]}],"mendeley":{"formattedCitation":"&lt;sup&gt;5&lt;/sup&gt;","plainTextFormattedCitation":"5","previouslyFormattedCitation":"&lt;sup&gt;5&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5</w:t>
      </w:r>
      <w:r w:rsidRPr="00D57ED5">
        <w:rPr>
          <w:rFonts w:asciiTheme="minorHAnsi" w:hAnsiTheme="minorHAnsi" w:cstheme="minorHAnsi"/>
        </w:rPr>
        <w:fldChar w:fldCharType="end"/>
      </w:r>
      <w:r w:rsidRPr="00D57ED5">
        <w:rPr>
          <w:rFonts w:asciiTheme="minorHAnsi" w:hAnsiTheme="minorHAnsi" w:cstheme="minorHAnsi"/>
        </w:rPr>
        <w:t>. We have presented some work that shows that modelling of risk is feasible</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author":[{"dropping-particle":"","family":"Odd","given":"D","non-dropping-particle":"","parse-names":false,"suffix":""},{"dropping-particle":"","family":"Heep","given":"A","non-dropping-particle":"","parse-names":false,"suffix":""},{"dropping-particle":"","family":"Luyt","given":"K","non-dropping-particle":"","parse-names":false,"suffix":""},{"dropping-particle":"","family":"Draycott","given":"T","non-dropping-particle":"","parse-names":false,"suffix":""}],"container-title":"Joined European Neonatal Societies Congress","id":"ITEM-1","issued":{"date-parts":[["2015"]]},"publisher-place":"Budapest, Hungary","title":"Hypoxic-Ischaemic Brain Injury: Delivery Before Intrapartum Events","type":"paper-conference"},"uris":["http://www.mendeley.com/documents/?uuid=c289891d-b6c9-48fd-bcd7-50a74079fcb3"]}],"mendeley":{"formattedCitation":"&lt;sup&gt;6&lt;/sup&gt;","plainTextFormattedCitation":"6","previouslyFormattedCitation":"&lt;sup&gt;6&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6</w:t>
      </w:r>
      <w:r w:rsidRPr="00D57ED5">
        <w:rPr>
          <w:rFonts w:asciiTheme="minorHAnsi" w:hAnsiTheme="minorHAnsi" w:cstheme="minorHAnsi"/>
        </w:rPr>
        <w:fldChar w:fldCharType="end"/>
      </w:r>
      <w:r w:rsidRPr="00D57ED5">
        <w:rPr>
          <w:rFonts w:asciiTheme="minorHAnsi" w:hAnsiTheme="minorHAnsi" w:cstheme="minorHAnsi"/>
        </w:rPr>
        <w:t xml:space="preserve"> and we know that simple interventions can improve neonatal and maternal</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PMID":"16411995","author":[{"dropping-particle":"","family":"Draycott","given":"T","non-dropping-particle":"","parse-names":false,"suffix":""},{"dropping-particle":"","family":"Sibanda","given":"T","non-dropping-particle":"","parse-names":false,"suffix":""},{"dropping-particle":"","family":"Owen","given":"L","non-dropping-particle":"","parse-names":false,"suffix":""},{"dropping-particle":"","family":"Akande","given":"V","non-dropping-particle":"","parse-names":false,"suffix":""},{"dropping-particle":"","family":"Winter","given":"C","non-dropping-particle":"","parse-names":false,"suffix":""},{"dropping-particle":"","family":"Reading","given":"S","non-dropping-particle":"","parse-names":false,"suffix":""},{"dropping-particle":"","family":"Whitelaw","given":"A","non-dropping-particle":"","parse-names":false,"suffix":""}],"container-title":"Bjog","id":"ITEM-1","issue":"2","issued":{"date-parts":[["2006"]]},"page":"177-182","title":"Does training in obstetric emergencies improve neonatal outcome?","type":"article-journal","volume":"113"},"uris":["http://www.mendeley.com/documents/?uuid=17cd08a6-026e-4503-9ebc-d9ba72b24aba"]},{"id":"ITEM-2","itemData":{"author":[{"dropping-particle":"","family":"Chiossim","given":"G.","non-dropping-particle":"","parse-names":false,"suffix":""}],"container-title":"Obs Gynecol","id":"ITEM-2","issue":"561-9","issued":{"date-parts":[["2013"]]},"title":"Timing of Delivery and Adverse Outcomes in Term Singleton Repeat Cesarean Deliveries","type":"article-journal","volume":"121"},"uris":["http://www.mendeley.com/documents/?uuid=878a907c-f446-44e9-af9f-6b281b2a57b2"]}],"mendeley":{"formattedCitation":"&lt;sup&gt;7,8&lt;/sup&gt;","plainTextFormattedCitation":"7,8","previouslyFormattedCitation":"&lt;sup&gt;7,8&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7,8</w:t>
      </w:r>
      <w:r w:rsidRPr="00D57ED5">
        <w:rPr>
          <w:rFonts w:asciiTheme="minorHAnsi" w:hAnsiTheme="minorHAnsi" w:cstheme="minorHAnsi"/>
        </w:rPr>
        <w:fldChar w:fldCharType="end"/>
      </w:r>
      <w:r w:rsidRPr="00D57ED5">
        <w:rPr>
          <w:rFonts w:asciiTheme="minorHAnsi" w:hAnsiTheme="minorHAnsi" w:cstheme="minorHAnsi"/>
        </w:rPr>
        <w:t xml:space="preserve"> outcomes. </w:t>
      </w:r>
    </w:p>
    <w:p w14:paraId="73029B7B" w14:textId="77777777" w:rsidR="00D34E77" w:rsidRPr="00D57ED5" w:rsidRDefault="00D34E77" w:rsidP="00184312">
      <w:pPr>
        <w:spacing w:line="360" w:lineRule="auto"/>
        <w:rPr>
          <w:rFonts w:asciiTheme="minorHAnsi" w:hAnsiTheme="minorHAnsi" w:cstheme="minorHAnsi"/>
        </w:rPr>
      </w:pPr>
    </w:p>
    <w:p w14:paraId="097B5480" w14:textId="684E762A" w:rsidR="00932424" w:rsidRPr="00D57ED5" w:rsidRDefault="00ED7B7B" w:rsidP="00184312">
      <w:pPr>
        <w:spacing w:line="360" w:lineRule="auto"/>
        <w:rPr>
          <w:rFonts w:asciiTheme="minorHAnsi" w:hAnsiTheme="minorHAnsi" w:cstheme="minorHAnsi"/>
        </w:rPr>
      </w:pPr>
      <w:r w:rsidRPr="00D57ED5">
        <w:rPr>
          <w:rFonts w:asciiTheme="minorHAnsi" w:hAnsiTheme="minorHAnsi" w:cstheme="minorHAnsi"/>
          <w:shd w:val="clear" w:color="auto" w:fill="FFFFFF"/>
        </w:rPr>
        <w:t xml:space="preserve">One significant cause of perinatal brain injury is perinatal asphyxia, leading to hypoxic-ischaemic encephalopathy (HIE). </w:t>
      </w:r>
      <w:r w:rsidR="00932424" w:rsidRPr="00D57ED5">
        <w:rPr>
          <w:rFonts w:asciiTheme="minorHAnsi" w:hAnsiTheme="minorHAnsi" w:cstheme="minorHAnsi"/>
        </w:rPr>
        <w:t xml:space="preserve"> </w:t>
      </w:r>
      <w:r w:rsidRPr="00D57ED5">
        <w:rPr>
          <w:rFonts w:asciiTheme="minorHAnsi" w:hAnsiTheme="minorHAnsi" w:cstheme="minorHAnsi"/>
        </w:rPr>
        <w:t xml:space="preserve">HIE if often </w:t>
      </w:r>
      <w:r w:rsidR="00932424" w:rsidRPr="00D57ED5">
        <w:rPr>
          <w:rFonts w:asciiTheme="minorHAnsi" w:hAnsiTheme="minorHAnsi" w:cstheme="minorHAnsi"/>
        </w:rPr>
        <w:t>devastating</w:t>
      </w:r>
      <w:r w:rsidRPr="00D57ED5">
        <w:rPr>
          <w:rFonts w:asciiTheme="minorHAnsi" w:hAnsiTheme="minorHAnsi" w:cstheme="minorHAnsi"/>
        </w:rPr>
        <w:t>,</w:t>
      </w:r>
      <w:r w:rsidR="00932424" w:rsidRPr="00D57ED5">
        <w:rPr>
          <w:rFonts w:asciiTheme="minorHAnsi" w:hAnsiTheme="minorHAnsi" w:cstheme="minorHAnsi"/>
        </w:rPr>
        <w:t xml:space="preserve"> with life-long impacts for the infant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author":[{"dropping-particle":"V","family":"Azzopardi","given":"D","non-dropping-particle":"","parse-names":false,"suffix":""},{"dropping-particle":"","family":"Strohm","given":"B","non-dropping-particle":"","parse-names":false,"suffix":""},{"dropping-particle":"","family":"Edwards","given":"A D","non-dropping-particle":"","parse-names":false,"suffix":""},{"dropping-particle":"","family":"Dyet","given":"L","non-dropping-particle":"","parse-names":false,"suffix":""},{"dropping-particle":"","family":"Halliday","given":"H L","non-dropping-particle":"","parse-names":false,"suffix":""},{"dropping-particle":"","family":"Juszczak","given":"E","non-dropping-particle":"","parse-names":false,"suffix":""},{"dropping-particle":"","family":"Kapellou","given":"O","non-dropping-particle":"","parse-names":false,"suffix":""},{"dropping-particle":"","family":"Levene","given":"M","non-dropping-particle":"","parse-names":false,"suffix":""},{"dropping-particle":"","family":"Marlow","given":"N","non-dropping-particle":"","parse-names":false,"suffix":""},{"dropping-particle":"","family":"Porter","given":"E","non-dropping-particle":"","parse-names":false,"suffix":""},{"dropping-particle":"","family":"Thoresen","given":"M","non-dropping-particle":"","parse-names":false,"suffix":""},{"dropping-particle":"","family":"Whitelaw","given":"A","non-dropping-particle":"","parse-names":false,"suffix":""},{"dropping-particle":"","family":"Brocklehurst","given":"P","non-dropping-particle":"","parse-names":false,"suffix":""},{"dropping-particle":"","family":"Group.","given":"TOBY Study","non-dropping-particle":"","parse-names":false,"suffix":""}],"container-title":"N Engl J Med.","id":"ITEM-1","issue":"14","issued":{"date-parts":[["2009"]]},"page":"1349-1358","title":"Moderate hypothermia to treat perinatal asphyxial encephalopathy","type":"article-journal","volume":"361"},"uris":["http://www.mendeley.com/documents/?uuid=af6cf801-230d-4095-9ca5-e44578cfbabb"]}],"mendeley":{"formattedCitation":"&lt;sup&gt;13&lt;/sup&gt;","plainTextFormattedCitation":"13","previouslyFormattedCitation":"&lt;sup&gt;13&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13</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their family, as well as costing society millions of pounds in medical compensation, lost earnings and welfare support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{"citationItems":[{"id":"ITEM-1","itemData":{"DOI":"10.1542/peds.2010-3604","ISSN":"1098-4275","PMID":"21555491","abstract":"The goal of this study was to investigate the association of poor birth condition with long-term social and economic outcomes at 25 to 31 years of age.","author":[{"dropping-particle":"","family":"Odd","given":"David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age":"e1498-504","title":"Long-term Impact of Poor Birth Condition on Social and Economic Outcomes in Early Adulthood","type":"article-journal","volume":"May 9; eFi"},"uris":["http://www.mendeley.com/documents/?uuid=01533462-7b40-4767-8e08-487c1a6736e5"]}],"mendeley":{"formattedCitation":"&lt;sup&gt;14&lt;/sup&gt;","plainTextFormattedCitation":"14","previouslyFormattedCitation":"&lt;sup&gt;14&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14</w:t>
      </w:r>
      <w:r w:rsidR="00932424" w:rsidRPr="00D57ED5">
        <w:rPr>
          <w:rFonts w:asciiTheme="minorHAnsi" w:hAnsiTheme="minorHAnsi" w:cstheme="minorHAnsi"/>
        </w:rPr>
        <w:fldChar w:fldCharType="end"/>
      </w:r>
      <w:r w:rsidR="00932424" w:rsidRPr="00D57ED5">
        <w:rPr>
          <w:rFonts w:asciiTheme="minorHAnsi" w:hAnsiTheme="minorHAnsi" w:cstheme="minorHAnsi"/>
        </w:rPr>
        <w:t>. As well as the direct impact on infants and families, obstetric practice represents the biggest proportion of legal claims against the NHS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{"citationItems":[{"id":"ITEM-1","itemData":{"DOI":"978-0-9565019-2-9","id":"ITEM-1","issued":{"date-parts":[["2012"]]},"number-of-pages":"171","title":"Ten Years of Maternity Claims: An Analysis of NHS Litigation Authority Data","type":"report"},"uris":["http://www.mendeley.com/documents/?uuid=8852083b-89ba-4760-a8db-a1825eed2084"]}],"mendeley":{"formattedCitation":"&lt;sup&gt;15&lt;/sup&gt;","plainTextFormattedCitation":"15","previouslyFormattedCitation":"&lt;sup&gt;15&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15</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even small improvements in outcomes would yield substantial health benefits for individuals and economic benefits for health care services. Indeed, perinatal asphyxia is the 12th biggest cause of disability life years worldwide</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{"citationItems":[{"id":"ITEM-1","itemData":{"DOI":"10.1016/S0140-6736(12)61689-4","ISSN":"1474-547X (Electronic)","PMID":"23245608","abstract":"BACKGROUND: Measuring disease and injury burden in populations requires a composite metric that captures both premature mortality and the prevalence and severity of ill-health. The 1990 Global Burden of Disease study proposed disability-adjusted life years (DALYs) to measure disease burden. No comprehensive update of disease burden worldwide incorporating a systematic reassessment of disease and injury-specific epidemiology has been done since the 1990 study. We aimed to calculate disease burden worldwide and for 21 regions for 1990, 2005, and 2010 with methods to enable meaningful comparisons over time. METHODS: We calculated DALYs as the sum of years of life lost (YLLs) and years lived with disability (YLDs). DALYs were calculated for 291 causes, 20 age groups, both sexes, and for 187 countries, and aggregated to regional and global estimates of disease burden for three points in time with strictly comparable definitions and methods. YLLs were calculated from age-sex-country-time-specific estimates of mortality by cause, with death by standardised lost life expectancy at each age. YLDs were calculated as prevalence of 1160 disabling sequelae, by age, sex, and cause, and weighted by new disability weights for each health state. Neither YLLs nor YLDs were age-weighted or discounted. Uncertainty around cause-specific DALYs was calculated incorporating uncertainty in levels of all-cause mortality, cause-specific mortality, prevalence, and disability weights. FINDINGS: Global DALYs remained stable from 1990 (2.503 billion) to 2010 (2.490 billion). Crude DALYs per 1000 decreased by 23% (472 per 1000 to 361 per 1000). An important shift has occurred in DALY composition with the contribution of deaths and disability among children (younger than 5 years of age) declining from 41% of global DALYs in 1990 to 25% in 2010. YLLs typically account for about half of disease burden in more developed regions (high-income Asia Pacific, western Europe, high-income North America, and Australasia), rising to over 80% of DALYs in sub-Saharan Africa. In 1990, 47% of DALYs worldwide were from communicable, maternal, neonatal, and nutritional disorders, 43% from non-communicable diseases, and 10% from injuries. By 2010, this had shifted to 35%, 54%, and 11%, respectively. Ischaemic heart disease was the leading cause of DALYs worldwide in 2010 (up from fourth rank in 1990, increasing by 29%), followed by lower respiratory infections (top rank in 1990; 44% decline in DALYs), st…","author":[{"dropping-particle":"","family":"Murray","given":"Christopher J L","non-dropping-particle":"","parse-names":false,"suffix":""},{"dropping-particle":"","family":"Vos","given":"Theo","non-dropping-particle":"","parse-names":false,"suffix":""},{"dropping-particle":"","family":"Lozano","given":"Rafael","non-dropping-particle":"","parse-names":false,"suffix":""},{"dropping-particle":"","family":"Naghavi","given":"Mohsen","non-dropping-particle":"","parse-names":false,"suffix":""},{"dropping-particle":"","family":"Flaxman","given":"Abraham D","non-dropping-particle":"","parse-names":false,"suffix":""},{"dropping-particle":"","family":"Michaud","given":"Catherine","non-dropping-particle":"","parse-names":false,"suffix":""},{"dropping-particle":"","family":"Ezzati","given":"Majid","non-dropping-particle":"","parse-names":false,"suffix":""},{"dropping-particle":"","family":"Shibuya","given":"Kenji","non-dropping-particle":"","parse-names":false,"suffix":""},{"dropping-particle":"","family":"Salomon","given":"Joshua A","non-dropping-particle":"","parse-names":false,"suffix":""},{"dropping-particle":"","family":"Abdalla","given":"Safa","non-dropping-particle":"","parse-names":false,"suffix":""},{"dropping-particle":"","family":"Aboyans","given":"Victor","non-dropping-particle":"","parse-names":false,"suffix":""},{"dropping-particle":"","family":"Abraham","given":"Jerry","non-dropping-particle":"","parse-names":false,"suffix":""},{"dropping-particle":"","family":"Ackerman","given":"Ilana","non-dropping-particle":"","parse-names":false,"suffix":""},{"dropping-particle":"","family":"Aggarwal","given":"Rakesh","non-dropping-particle":"","parse-names":false,"suffix":""},{"dropping-particle":"","family":"Ahn","given":"Stephanie Y","non-dropping-particle":"","parse-names":false,"suffix":""},{"dropping-particle":"","family":"Ali","given":"Mohammed K","non-dropping-particle":"","parse-names":false,"suffix":""},{"dropping-particle":"","family":"Alvarado","given":"Miriam","non-dropping-particle":"","parse-names":false,"suffix":""},{"dropping-particle":"","family":"Anderson","given":"H Ross","non-dropping-particle":"","parse-names":false,"suffix":""},{"dropping-particle":"","family":"Anderson","given":"Laurie M","non-dropping-particle":"","parse-names":false,"suffix":""},{"dropping-particle":"","family":"Andrews","given":"Kathryn G","non-dropping-particle":"","parse-names":false,"suffix":""},{"dropping-particle":"","family":"Atkinson","given":"Charles","non-dropping-particle":"","parse-names":false,"suffix":""},{"dropping-particle":"","family":"Baddour","given":"Larry M","non-dropping-particle":"","parse-names":false,"suffix":""},{"dropping-particle":"","family":"Bahalim","given":"Adil N","non-dropping-particle":"","parse-names":false,"suffix":""},{"dropping-particle":"","family":"Barker-Collo","given":"Suzanne","non-dropping-particle":"","parse-names":false,"suffix":""},{"dropping-particle":"","family":"Barrero","given":"Lope H","non-dropping-particle":"","parse-names":false,"suffix":""},{"dropping-particle":"","family":"Bartels","given":"David H","non-dropping-particle":"","parse-names":false,"suffix":""},{"dropping-particle":"","family":"Basanez","given":"Maria-Gloria","non-dropping-particle":"","parse-names":false,"suffix":""},{"dropping-particle":"","family":"Baxter","given":"Amanda","non-dropping-particle":"","parse-names":false,"suffix":""},{"dropping-particle":"","family":"Bell","given":"Michelle L","non-dropping-particle":"","parse-names":false,"suffix":""},{"dropping-particle":"","family":"Benjamin","given":"Emelia J","non-dropping-particle":"","parse-names":false,"suffix":""},{"dropping-particle":"","family":"Bennett","given":"Derrick","non-dropping-particle":"","parse-names":false,"suffix":""},{"dropping-particle":"","family":"Bernabe","given":"Eduardo","non-dropping-particle":"","parse-names":false,"suffix":""},{"dropping-particle":"","family":"Bhalla","given":"Kavi","non-dropping-particle":"","parse-names":false,"suffix":""},{"dropping-particle":"","family":"Bhandari","given":"Bishal","non-dropping-particle":"","parse-names":false,"suffix":""},{"dropping-particle":"","family":"Bikbov","given":"Boris","non-dropping-particle":"","parse-names":false,"suffix":""},{"dropping-particle":"","family":"Abdulhak","given":"Aref","non-dropping-particle":"Bin","parse-names":false,"suffix":""},{"dropping-particle":"","family":"Birbeck","given":"Gretchen","non-dropping-particle":"","parse-names":false,"suffix":""},{"dropping-particle":"","family":"Black","given":"James A","non-dropping-particle":"","parse-names":false,"suffix":""},{"dropping-particle":"","family":"Blencowe","given":"Hannah","non-dropping-particle":"","parse-names":false,"suffix":""},{"dropping-particle":"","family":"Blore","given":"Jed D","non-dropping-particle":"","parse-names":false,"suffix":""},{"dropping-particle":"","family":"Blyth","given":"Fiona","non-dropping-particle":"","parse-names":false,"suffix":""},{"dropping-particle":"","family":"Bolliger","given":"Ian","non-dropping-particle":"","parse-names":false,"suffix":""},{"dropping-particle":"","family":"Bonaventure","given":"Audrey","non-dropping-particle":"","parse-names":false,"suffix":""},{"dropping-particle":"","family":"Boufous","given":"Soufiane","non-dropping-particle":"","parse-names":false,"suffix":""},{"dropping-particle":"","family":"Bourne","given":"Rupert","non-dropping-particle":"","parse-names":false,"suffix":""},{"dropping-particle":"","family":"Boussinesq","given":"Michel","non-dropping-particle":"","parse-names":false,"suffix":""},{"dropping-particle":"","family":"Braithwaite","given":"Tasanee","non-dropping-particle":"","parse-names":false,"suffix":""},{"dropping-particle":"","family":"Brayne","given":"Carol","non-dropping-particle":"","parse-names":false,"suffix":""},{"dropping-particle":"","family":"Bridgett","given":"Lisa","non-dropping-particle":"","parse-names":false,"suffix":""},{"dropping-particle":"","family":"Brooker","given":"Simon","non-dropping-particle":"","parse-names":false,"suffix":""},{"dropping-particle":"","family":"Brooks","given":"Peter","non-dropping-particle":"","parse-names":false,"suffix":""},{"dropping-particle":"","family":"Brugha","given":"Traolach S","non-dropping-particle":"","parse-names":false,"suffix":""},{"dropping-particle":"","family":"Bryan-Hancock","given":"Claire","non-dropping-particle":"","parse-names":false,"suffix":""},{"dropping-particle":"","family":"Bucello","given":"Chiara","non-dropping-particle":"","parse-names":false,"suffix":""},{"dropping-particle":"","family":"Buchbinder","given":"Rachelle","non-dropping-particle":"","parse-names":false,"suffix":""},{"dropping-particle":"","family":"Buckle","given":"Geoffrey","non-dropping-particle":"","parse-names":false,"suffix":""},{"dropping-particle":"","family":"Budke","given":"Christine M","non-dropping-particle":"","parse-names":false,"suffix":""},{"dropping-particle":"","family":"Burch","given":"Michael","non-dropping-particle":"","parse-names":false,"suffix":""},{"dropping-particle":"","family":"Burney","given":"Peter","non-dropping-particle":"","parse-names":false,"suffix":""},{"dropping-particle":"","family":"Burstein","given":"Roy","non-dropping-particle":"","parse-names":false,"suffix":""},{"dropping-particle":"","family":"Calabria","given":"Bianca","non-dropping-particle":"","parse-names":false,"suffix":""},{"dropping-particle":"","family":"Campbell","given":"Benjamin","non-dropping-particle":"","parse-names":false,"suffix":""},{"dropping-particle":"","family":"Canter","given":"Charles E","non-dropping-particle":"","parse-names":false,"suffix":""},{"dropping-particle":"","family":"Carabin","given":"Helene","non-dropping-particle":"","parse-names":false,"suffix":""},{"dropping-particle":"","family":"Carapetis","given":"Jonathan","non-dropping-particle":"","parse-names":false,"suffix":""},{"dropping-particle":"","family":"Carmona","given":"Loreto","non-dropping-particle":"","parse-names":false,"suffix":""},{"dropping-particle":"","family":"Cella","given":"Claudia","non-dropping-particle":"","parse-names":false,"suffix":""},{"dropping-particle":"","family":"Charlson","given":"Fiona","non-dropping-particle":"","parse-names":false,"suffix":""},{"dropping-particle":"","family":"Chen","given":"Honglei","non-dropping-particle":"","parse-names":false,"suffix":""},{"dropping-particle":"","family":"Cheng","given":"Andrew Tai-Ann","non-dropping-particle":"","parse-names":false,"suffix":""},{"dropping-particle":"","family":"Chou","given":"David","non-dropping-particle":"","parse-names":false,"suffix":""},{"dropping-particle":"","family":"Chugh","given":"Sumeet S","non-dropping-particle":"","parse-names":false,"suffix":""},{"dropping-particle":"","family":"Coffeng","given":"Luc E","non-dropping-particle":"","parse-names":false,"suffix":""},{"dropping-particle":"","family":"Colan","given":"Steven D","non-dropping-particle":"","parse-names":false,"suffix":""},{"dropping-particle":"","family":"Colquhoun","given":"Samantha","non-dropping-particle":"","parse-names":false,"suffix":""},{"dropping-particle":"","family":"Colson","given":"K Ellicott","non-dropping-particle":"","parse-names":false,"suffix":""},{"dropping-particle":"","family":"Condon","given":"John","non-dropping-particle":"","parse-names":false,"suffix":""},{"dropping-particle":"","family":"Connor","given":"Myles D","non-dropping-particle":"","parse-names":false,"suffix":""},{"dropping-particle":"","family":"Cooper","given":"Leslie T","non-dropping-particle":"","parse-names":false,"suffix":""},{"dropping-particle":"","family":"Corriere","given":"Matthew","non-dropping-particle":"","parse-names":false,"suffix":""},{"dropping-particle":"","family":"Cortinovis","given":"Monica","non-dropping-particle":"","parse-names":false,"suffix":""},{"dropping-particle":"","family":"Vaccaro","given":"Karen Courville","non-dropping-particle":"de","parse-names":false,"suffix":""},{"dropping-particle":"","family":"Couser","given":"William","non-dropping-particle":"","parse-names":false,"suffix":""},{"dropping-particle":"","family":"Cowie","given":"Benjamin C","non-dropping-particle":"","parse-names":false,"suffix":""},{"dropping-particle":"","family":"Criqui","given":"Michael H","non-dropping-particle":"","parse-names":false,"suffix":""},{"dropping-particle":"","family":"Cross","given":"Marita","non-dropping-particle":"","parse-names":false,"suffix":""},{"dropping-particle":"","family":"Dabhadkar","given":"Kaustubh C","non-dropping-particle":"","parse-names":false,"suffix":""},{"dropping-particle":"","family":"Dahiya","given":"Manu","non-dropping-particle":"","parse-names":false,"suffix":""},{"dropping-particle":"","family":"Dahodwala","given":"Nabila","non-dropping-particle":"","parse-names":false,"suffix":""},{"dropping-particle":"","family":"Damsere-Derry","given":"James","non-dropping-particle":"","parse-names":false,"suffix":""},{"dropping-particle":"","family":"Danaei","given":"Goodarz","non-dropping-particle":"","parse-names":false,"suffix":""},{"dropping-particle":"","family":"Davis","given":"Adrian","non-dropping-particle":"","parse-names":false,"suffix":""},{"dropping-particle":"","family":"Leo","given":"Diego","non-dropping-particle":"De","parse-names":false,"suffix":""},{"dropping-particle":"","family":"Degenhardt","given":"Louisa","non-dropping-particle":"","parse-names":false,"suffix":""},{"dropping-particle":"","family":"Dellavalle","given":"Robert","non-dropping-particle":"","parse-names":false,"suffix":""},{"dropping-particle":"","family":"Delossantos","given":"Allyne","non-dropping-particle":"","parse-names":false,"suffix":""},{"dropping-particle":"","family":"Denenberg","given":"Julie","non-dropping-particle":"","parse-names":false,"suffix":""},{"dropping-particle":"","family":"Derrett","given":"Sarah","non-dropping-particle":"","parse-names":false,"suffix":""},{"dropping-particle":"","family":"Jarlais","given":"Don C","non-dropping-particle":"Des","parse-names":false,"suffix":""},{"dropping-particle":"","family":"Dharmaratne","given":"Samath D","non-dropping-particle":"","parse-names":false,"suffix":""},{"dropping-particle":"","family":"Dherani","given":"Mukesh","non-dropping-particle":"","parse-names":false,"suffix":""},{"dropping-particle":"","family":"Diaz-Torne","given":"Cesar","non-dropping-particle":"","parse-names":false,"suffix":""},{"dropping-particle":"","family":"Dolk","given":"Helen","non-dropping-particle":"","parse-names":false,"suffix":""},{"dropping-particle":"","family":"Dorsey","given":"E Ray","non-dropping-particle":"","parse-names":false,"suffix":""},{"dropping-particle":"","family":"Driscoll","given":"Tim","non-dropping-particle":"","parse-names":false,"suffix":""},{"dropping-particle":"","family":"Duber","given":"Herbert","non-dropping-particle":"","parse-names":false,"suffix":""},{"dropping-particle":"","family":"Ebel","given":"Beth","non-dropping-particle":"","parse-names":false,"suffix":""},{"dropping-particle":"","family":"Edmond","given":"Karen","non-dropping-particle":"","parse-names":false,"suffix":""},{"dropping-particle":"","family":"Elbaz","given":"Alexis","non-dropping-particle":"","parse-names":false,"suffix":""},{"dropping-particle":"","family":"Ali","given":"Suad Eltahir","non-dropping-particle":"","parse-names":false,"suffix":""},{"dropping-particle":"","family":"Erskine","given":"Holly","non-dropping-particle":"","parse-names":false,"suffix":""},{"dropping-particle":"","family":"Erwin","given":"Patricia J","non-dropping-particle":"","parse-names":false,"suffix":""},{"dropping-particle":"","family":"Espindola","given":"Patricia","non-dropping-particle":"","parse-names":false,"suffix":""},{"dropping-particle":"","family":"Ewoigbokhan","given":"Stalin E","non-dropping-particle":"","parse-names":false,"suffix":""},{"dropping-particle":"","family":"Farzadfar","given":"Farshad","non-dropping-particle":"","parse-names":false,"suffix":""},{"dropping-particle":"","family":"Feigin","given":"Valery","non-dropping-particle":"","parse-names":false,"suffix":""},{"dropping-particle":"","family":"Felson","given":"David T","non-dropping-particle":"","parse-names":false,"suffix":""},{"dropping-particle":"","family":"Ferrari","given":"Alize","non-dropping-particle":"","parse-names":false,"suffix":""},{"dropping-particle":"","family":"Ferri","given":"Cleusa P","non-dropping-particle":"","parse-names":false,"suffix":""},{"dropping-particle":"","family":"Fevre","given":"Eric M","non-dropping-particle":"","parse-names":false,"suffix":""},{"dropping-particle":"","family":"Finucane","given":"Mariel M","non-dropping-particle":"","parse-names":false,"suffix":""},{"dropping-particle":"","family":"Flaxman","given":"Seth","non-dropping-particle":"","parse-names":false,"suffix":""},{"dropping-particle":"","family":"Flood","given":"Louise","non-dropping-particle":"","parse-names":false,"suffix":""},{"dropping-particle":"","family":"Foreman","given":"Kyle","non-dropping-particle":"","parse-names":false,"suffix":""},{"dropping-particle":"","family":"Forouzanfar","given":"Mohammad H","non-dropping-particle":"","parse-names":false,"suffix":""},{"dropping-particle":"","family":"Fowkes","given":"Francis Gerry R","non-dropping-particle":"","parse-names":false,"suffix":""},{"dropping-particle":"","family":"Fransen","given":"Marlene","non-dropping-particle":"","parse-names":false,"suffix":""},{"dropping-particle":"","family":"Freeman","given":"Michael K","non-dropping-particle":"","parse-names":false,"suffix":""},{"dropping-particle":"","family":"Gabbe","given":"Belinda J","non-dropping-particle":"","parse-names":false,"suffix":""},{"dropping-particle":"","family":"Gabriel","given":"Sherine E","non-dropping-particle":"","parse-names":false,"suffix":""},{"dropping-particle":"","family":"Gakidou","given":"Emmanuela","non-dropping-particle":"","parse-names":false,"suffix":""},{"dropping-particle":"","family":"Ganatra","given":"Hammad A","non-dropping-particle":"","parse-names":false,"suffix":""},{"dropping-particle":"","family":"Garcia","given":"Bianca","non-dropping-particle":"","parse-names":false,"suffix":""},{"dropping-particle":"","family":"Gaspari","given":"Flavio","non-dropping-particle":"","parse-names":false,"suffix":""},{"dropping-particle":"","family":"Gillum","given":"Richard F","non-dropping-particle":"","parse-names":false,"suffix":""},{"dropping-particle":"","family":"Gmel","given":"Gerhard","non-dropping-particle":"","parse-names":false,"suffix":""},{"dropping-particle":"","family":"Gonzalez-Medina","given":"Diego","non-dropping-particle":"","parse-names":false,"suffix":""},{"dropping-particle":"","family":"Gosselin","given":"Richard","non-dropping-particle":"","parse-names":false,"suffix":""},{"dropping-particle":"","family":"Grainger","given":"Rebecca","non-dropping-particle":"","parse-names":false,"suffix":""},{"dropping-particle":"","family":"Grant","given":"Bridget","non-dropping-particle":"","parse-names":false,"suffix":""},{"dropping-particle":"","family":"Groeger","given":"Justina","non-dropping-particle":"","parse-names":false,"suffix":""},{"dropping-particle":"","family":"Guillemin","given":"Francis","non-dropping-particle":"","parse-names":false,"suffix":""},{"dropping-particle":"","family":"Gunnell","given":"David","non-dropping-particle":"","parse-names":false,"suffix":""},{"dropping-particle":"","family":"Gupta","given":"Ramyani","non-dropping-particle":"","parse-names":false,"suffix":""},{"dropping-particle":"","family":"Haagsma","given":"Juanita","non-dropping-particle":"","parse-names":false,"suffix":""},{"dropping-particle":"","family":"Hagan","given":"Holly","non-dropping-particle":"","parse-names":false,"suffix":""},{"dropping-particle":"","family":"Halasa","given":"Yara A","non-dropping-particle":"","parse-names":false,"suffix":""},{"dropping-particle":"","family":"Hall","given":"Wayne","non-dropping-particle":"","parse-names":false,"suffix":""},{"dropping-particle":"","family":"Haring","given":"Diana","non-dropping-particle":"","parse-names":false,"suffix":""},{"dropping-particle":"","family":"Haro","given":"Josep Maria","non-dropping-particle":"","parse-names":false,"suffix":""},{"dropping-particle":"","family":"Harrison","given":"James E","non-dropping-particle":"","parse-names":false,"suffix":""},{"dropping-particle":"","family":"Havmoeller","given":"Rasmus","non-dropping-particle":"","parse-names":false,"suffix":""},{"dropping-particle":"","family":"Hay","given":"Roderick J","non-dropping-particle":"","parse-names":false,"suffix":""},{"dropping-particle":"","family":"Higashi","given":"Hideki","non-dropping-particle":"","parse-names":false,"suffix":""},{"dropping-particle":"","family":"Hill","given":"Catherine","non-dropping-particle":"","parse-names":false,"suffix":""},{"dropping-particle":"","family":"Hoen","given":"Bruno","non-dropping-particle":"","parse-names":false,"suffix":""},{"dropping-particle":"","family":"Hoffman","given":"Howard","non-dropping-particle":"","parse-names":false,"suffix":""},{"dropping-particle":"","family":"Hotez","given":"Peter J","non-dropping-particle":"","parse-names":false,"suffix":""},{"dropping-particle":"","family":"Hoy","given":"Damian","non-dropping-particle":"","parse-names":false,"suffix":""},{"dropping-particle":"","family":"Huang","given":"John J","non-dropping-particle":"","parse-names":false,"suffix":""},{"dropping-particle":"","family":"Ibeanusi","given":"Sydney E","non-dropping-particle":"","parse-names":false,"suffix":""},{"dropping-particle":"","family":"Jacobsen","given":"Kathryn H","non-dropping-particle":"","parse-names":false,"suffix":""},{"dropping-particle":"","family":"James","given":"Spencer L","non-dropping-particle":"","parse-names":false,"suffix":""},{"dropping-particle":"","family":"Jarvis","given":"Deborah","non-dropping-particle":"","parse-names":false,"suffix":""},{"dropping-particle":"","family":"Jasrasaria","given":"Rashmi","non-dropping-particle":"","parse-names":false,"suffix":""},{"dropping-particle":"","family":"Jayaraman","given":"Sudha","non-dropping-particle":"","parse-names":false,"suffix":""},{"dropping-particle":"","family":"Johns","given":"Nicole","non-dropping-particle":"","parse-names":false,"suffix":""},{"dropping-particle":"","family":"Jonas","given":"Jost B","non-dropping-particle":"","parse-names":false,"suffix":""},{"dropping-particle":"","family":"Karthikeyan","given":"Ganesan","non-dropping-particle":"","parse-names":false,"suffix":""},{"dropping-particle":"","family":"Kassebaum","given":"Nicholas","non-dropping-particle":"","parse-names":false,"suffix":""},{"dropping-particle":"","family":"Kawakami","given":"Norito","non-dropping-particle":"","parse-names":false,"suffix":""},{"dropping-particle":"","family":"Keren","given":"Andre","non-dropping-particle":"","parse-names":false,"suffix":""},{"dropping-particle":"","family":"Khoo","given":"Jon-Paul","non-dropping-particle":"","parse-names":false,"suffix":""},{"dropping-particle":"","family":"King","given":"Charles H","non-dropping-particle":"","parse-names":false,"suffix":""},{"dropping-particle":"","family":"Knowlton","given":"Lisa Marie","non-dropping-particle":"","parse-names":false,"suffix":""},{"dropping-particle":"","family":"Kobusingye","given":"Olive","non-dropping-particle":"","parse-names":false,"suffix":""},{"dropping-particle":"","family":"Koranteng","given":"Adofo","non-dropping-particle":"","parse-names":false,"suffix":""},{"dropping-particle":"","family":"Krishnamurthi","given":"Rita","non-dropping-particle":"","parse-names":false,"suffix":""},{"dropping-particle":"","family":"Laden","given":"Francine","non-dropping-particle":"","parse-names":false,"suffix":""},{"dropping-particle":"","family":"Lalloo","given":"Ratilal","non-dropping-particle":"","parse-names":false,"suffix":""},{"dropping-particle":"","family":"Laslett","given":"Laura L","non-dropping-particle":"","parse-names":false,"suffix":""},{"dropping-particle":"","family":"Lathlean","given":"Tim","non-dropping-particle":"","parse-names":false,"suffix":""},{"dropping-particle":"","family":"Leasher","given":"Janet L","non-dropping-particle":"","parse-names":false,"suffix":""},{"dropping-particle":"","family":"Lee","given":"Yong Yi","non-dropping-particle":"","parse-names":false,"suffix":""},{"dropping-particle":"","family":"Leigh","given":"James","non-dropping-particle":"","parse-names":false,"suffix":""},{"dropping-particle":"","family":"Levinson","given":"Daphna","non-dropping-particle":"","parse-names":false,"suffix":""},{"dropping-particle":"","family":"Lim","given":"Stephen S","non-dropping-particle":"","parse-names":false,"suffix":""},{"dropping-particle":"","family":"Limb","given":"Elizabeth","non-dropping-particle":"","parse-names":false,"suffix":""},{"dropping-particle":"","family":"Lin","given":"John Kent","non-dropping-particle":"","parse-names":false,"suffix":""},{"dropping-particle":"","family":"Lipnick","given":"Michael","non-dropping-particle":"","parse-names":false,"suffix":""},{"dropping-particle":"","family":"Lipshultz","given":"Steven E","non-dropping-particle":"","parse-names":false,"suffix":""},{"dropping-particle":"","family":"Liu","given":"Wei","non-dropping-particle":"","parse-names":false,"suffix":""},{"dropping-particle":"","family":"Loane","given":"Maria","non-dropping-particle":"","parse-names":false,"suffix":""},{"dropping-particle":"","family":"Ohno","given":"Summer Lockett","non-dropping-particle":"","parse-names":false,"suffix":""},{"dropping-particle":"","family":"Lyons","given":"Ronan","non-dropping-particle":"","parse-names":false,"suffix":""},{"dropping-particle":"","family":"Mabweijano","given":"Jacqueline","non-dropping-particle":"","parse-names":false,"suffix":""},{"dropping-particle":"","family":"MacIntyre","given":"Michael F","non-dropping-particle":"","parse-names":false,"suffix":""},{"dropping-particle":"","family":"Malekzadeh","given":"Reza","non-dropping-particle":"","parse-names":false,"suffix":""},{"dropping-particle":"","family":"Mallinger","given":"Leslie","non-dropping-particle":"","parse-names":false,"suffix":""},{"dropping-particle":"","family":"Manivannan","given":"Sivabalan","non-dropping-particle":"","parse-names":false,"suffix":""},{"dropping-particle":"","family":"Marcenes","given":"Wagner","non-dropping-particle":"","parse-names":false,"suffix":""},{"dropping-particle":"","family":"March","given":"Lyn","non-dropping-particle":"","parse-names":false,"suffix":""},{"dropping-particle":"","family":"Margolis","given":"David J","non-dropping-particle":"","parse-names":false,"suffix":""},{"dropping-particle":"","family":"Marks","given":"Guy B","non-dropping-particle":"","parse-names":false,"suffix":""},{"dropping-particle":"","family":"Marks","given":"Robin","non-dropping-particle":"","parse-names":false,"suffix":""},{"dropping-particle":"","family":"Matsumori","given":"Akira","non-dropping-particle":"","parse-names":false,"suffix":""},{"dropping-particle":"","family":"Matzopoulos","given":"Richard","non-dropping-particle":"","parse-names":false,"suffix":""},{"dropping-particle":"","family":"Mayosi","given":"Bongani M","non-dropping-particle":"","parse-names":false,"suffix":""},{"dropping-particle":"","family":"McAnulty","given":"John H","non-dropping-particle":"","parse-names":false,"suffix":""},{"dropping-particle":"","family":"McDermott","given":"Mary M","non-dropping-particle":"","parse-names":false,"suffix":""},{"dropping-particle":"","family":"McGill","given":"Neil","non-dropping-particle":"","parse-names":false,"suffix":""},{"dropping-particle":"","family":"McGrath","given":"John","non-dropping-particle":"","parse-names":false,"suffix":""},{"dropping-particle":"","family":"Medina-Mora","given":"Maria Elena","non-dropping-particle":"","parse-names":false,"suffix":""},{"dropping-particle":"","family":"Meltzer","given":"Michele","non-dropping-particle":"","parse-names":false,"suffix":""},{"dropping-particle":"","family":"Mensah","given":"George A","non-dropping-particle":"","parse-names":false,"suffix":""},{"dropping-particle":"","family":"Merriman","given":"Tony R","non-dropping-particle":"","parse-names":false,"suffix":""},{"dropping-particle":"","family":"Meyer","given":"Ana-Claire","non-dropping-particle":"","parse-names":false,"suffix":""},{"dropping-particle":"","family":"Miglioli","given":"Valeria","non-dropping-particle":"","parse-names":false,"suffix":""},{"dropping-particle":"","family":"Miller","given":"Matthew","non-dropping-particle":"","parse-names":false,"suffix":""},{"dropping-particle":"","family":"Miller","given":"Ted R","non-dropping-particle":"","parse-names":false,"suffix":""},{"dropping-particle":"","family":"Mitchell","given":"Philip B","non-dropping-particle":"","parse-names":false,"suffix":""},{"dropping-particle":"","family":"Mock","given":"Charles","non-dropping-particle":"","parse-names":false,"suffix":""},{"dropping-particle":"","family":"Mocumbi","given":"Ana Olga","non-dropping-particle":"","parse-names":false,"suffix":""},{"dropping-particle":"","family":"Moffitt","given":"Terrie E","non-dropping-particle":"","parse-names":false,"suffix":""},{"dropping-particle":"","family":"Mokdad","given":"Ali A","non-dropping-particle":"","parse-names":false,"suffix":""},{"dropping-particle":"","family":"Monasta","given":"Lorenzo","non-dropping-particle":"","parse-names":false,"suffix":""},{"dropping-particle":"","family":"Montico","given":"Marcella","non-dropping-particle":"","parse-names":false,"suffix":""},{"dropping-particle":"","family":"Moradi-Lakeh","given":"Maziar","non-dropping-particle":"","parse-names":false,"suffix":""},{"dropping-particle":"","family":"Moran","given":"Andrew","non-dropping-particle":"","parse-names":false,"suffix":""},{"dropping-particle":"","family":"Morawska","given":"Lidia","non-dropping-particle":"","parse-names":false,"suffix":""},{"dropping-particle":"","family":"Mori","given":"Rintaro","non-dropping-particle":"","parse-names":false,"suffix":""},{"dropping-particle":"","family":"Murdoch","given":"Michele E","non-dropping-particle":"","parse-names":false,"suffix":""},{"dropping-particle":"","family":"Mwaniki","given":"Michael K","non-dropping-particle":"","parse-names":false,"suffix":""},{"dropping-particle":"","family":"Naidoo","given":"Kovin","non-dropping-particle":"","parse-names":false,"suffix":""},{"dropping-particle":"","family":"Nair","given":"M Nathan","non-dropping-particle":"","parse-names":false,"suffix":""},{"dropping-particle":"","family":"Naldi","given":"Luigi","non-dropping-particle":"","parse-names":false,"suffix":""},{"dropping-particle":"","family":"Narayan","given":"K M Venkat","non-dropping-particle":"","parse-names":false,"suffix":""},{"dropping-particle":"","family":"Nelson","given":"Paul K","non-dropping-particle":"","parse-names":false,"suffix":""},{"dropping-particle":"","family":"Nelson","given":"Robert G","non-dropping-particle":"","parse-names":false,"suffix":""},{"dropping-particle":"","family":"Nevitt","given":"Michael C","non-dropping-particle":"","parse-names":false,"suffix":""},{"dropping-particle":"","family":"Newton","given":"Charles R","non-dropping-particle":"","parse-names":false,"suffix":""},{"dropping-particle":"","family":"Nolte","given":"Sandra","non-dropping-particle":"","parse-names":false,"suffix":""},{"dropping-particle":"","family":"Norman","given":"Paul","non-dropping-particle":"","parse-names":false,"suffix":""},{"dropping-particle":"","family":"Norman","given":"Rosana","non-dropping-particle":"","parse-names":false,"suffix":""},{"dropping-particle":"","family":"O'Donnell","given":"Martin","non-dropping-particle":"","parse-names":false,"suffix":""},{"dropping-particle":"","family":"O'Hanlon","given":"Simon","non-dropping-particle":"","parse-names":false,"suffix":""},{"dropping-particle":"","family":"Olives","given":"Casey","non-dropping-particle":"","parse-names":false,"suffix":""},{"dropping-particle":"","family":"Omer","given":"Saad B","non-dropping-particle":"","parse-names":false,"suffix":""},{"dropping-particle":"","family":"Ortblad","given":"Katrina","non-dropping-particle":"","parse-names":false,"suffix":""},{"dropping-particle":"","family":"Osborne","given":"Richard","non-dropping-particle":"","parse-names":false,"suffix":""},{"dropping-particle":"","family":"Ozgediz","given":"Doruk","non-dropping-particle":"","parse-names":false,"suffix":""},{"dropping-particle":"","family":"Page","given":"Andrew","non-dropping-particle":"","parse-names":false,"suffix":""},{"dropping-particle":"","family":"Pahari","given":"Bishnu","non-dropping-particle":"","parse-names":false,"suffix":""},{"dropping-particle":"","family":"Pandian","given":"Jeyaraj Durai","non-dropping-particle":"","parse-names":false,"suffix":""},{"dropping-particle":"","family":"Rivero","given":"Andrea Panozo","non-dropping-particle":"","parse-names":false,"suffix":""},{"dropping-particle":"","family":"Patten","given":"Scott B","non-dropping-particle":"","parse-names":false,"suffix":""},{"dropping-particle":"","family":"Pearce","given":"Neil","non-dropping-particle":"","parse-names":false,"suffix":""},{"dropping-particle":"","family":"Padilla","given":"Rogelio Perez","non-dropping-particle":"","parse-names":false,"suffix":""},{"dropping-particle":"","family":"Perez-Ruiz","given":"Fernando","non-dropping-particle":"","parse-names":false,"suffix":""},{"dropping-particle":"","family":"Perico","given":"Norberto","non-dropping-particle":"","parse-names":false,"suffix":""},{"dropping-particle":"","family":"Pesudovs","given":"Konrad","non-dropping-particle":"","parse-names":false,"suffix":""},{"dropping-particle":"","family":"Phillips","given":"David","non-dropping-particle":"","parse-names":false,"suffix":""},{"dropping-particle":"","family":"Phillips","given":"Michael R","non-dropping-particle":"","parse-names":false,"suffix":""},{"dropping-particle":"","family":"Pierce","given":"Kelsey","non-dropping-particle":"","parse-names":false,"suffix":""},{"dropping-particle":"","family":"Pion","given":"Sebastien","non-dropping-particle":"","parse-names":false,"suffix":""},{"dropping-particle":"V","family":"Polanczyk","given":"Guilherme","non-dropping-particle":"","parse-names":false,"suffix":""},{"dropping-particle":"","family":"Polinder","given":"Suzanne","non-dropping-particle":"","parse-names":false,"suffix":""},{"dropping-particle":"","family":"Pope","given":"C Arden 3rd","non-dropping-particle":"","parse-names":false,"suffix":""},{"dropping-particle":"","family":"Popova","given":"Svetlana","non-dropping-particle":"","parse-names":false,"suffix":""},{"dropping-particle":"","family":"Porrini","given":"Esteban","non-dropping-particle":"","parse-names":false,"suffix":""},{"dropping-particle":"","family":"Pourmalek","given":"Farshad","non-dropping-particle":"","parse-names":false,"suffix":""},{"dropping-particle":"","family":"Prince","given":"Martin","non-dropping-particle":"","parse-names":false,"suffix":""},{"dropping-particle":"","family":"Pullan","given":"Rachel L","non-dropping-particle":"","parse-names":false,"suffix":""},{"dropping-particle":"","family":"Ramaiah","given":"Kapa D","non-dropping-particle":"","parse-names":false,"suffix":""},{"dropping-particle":"","family":"Ranganathan","given":"Dharani","non-dropping-particle":"","parse-names":false,"suffix":""},{"dropping-particle":"","family":"Razavi","given":"Homie","non-dropping-particle":"","parse-names":false,"suffix":""},{"dropping-particle":"","family":"Regan","given":"Mathilda","non-dropping-particle":"","parse-names":false,"suffix":""},{"dropping-particle":"","family":"Rehm","given":"Jurgen T","non-dropping-particle":"","parse-names":false,"suffix":""},{"dropping-particle":"","family":"Rein","given":"David B","non-dropping-particle":"","parse-names":false,"suffix":""},{"dropping-particle":"","family":"Remuzzi","given":"Guiseppe","non-dropping-particle":"","parse-names":false,"suffix":""},{"dropping-particle":"","family":"Richardson","given":"Kathryn","non-dropping-particle":"","parse-names":false,"suffix":""},{"dropping-particle":"","family":"Rivara","given":"Frederick P","non-dropping-particle":"","parse-names":false,"suffix":""},{"dropping-particle":"","family":"Roberts","given":"Thomas","non-dropping-particle":"","parse-names":false,"suffix":""},{"dropping-particle":"","family":"Robinson","given":"Carolyn","non-dropping-particle":"","parse-names":false,"suffix":""},{"dropping-particle":"","family":"Leon","given":"Felipe Rodriguez","non-dropping-particle":"De","parse-names":false,"suffix":""},{"dropping-particle":"","family":"Ronfani","given":"Luca","non-dropping-particle":"","parse-names":false,"suffix":""},{"dropping-particle":"","family":"Room","given":"Robin","non-dropping-particle":"","parse-names":false,"suffix":""},{"dropping-particle":"","family":"Rosenfeld","given":"Lisa C","non-dropping-particle":"","parse-names":false,"suffix":""},{"dropping-particle":"","family":"Rushton","given":"Lesley","non-dropping-particle":"","parse-names":false,"suffix":""},{"dropping-particle":"","family":"Sacco","given":"Ralph L","non-dropping-particle":"","parse-names":false,"suffix":""},{"dropping-particle":"","family":"Saha","given":"Sukanta","non-dropping-particle":"","parse-names":false,"suffix":""},{"dropping-particle":"","family":"Sampson","given":"Uchechukwu","non-dropping-particle":"","parse-names":false,"suffix":""},{"dropping-particle":"","family":"Sanchez-Riera","given":"Lidia","non-dropping-particle":"","parse-names":false,"suffix":""},{"dropping-particle":"","family":"Sanman","given":"Ella","non-dropping-particle":"","parse-names":false,"suffix":""},{"dropping-particle":"","family":"Schwebel","given":"David C","non-dropping-particle":"","parse-names":false,"suffix":""},{"dropping-particle":"","family":"Scott","given":"James Graham","non-dropping-particle":"","parse-names":false,"suffix":""},{"dropping-particle":"","family":"Segui-Gomez","given":"Maria","non-dropping-particle":"","parse-names":false,"suffix":""},{"dropping-particle":"","family":"Shahraz","given":"Saeid","non-dropping-particle":"","parse-names":false,"suffix":""},{"dropping-particle":"","family":"Shepard","given":"Donald S","non-dropping-particle":"","parse-names":false,"suffix":""},{"dropping-particle":"","family":"Shin","given":"Hwashin","non-dropping-particle":"","parse-names":false,"suffix":""},{"dropping-particle":"","family":"Shivakoti","given":"Rupak","non-dropping-particle":"","parse-names":false,"suffix":""},{"dropping-particle":"","family":"Singh","given":"David","non-dropping-particle":"","parse-names":false,"suffix":""},{"dropping-particle":"","family":"Singh","given":"Gitanjali M","non-dropping-particle":"","parse-names":false,"suffix":""},{"dropping-particle":"","family":"Singh","given":"Jasvinder A","non-dropping-particle":"","parse-names":false,"suffix":""},{"dropping-particle":"","family":"Singleton","given":"Jessica","non-dropping-particle":"","parse-names":false,"suffix":""},{"dropping-particle":"","family":"Sleet","given":"David A","non-dropping-particle":"","parse-names":false,"suffix":""},{"dropping-particle":"","family":"Sliwa","given":"Karen","non-dropping-particle":"","parse-names":false,"suffix":""},{"dropping-particle":"","family":"Smith","given":"Emma","non-dropping-particle":"","parse-names":false,"suffix":""},{"dropping-particle":"","family":"Smith","given":"Jennifer L","non-dropping-particle":"","parse-names":false,"suffix":""},{"dropping-particle":"","family":"Stapelberg","given":"Nicolas J C","non-dropping-particle":"","parse-names":false,"suffix":""},{"dropping-particle":"","family":"Steer","given":"Andrew","non-dropping-particle":"","parse-names":false,"suffix":""},{"dropping-particle":"","family":"Steiner","given":"Timothy","non-dropping-particle":"","parse-names":false,"suffix":""},{"dropping-particle":"","family":"Stolk","given":"Wilma A","non-dropping-particle":"","parse-names":false,"suffix":""},{"dropping-particle":"","family":"Stovner","given":"Lars Jacob","non-dropping-particle":"","parse-names":false,"suffix":""},{"dropping-particle":"","family":"Sudfeld","given":"Christopher","non-dropping-particle":"","parse-names":false,"suffix":""},{"dropping-particle":"","family":"Syed","given":"Sana","non-dropping-particle":"","parse-names":false,"suffix":""},{"dropping-particle":"","family":"Tamburlini","given":"Giorgio","non-dropping-particle":"","parse-names":false,"suffix":""},{"dropping-particle":"","family":"Tavakkoli","given":"Mohammad","non-dropping-particle":"","parse-names":false,"suffix":""},{"dropping-particle":"","family":"Taylor","given":"Hugh R","non-dropping-particle":"","parse-names":false,"suffix":""},{"dropping-particle":"","family":"Taylor","given":"Jennifer A","non-dropping-particle":"","parse-names":false,"suffix":""},{"dropping-particle":"","family":"Taylor","given":"William J","non-dropping-particle":"","parse-names":false,"suffix":""},{"dropping-particle":"","family":"Thomas","given":"Bernadette","non-dropping-particle":"","parse-names":false,"suffix":""},{"dropping-particle":"","family":"Thomson","given":"W Murray","non-dropping-particle":"","parse-names":false,"suffix":""},{"dropping-particle":"","family":"Thurston","given":"George D","non-dropping-particle":"","parse-names":false,"suffix":""},{"dropping-particle":"","family":"Tleyjeh","given":"Imad M","non-dropping-particle":"","parse-names":false,"suffix":""},{"dropping-particle":"","family":"Tonelli","given":"Marcello","non-dropping-particle":"","parse-names":false,"suffix":""},{"dropping-particle":"","family":"Towbin","given":"Jeffrey A","non-dropping-particle":"","parse-names":false,"suffix":""},{"dropping-particle":"","family":"Truelsen","given":"Thomas","non-dropping-particle":"","parse-names":false,"suffix":""},{"dropping-particle":"","family":"Tsilimbaris","given":"Miltiadis K","non-dropping-particle":"","parse-names":false,"suffix":""},{"dropping-particle":"","family":"Ubeda","given":"Clotilde","non-dropping-particle":"","parse-names":false,"suffix":""},{"dropping-particle":"","family":"Undurraga","given":"Eduardo A","non-dropping-particle":"","parse-names":false,"suffix":""},{"dropping-particle":"","family":"Werf","given":"Marieke J","non-dropping-particle":"van der","parse-names":false,"suffix":""},{"dropping-particle":"","family":"Os","given":"Jim","non-dropping-particle":"van","parse-names":false,"suffix":""},{"dropping-particle":"","family":"Vavilala","given":"Monica S","non-dropping-particle":"","parse-names":false,"suffix":""},{"dropping-particle":"","family":"Venketasubramanian","given":"N","non-dropping-particle":"","parse-names":false,"suffix":""},{"dropping-particle":"","family":"Wang","given":"Mengru","non-dropping-particle":"","parse-names":false,"suffix":""},{"dropping-particle":"","family":"Wang","given":"Wenzhi","non-dropping-particle":"","parse-names":false,"suffix":""},{"dropping-particle":"","family":"Watt","given":"Kerrianne","non-dropping-particle":"","parse-names":false,"suffix":""},{"dropping-particle":"","family":"Weatherall","given":"David J","non-dropping-particle":"","parse-names":false,"suffix":""},{"dropping-particle":"","family":"Weinstock","given":"Martin A","non-dropping-particle":"","parse-names":false,"suffix":""},{"dropping-particle":"","family":"Weintraub","given":"Robert","non-dropping-particle":"","parse-names":false,"suffix":""},{"dropping-particle":"","family":"Weisskopf","given":"Marc G","non-dropping-particle":"","parse-names":false,"suffix":""},{"dropping-particle":"","family":"Weissman","given":"Myrna M","non-dropping-particle":"","parse-names":false,"suffix":""},{"dropping-particle":"","family":"White","given":"Richard A","non-dropping-particle":"","parse-names":false,"suffix":""},{"dropping-particle":"","family":"Whiteford","given":"Harvey","non-dropping-particle":"","parse-names":false,"suffix":""},{"dropping-particle":"","family":"Wiebe","given":"Natasha","non-dropping-particle":"","parse-names":false,"suffix":""},{"dropping-particle":"","family":"Wiersma","given":"Steven T","non-dropping-particle":"","parse-names":false,"suffix":""},{"dropping-particle":"","family":"Wilkinson","given":"James D","non-dropping-particle":"","parse-names":false,"suffix":""},{"dropping-particle":"","family":"Williams","given":"Hywel C","non-dropping-particle":"","parse-names":false,"suffix":""},{"dropping-particle":"","family":"Williams","given":"Sean R M","non-dropping-particle":"","parse-names":false,"suffix":""},{"dropping-particle":"","family":"Witt","given":"Emma","non-dropping-particle":"","parse-names":false,"suffix":""},{"dropping-particle":"","family":"Wolfe","given":"Frederick","non-dropping-particle":"","parse-names":false,"suffix":""},{"dropping-particle":"","family":"Woolf","given":"Anthony D","non-dropping-particle":"","parse-names":false,"suffix":""},{"dropping-particle":"","family":"Wulf","given":"Sarah","non-dropping-particle":"","parse-names":false,"suffix":""},{"dropping-particle":"","family":"Yeh","given":"Pon-Hsiu","non-dropping-particle":"","parse-names":false,"suffix":""},{"dropping-particle":"","family":"Zaidi","given":"Anita K M","non-dropping-particle":"","parse-names":false,"suffix":""},{"dropping-particle":"","family":"Zheng","given":"Zhi-Jie","non-dropping-particle":"","parse-names":false,"suffix":""},{"dropping-particle":"","family":"Zonies","given":"David","non-dropping-particle":"","parse-names":false,"suffix":""},{"dropping-particle":"","family":"Lopez","given":"Alan D","non-dropping-particle":"","parse-names":false,"suffix":""},{"dropping-particle":"","family":"AlMazroa","given":"Mohammad A","non-dropping-particle":"","parse-names":false,"suffix":""},{"dropping-particle":"","family":"Memish","given":"Ziad A","non-dropping-particle":"","parse-names":false,"suffix":""}],"container-title":"Lancet (London, England)","id":"ITEM-1","issue":"9859","issued":{"date-parts":[["2012","12"]]},"language":"eng","page":"2197-2223","publisher-place":"England","title":"Disability-adjusted life years (DALYs) for 291 diseases and injuries in 21 regions, 1990-2010: a systematic analysis for the Global Burden of Disease Study 2010.","type":"article-journal","volume":"380"},"uris":["http://www.mendeley.com/documents/?uuid=41e7a24b-7b93-48f6-84d7-b54317acdb1e"]}],"mendeley":{"formattedCitation":"&lt;sup&gt;16&lt;/sup&gt;","plainTextFormattedCitation":"16","previouslyFormattedCitation":"&lt;sup&gt;16&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16</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(i.e. a bigger impact than diabetes mellitus or tuberculosis), and even those infants with mild asphyxia have worse measures in cognition, movement and social metrics when compared to their peers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{"citationItems":[{"id":"ITEM-1","itemData":{"DOI":"10.1016/S0140-6736(09)60244-0","ISSN":"1474-547X","PMID":"19386357","abstract":"Mild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Lancet","id":"ITEM-1","issue":"9675","issued":{"date-parts":[["2009","5","9"]]},"page":"1615-22","title":"Resuscitation at birth and cognition at 8 years of age: a cohort study.","type":"article-journal","volume":"373"},"uris":["http://www.mendeley.com/documents/?uuid=21b4d084-4a50-4c9b-959d-c028ca2fdff3"]},{"id":"ITEM-2","itemData":{"author":[{"dropping-particle":"","family":"Odd","given":"D E","non-dropping-particle":"","parse-names":false,"suffix":""},{"dropping-particle":"","family":"Gunnell","given":"D","non-dropping-particle":"","parse-names":false,"suffix":""},{"dropping-particle":"","family":"Whitelaw","given":"A","non-dropping-particle":"","parse-names":false,"suffix":""},{"dropping-particle":"","family":"Lewis","given":"G","non-dropping-particle":"","parse-names":false,"suffix":""}],"container-title":"Arch Dis Child","id":"ITEM-2","issued":{"date-parts":[["2010"]]},"title":"The association between birth condition and neuropsychological functioning and educational attainment at school age. A cohort study.","type":"article-journal"},"uris":["http://www.mendeley.com/documents/?uuid=4d0f1965-f4d0-430e-85c6-c2d4f544e224"]},{"id":"ITEM-3","itemData":{"DOI":"10.1136/adc.2007.123745","ISSN":"1468-2052","PMID":"17916594","abstract":"To investigate the association of brief (0-5 minutes) and prolonged (&gt;5 minutes) low Apgar scores (&lt;7) in non-encephalopathic infants with educational achievement at age 15-16 and intelligence quotients (IQs) at age 18.","author":[{"dropping-particle":"","family":"Odd","given":"D E","non-dropping-particle":"","parse-names":false,"suffix":""},{"dropping-particle":"","family":"Rasmussen","given":"F","non-dropping-particle":"","parse-names":false,"suffix":""},{"dropping-particle":"","family":"Gunnell","given":"D J","non-dropping-particle":"","parse-names":false,"suffix":""},{"dropping-particle":"","family":"Lewis","given":"G","non-dropping-particle":"","parse-names":false,"suffix":""},{"dropping-particle":"","family":"Whitelaw","given":"A","non-dropping-particle":"","parse-names":false,"suffix":""}],"container-title":"Arch Dis Child Fetal Neonatal Ed","id":"ITEM-3","issue":"2","issued":{"date-parts":[["2008","3"]]},"page":"F115-20","title":"A Cohort Study of Low Apgar Scores and Cognitive Outcomes","type":"article-journal","volume":"93"},"uris":["http://www.mendeley.com/documents/?uuid=70f9365b-ff5d-4cdb-b6ca-9c5622dd920c"]}],"mendeley":{"formattedCitation":"&lt;sup&gt;17–19&lt;/sup&gt;","plainTextFormattedCitation":"17–19","previouslyFormattedCitation":"&lt;sup&gt;17–19&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17–19</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the true impact of this and other post-term related pathologies, and the economic implications, are unclear</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author":[{"dropping-particle":"","family":"Goeree","given":"R","non-dropping-particle":"","parse-names":false,"suffix":""},{"dropping-particle":"","family":"Hannah","given":"M","non-dropping-particle":"","parse-names":false,"suffix":""},{"dropping-particle":"","family":"Hewson","given":"S","non-dropping-particle":"","parse-names":false,"suffix":""}],"container-title":"Can Med Assoc J","id":"ITEM-1","issued":{"date-parts":[["1995"]]},"page":"1445-50.","title":"Cost-effectiveness of induction of labour versus serial antenatal monitoring in the Canadian Multicentre Postterm Pregnancy Trial.","type":"article-journal","volume":"9."},"uris":["http://www.mendeley.com/documents/?uuid=b872d013-a8e5-46b3-aa83-bb89109a7e59"]}],"mendeley":{"formattedCitation":"&lt;sup&gt;20&lt;/sup&gt;","plainTextFormattedCitation":"20","previouslyFormattedCitation":"&lt;sup&gt;20&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20</w:t>
      </w:r>
      <w:r w:rsidR="00932424" w:rsidRPr="00D57ED5">
        <w:rPr>
          <w:rFonts w:asciiTheme="minorHAnsi" w:hAnsiTheme="minorHAnsi" w:cstheme="minorHAnsi"/>
        </w:rPr>
        <w:fldChar w:fldCharType="end"/>
      </w:r>
      <w:r w:rsidR="00932424" w:rsidRPr="00D57ED5">
        <w:rPr>
          <w:rFonts w:asciiTheme="minorHAnsi" w:hAnsiTheme="minorHAnsi" w:cstheme="minorHAnsi"/>
        </w:rPr>
        <w:t>. However interventions, such as induction of labour or operative delivery, can be employed if the risks of continuing the pregnancy are higher than delivery: for either the mother or the infant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{"citationItems":[{"id":"ITEM-1","itemData":{"DOI":"10.1001/jama.2015.15553","ISSN":"1538-3598 (Electronic)","PMID":"26624825","abstract":"IMPORTANCE: Based on older analyses, the 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100,000 live births) or neonatal mortality rates (neonatal mortality before age 28 days per 1000 live births). RESULTS: The estimated number of cesarean deliveries in 2012 was 22.9 million (95% CI, 22.5 million to 23.2 million). At a country-level, cesarean delivery rate estimates up to 19.1 per 100 live births (95% CI, 16.3 to 21.9) and 19.4 per 100 live births (95% CI, 18.6 to 20.3) were inversely correlated with maternal mortality ratio (adjusted slope coefficient, -10.1; 95% CI, -16.8 to -3.4; P = .003) and neonatal mortality rate (adjusted slope coefficient, -0.8; 95% 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 CI, -32.2 to -10.5, P &lt; .001). Cesarean delivery rates of 12.6 to 24.0 per 100 live births were inversely correlated with neonatal mortality …","author":[{"dropping-particle":"","family":"Molina","given":"George","non-dropping-particle":"","parse-names":false,"suffix":""},{"dropping-particle":"","family":"Weiser","given":"Thomas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B","non-dropping-particle":"","parse-names":false,"suffix":""}],"container-title":"JAMA","id":"ITEM-1","issue":"21","issued":{"date-parts":[["2015","12"]]},"language":"eng","page":"2263-2270","publisher-place":"United States","title":"Relationship Between Cesarean Delivery Rate and Maternal and Neonatal Mortality.","type":"article-journal","volume":"314"},"uris":["http://www.mendeley.com/documents/?uuid=aed1d309-eab4-4dd1-8a50-82632a4a7a23"]}],"mendeley":{"formattedCitation":"&lt;sup&gt;21&lt;/sup&gt;","plainTextFormattedCitation":"21","previouslyFormattedCitation":"&lt;sup&gt;21&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21</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This lack of clear data on the perinatal risks and long term outcomes </w:t>
      </w:r>
      <w:r w:rsidR="00932424" w:rsidRPr="00D57ED5">
        <w:rPr>
          <w:rFonts w:asciiTheme="minorHAnsi" w:hAnsiTheme="minorHAnsi" w:cstheme="minorHAnsi"/>
        </w:rPr>
        <w:lastRenderedPageBreak/>
        <w:t>of these infants likely contributes to the variation in management of mothers with post-term babies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10.1002/14651858.CD004945.pub3.","author":[{"dropping-particle":"","family":"Gülmezoglu","given":"AM","non-dropping-particle":"","parse-names":false,"suffix":""},{"dropping-particle":"","family":"Crowther","given":"C","non-dropping-particle":"","parse-names":false,"suffix":""},{"dropping-particle":"","family":"Middleton","given":"P","non-dropping-particle":"","parse-names":false,"suffix":""},{"dropping-particle":"","family":"Peatley","given":"E","non-dropping-particle":"","parse-names":false,"suffix":""}],"container-title":"Cochrane Database Syst Rev.","id":"ITEM-1","issued":{"date-parts":[["2012"]]},"title":"Induction of labour for improving birth outcomes for women at or beyond term","type":"article-journal"},"uris":["http://www.mendeley.com/documents/?uuid=36469f19-7015-4870-a7f8-162ab3459c7d"]}],"mendeley":{"formattedCitation":"&lt;sup&gt;11&lt;/sup&gt;","plainTextFormattedCitation":"11","previouslyFormattedCitation":"&lt;sup&gt;11&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11</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current NICE guidelines recognise this, and suggest that a research priority is to “identify babies at particularly high risk of morbidity and mortality who will benefit from induction and therefore avoid induction for babies who do not need it”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{"citationItems":[{"id":"ITEM-1","itemData":{"container-title":"NICE Clinical Guideline (July 2008)","id":"ITEM-1","issued":{"date-parts":[["0"]]},"title":"Induction of labour","type":"article-journal"},"uris":["http://www.mendeley.com/documents/?uuid=1ccf7db0-1912-46e9-af09-1a12f8c0fae7"]}],"mendeley":{"formattedCitation":"&lt;sup&gt;22&lt;/sup&gt;","plainTextFormattedCitation":"22","previouslyFormattedCitation":"&lt;sup&gt;22&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22</w:t>
      </w:r>
      <w:r w:rsidR="00932424" w:rsidRPr="00D57ED5">
        <w:rPr>
          <w:rFonts w:asciiTheme="minorHAnsi" w:hAnsiTheme="minorHAnsi" w:cstheme="minorHAnsi"/>
        </w:rPr>
        <w:fldChar w:fldCharType="end"/>
      </w:r>
      <w:r w:rsidR="00932424" w:rsidRPr="00D57ED5">
        <w:rPr>
          <w:rFonts w:asciiTheme="minorHAnsi" w:hAnsiTheme="minorHAnsi" w:cstheme="minorHAnsi"/>
        </w:rPr>
        <w:t>.</w:t>
      </w:r>
    </w:p>
    <w:p w14:paraId="7B777805" w14:textId="77777777" w:rsidR="00D34E77" w:rsidRPr="00D57ED5" w:rsidRDefault="00D34E77" w:rsidP="00184312">
      <w:pPr>
        <w:spacing w:line="360" w:lineRule="auto"/>
        <w:rPr>
          <w:rFonts w:asciiTheme="minorHAnsi" w:hAnsiTheme="minorHAnsi" w:cstheme="minorHAnsi"/>
        </w:rPr>
      </w:pPr>
    </w:p>
    <w:p w14:paraId="5B656321" w14:textId="30BCBE97" w:rsidR="00266407" w:rsidRPr="00D57ED5" w:rsidRDefault="00370A6F" w:rsidP="003318D7">
      <w:pPr>
        <w:spacing w:line="360" w:lineRule="auto"/>
        <w:rPr>
          <w:rFonts w:asciiTheme="minorHAnsi" w:hAnsiTheme="minorHAnsi" w:cstheme="minorHAnsi"/>
        </w:rPr>
      </w:pPr>
      <w:r w:rsidRPr="00D57ED5">
        <w:rPr>
          <w:rFonts w:asciiTheme="minorHAnsi" w:hAnsiTheme="minorHAnsi" w:cstheme="minorHAnsi"/>
        </w:rPr>
        <w:t xml:space="preserve">Risk factors for perinatal asphyxia and encephalopathy have been derived by a number of papers; although one of the most cited remains the work by Badawi </w:t>
      </w:r>
      <w:r w:rsidRPr="00D57ED5">
        <w:rPr>
          <w:rFonts w:asciiTheme="minorHAnsi" w:hAnsiTheme="minorHAnsi" w:cstheme="minorHAnsi"/>
          <w:i/>
        </w:rPr>
        <w:t>et al</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10,26</w:t>
      </w:r>
      <w:r w:rsidRPr="00D57ED5">
        <w:rPr>
          <w:rFonts w:asciiTheme="minorHAnsi" w:hAnsiTheme="minorHAnsi" w:cstheme="minorHAnsi"/>
        </w:rPr>
        <w:fldChar w:fldCharType="end"/>
      </w:r>
      <w:r w:rsidRPr="00D57ED5">
        <w:rPr>
          <w:rFonts w:asciiTheme="minorHAnsi" w:hAnsiTheme="minorHAnsi" w:cstheme="minorHAnsi"/>
        </w:rPr>
        <w:t>. This work identifies 35 potential risk factors for encephalopathy in an Australian population (</w:t>
      </w:r>
      <w:r w:rsidR="009E0521" w:rsidRPr="00D57ED5">
        <w:rPr>
          <w:rFonts w:asciiTheme="minorHAnsi" w:hAnsiTheme="minorHAnsi" w:cstheme="minorHAnsi"/>
        </w:rPr>
        <w:t>Table 1</w:t>
      </w:r>
      <w:r w:rsidRPr="00D57ED5">
        <w:rPr>
          <w:rFonts w:asciiTheme="minorHAnsi" w:hAnsiTheme="minorHAnsi" w:cstheme="minorHAnsi"/>
        </w:rPr>
        <w:t xml:space="preserve">) and together have been cited over 700 times (Data extracted Web of Science 17/12/2019). </w:t>
      </w:r>
      <w:r w:rsidR="00772FE4" w:rsidRPr="00D57ED5">
        <w:rPr>
          <w:rFonts w:asciiTheme="minorHAnsi" w:hAnsiTheme="minorHAnsi" w:cstheme="minorHAnsi"/>
        </w:rPr>
        <w:t>Analysing such data with</w:t>
      </w:r>
      <w:r w:rsidRPr="00D57ED5">
        <w:rPr>
          <w:rFonts w:asciiTheme="minorHAnsi" w:hAnsiTheme="minorHAnsi" w:cstheme="minorHAnsi"/>
        </w:rPr>
        <w:t xml:space="preserve"> </w:t>
      </w:r>
      <w:r w:rsidR="001049E8" w:rsidRPr="00D57ED5">
        <w:rPr>
          <w:rFonts w:asciiTheme="minorHAnsi" w:hAnsiTheme="minorHAnsi" w:cstheme="minorHAnsi"/>
        </w:rPr>
        <w:t>m</w:t>
      </w:r>
      <w:r w:rsidRPr="00D57ED5">
        <w:rPr>
          <w:rFonts w:asciiTheme="minorHAnsi" w:hAnsiTheme="minorHAnsi" w:cstheme="minorHAnsi"/>
        </w:rPr>
        <w:t xml:space="preserve">achine </w:t>
      </w:r>
      <w:r w:rsidR="001049E8" w:rsidRPr="00D57ED5">
        <w:rPr>
          <w:rFonts w:asciiTheme="minorHAnsi" w:hAnsiTheme="minorHAnsi" w:cstheme="minorHAnsi"/>
        </w:rPr>
        <w:t>l</w:t>
      </w:r>
      <w:r w:rsidRPr="00D57ED5">
        <w:rPr>
          <w:rFonts w:asciiTheme="minorHAnsi" w:hAnsiTheme="minorHAnsi" w:cstheme="minorHAnsi"/>
        </w:rPr>
        <w:t>earning (ML) algorithms to predict health outcomes is currently of great interest.</w:t>
      </w:r>
      <w:r w:rsidR="0035777C" w:rsidRPr="00D57ED5">
        <w:rPr>
          <w:rFonts w:asciiTheme="minorHAnsi" w:hAnsiTheme="minorHAnsi" w:cstheme="minorHAnsi"/>
        </w:rPr>
        <w:t xml:space="preserve"> </w:t>
      </w:r>
      <w:r w:rsidRPr="00D57ED5">
        <w:rPr>
          <w:rFonts w:asciiTheme="minorHAnsi" w:hAnsiTheme="minorHAnsi" w:cstheme="minorHAnsi"/>
        </w:rPr>
        <w:t xml:space="preserve">However often </w:t>
      </w:r>
      <w:r w:rsidR="00772FE4" w:rsidRPr="00D57ED5">
        <w:rPr>
          <w:rFonts w:asciiTheme="minorHAnsi" w:hAnsiTheme="minorHAnsi" w:cstheme="minorHAnsi"/>
        </w:rPr>
        <w:t>algorithms</w:t>
      </w:r>
      <w:r w:rsidRPr="00D57ED5">
        <w:rPr>
          <w:rFonts w:asciiTheme="minorHAnsi" w:hAnsiTheme="minorHAnsi" w:cstheme="minorHAnsi"/>
        </w:rPr>
        <w:t xml:space="preserve"> require cleaned data, </w:t>
      </w:r>
      <w:r w:rsidR="0035777C" w:rsidRPr="00D57ED5">
        <w:rPr>
          <w:rFonts w:asciiTheme="minorHAnsi" w:hAnsiTheme="minorHAnsi" w:cstheme="minorHAnsi"/>
        </w:rPr>
        <w:t>careful feature selection/engineering</w:t>
      </w:r>
      <w:r w:rsidRPr="00D57ED5">
        <w:rPr>
          <w:rFonts w:asciiTheme="minorHAnsi" w:hAnsiTheme="minorHAnsi" w:cstheme="minorHAnsi"/>
        </w:rPr>
        <w:t xml:space="preserve"> </w:t>
      </w:r>
      <w:r w:rsidR="00266407" w:rsidRPr="00D57ED5">
        <w:rPr>
          <w:rFonts w:asciiTheme="minorHAnsi" w:hAnsiTheme="minorHAnsi" w:cstheme="minorHAnsi"/>
        </w:rPr>
        <w:t xml:space="preserve">and </w:t>
      </w:r>
      <w:r w:rsidR="00772FE4" w:rsidRPr="00D57ED5">
        <w:rPr>
          <w:rFonts w:asciiTheme="minorHAnsi" w:hAnsiTheme="minorHAnsi" w:cstheme="minorHAnsi"/>
        </w:rPr>
        <w:t xml:space="preserve">significant </w:t>
      </w:r>
      <w:r w:rsidR="00266407" w:rsidRPr="00D57ED5">
        <w:rPr>
          <w:rFonts w:asciiTheme="minorHAnsi" w:hAnsiTheme="minorHAnsi" w:cstheme="minorHAnsi"/>
        </w:rPr>
        <w:t xml:space="preserve">training and expertise to develop, before </w:t>
      </w:r>
      <w:r w:rsidRPr="00D57ED5">
        <w:rPr>
          <w:rFonts w:asciiTheme="minorHAnsi" w:hAnsiTheme="minorHAnsi" w:cstheme="minorHAnsi"/>
        </w:rPr>
        <w:t>they are able to meet, or exceed, clinical prediction.</w:t>
      </w:r>
      <w:r w:rsidR="003318D7" w:rsidRPr="00D57ED5">
        <w:rPr>
          <w:rFonts w:asciiTheme="minorHAnsi" w:hAnsiTheme="minorHAnsi" w:cstheme="minorHAnsi"/>
        </w:rPr>
        <w:t xml:space="preserve"> Recently more automated </w:t>
      </w:r>
      <w:r w:rsidR="00772FE4" w:rsidRPr="00D57ED5">
        <w:rPr>
          <w:rFonts w:asciiTheme="minorHAnsi" w:hAnsiTheme="minorHAnsi" w:cstheme="minorHAnsi"/>
        </w:rPr>
        <w:t xml:space="preserve">approaches to ML </w:t>
      </w:r>
      <w:r w:rsidR="003318D7" w:rsidRPr="00D57ED5">
        <w:rPr>
          <w:rFonts w:asciiTheme="minorHAnsi" w:hAnsiTheme="minorHAnsi" w:cstheme="minorHAnsi"/>
        </w:rPr>
        <w:t xml:space="preserve">have become available, </w:t>
      </w:r>
      <w:r w:rsidR="00266407" w:rsidRPr="00D57ED5">
        <w:rPr>
          <w:rFonts w:asciiTheme="minorHAnsi" w:hAnsiTheme="minorHAnsi" w:cstheme="minorHAnsi"/>
        </w:rPr>
        <w:t xml:space="preserve">collectively known as </w:t>
      </w:r>
      <w:r w:rsidR="001049E8" w:rsidRPr="00D57ED5">
        <w:rPr>
          <w:rFonts w:asciiTheme="minorHAnsi" w:hAnsiTheme="minorHAnsi" w:cstheme="minorHAnsi"/>
        </w:rPr>
        <w:t>a</w:t>
      </w:r>
      <w:r w:rsidR="00266407" w:rsidRPr="00D57ED5">
        <w:rPr>
          <w:rFonts w:asciiTheme="minorHAnsi" w:hAnsiTheme="minorHAnsi" w:cstheme="minorHAnsi"/>
        </w:rPr>
        <w:t>uto</w:t>
      </w:r>
      <w:r w:rsidR="00A43089" w:rsidRPr="00D57ED5">
        <w:rPr>
          <w:rFonts w:asciiTheme="minorHAnsi" w:hAnsiTheme="minorHAnsi" w:cstheme="minorHAnsi"/>
        </w:rPr>
        <w:t>mated</w:t>
      </w:r>
      <w:r w:rsidR="00266407" w:rsidRPr="00D57ED5">
        <w:rPr>
          <w:rFonts w:asciiTheme="minorHAnsi" w:hAnsiTheme="minorHAnsi" w:cstheme="minorHAnsi"/>
        </w:rPr>
        <w:t xml:space="preserve"> </w:t>
      </w:r>
      <w:r w:rsidR="001049E8" w:rsidRPr="00D57ED5">
        <w:rPr>
          <w:rFonts w:asciiTheme="minorHAnsi" w:hAnsiTheme="minorHAnsi" w:cstheme="minorHAnsi"/>
        </w:rPr>
        <w:t>m</w:t>
      </w:r>
      <w:r w:rsidR="00266407" w:rsidRPr="00D57ED5">
        <w:rPr>
          <w:rFonts w:asciiTheme="minorHAnsi" w:hAnsiTheme="minorHAnsi" w:cstheme="minorHAnsi"/>
        </w:rPr>
        <w:t xml:space="preserve">achine </w:t>
      </w:r>
      <w:r w:rsidR="001049E8" w:rsidRPr="00D57ED5">
        <w:rPr>
          <w:rFonts w:asciiTheme="minorHAnsi" w:hAnsiTheme="minorHAnsi" w:cstheme="minorHAnsi"/>
        </w:rPr>
        <w:t>l</w:t>
      </w:r>
      <w:r w:rsidR="00266407" w:rsidRPr="00D57ED5">
        <w:rPr>
          <w:rFonts w:asciiTheme="minorHAnsi" w:hAnsiTheme="minorHAnsi" w:cstheme="minorHAnsi"/>
        </w:rPr>
        <w:t>earning (AutoML).</w:t>
      </w:r>
    </w:p>
    <w:p w14:paraId="69A62D55" w14:textId="77777777" w:rsidR="00D34E77" w:rsidRPr="00D57ED5" w:rsidRDefault="00D34E77" w:rsidP="003318D7">
      <w:pPr>
        <w:spacing w:line="360" w:lineRule="auto"/>
        <w:rPr>
          <w:rFonts w:asciiTheme="minorHAnsi" w:hAnsiTheme="minorHAnsi" w:cstheme="minorHAnsi"/>
        </w:rPr>
      </w:pPr>
    </w:p>
    <w:p w14:paraId="77E726E1" w14:textId="6BCC9E63" w:rsidR="00D34E77" w:rsidRPr="00D57ED5" w:rsidRDefault="000F1A04" w:rsidP="00184312">
      <w:pPr>
        <w:spacing w:line="360" w:lineRule="auto"/>
        <w:rPr>
          <w:rFonts w:asciiTheme="minorHAnsi" w:hAnsiTheme="minorHAnsi" w:cstheme="minorHAnsi"/>
        </w:rPr>
      </w:pPr>
      <w:r w:rsidRPr="00D57ED5">
        <w:rPr>
          <w:rFonts w:asciiTheme="minorHAnsi" w:hAnsiTheme="minorHAnsi" w:cstheme="minorHAnsi"/>
        </w:rPr>
        <w:t>This work is based on the Collaborative Perinatal Project</w:t>
      </w:r>
      <w:r w:rsidR="00433F54" w:rsidRPr="00D57ED5">
        <w:rPr>
          <w:rFonts w:asciiTheme="minorHAnsi" w:hAnsiTheme="minorHAnsi" w:cstheme="minorHAnsi"/>
        </w:rPr>
        <w:t xml:space="preserve"> (CPP) </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{"citationItems":[{"id":"ITEM-1","itemData":{"ISBN":"0021-7263","PMID":"5556535","author":[{"dropping-particle":"","family":"Hardy","given":"J B","non-dropping-particle":"","parse-names":false,"suffix":""}],"container-title":"Johns Hopkins Medical Journal","id":"ITEM-1","issue":"5","issued":{"date-parts":[["1971"]]},"note":"Hardy JB\nUnited states\nJournal Article","page":"238-243","title":"The Johns Hopkins Collaborative Perinatal Project. Descriptive background","type":"article-journal","volume":"128"},"uris":["http://www.mendeley.com/documents/?uuid=72c369b1-c4cd-4fcd-8a9c-d9baa5e881d2"]}],"mendeley":{"formattedCitation":"&lt;sup&gt;24&lt;/sup&gt;","plainTextFormattedCitation":"24","previouslyFormattedCitation":"&lt;sup&gt;24&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24</w:t>
      </w:r>
      <w:r w:rsidRPr="00D57ED5">
        <w:rPr>
          <w:rFonts w:asciiTheme="minorHAnsi" w:hAnsiTheme="minorHAnsi" w:cstheme="minorHAnsi"/>
        </w:rPr>
        <w:fldChar w:fldCharType="end"/>
      </w:r>
      <w:r w:rsidRPr="00D57ED5">
        <w:rPr>
          <w:rFonts w:asciiTheme="minorHAnsi" w:hAnsiTheme="minorHAnsi" w:cstheme="minorHAnsi"/>
        </w:rPr>
        <w:t xml:space="preserve">. Collection of </w:t>
      </w:r>
      <w:r w:rsidR="004E0890" w:rsidRPr="00D57ED5">
        <w:rPr>
          <w:rFonts w:asciiTheme="minorHAnsi" w:hAnsiTheme="minorHAnsi" w:cstheme="minorHAnsi"/>
        </w:rPr>
        <w:t>d</w:t>
      </w:r>
      <w:r w:rsidRPr="00D57ED5">
        <w:rPr>
          <w:rFonts w:asciiTheme="minorHAnsi" w:hAnsiTheme="minorHAnsi" w:cstheme="minorHAnsi"/>
        </w:rPr>
        <w:t>ata was from 14 units across the United States and showed little evidence of selection bias</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{"citationItems":[{"id":"ITEM-1","itemData":{"author":[{"dropping-particle":"","family":"Niswander","given":"KR","non-dropping-particle":"","parse-names":false,"suffix":""},{"dropping-particle":"","family":"Gordon","given":"M. T","non-dropping-particle":"","parse-names":false,"suffix":""}],"id":"ITEM-1","issued":{"date-parts":[["1972"]]},"number-of-pages":"540","publisher":"USGov. Printing Press","publisher-place":"Washington DC","title":"The Women and Their Pregnancies: The Collaborative Perinatal Study of the NINDS","type":"book"},"uris":["http://www.mendeley.com/documents/?uuid=b24b0eea-6a05-43cb-8b20-974874940f7b"]}],"mendeley":{"formattedCitation":"&lt;sup&gt;25&lt;/sup&gt;","plainTextFormattedCitation":"25","previouslyFormattedCitation":"&lt;sup&gt;25&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25</w:t>
      </w:r>
      <w:r w:rsidRPr="00D57ED5">
        <w:rPr>
          <w:rFonts w:asciiTheme="minorHAnsi" w:hAnsiTheme="minorHAnsi" w:cstheme="minorHAnsi"/>
        </w:rPr>
        <w:fldChar w:fldCharType="end"/>
      </w:r>
      <w:r w:rsidRPr="00D57ED5">
        <w:rPr>
          <w:rFonts w:asciiTheme="minorHAnsi" w:hAnsiTheme="minorHAnsi" w:cstheme="minorHAnsi"/>
        </w:rPr>
        <w:t xml:space="preserve">. The dataset </w:t>
      </w:r>
      <w:r w:rsidR="004C4B4A" w:rsidRPr="00D57ED5">
        <w:rPr>
          <w:rFonts w:asciiTheme="minorHAnsi" w:hAnsiTheme="minorHAnsi" w:cstheme="minorHAnsi"/>
        </w:rPr>
        <w:t xml:space="preserve">includes </w:t>
      </w:r>
      <w:r w:rsidRPr="00D57ED5">
        <w:rPr>
          <w:rFonts w:asciiTheme="minorHAnsi" w:hAnsiTheme="minorHAnsi" w:cstheme="minorHAnsi"/>
        </w:rPr>
        <w:t>data on approximately 60,000 pregnancies, and 58,000 live born infants born between 1959 and 1965. Data was collected throughout the prenatal period, labour and delivery,</w:t>
      </w:r>
      <w:r w:rsidR="00370A6F" w:rsidRPr="00D57ED5">
        <w:rPr>
          <w:rFonts w:asciiTheme="minorHAnsi" w:hAnsiTheme="minorHAnsi" w:cstheme="minorHAnsi"/>
        </w:rPr>
        <w:t xml:space="preserve"> </w:t>
      </w:r>
      <w:r w:rsidRPr="00D57ED5">
        <w:rPr>
          <w:rFonts w:asciiTheme="minorHAnsi" w:hAnsiTheme="minorHAnsi" w:cstheme="minorHAnsi"/>
        </w:rPr>
        <w:t xml:space="preserve">postpartum and as the child grew. </w:t>
      </w:r>
    </w:p>
    <w:p w14:paraId="23E51EA6" w14:textId="77777777" w:rsidR="00E52FCB" w:rsidRPr="00D57ED5" w:rsidRDefault="00E52FCB" w:rsidP="00184312">
      <w:pPr>
        <w:spacing w:line="360" w:lineRule="auto"/>
        <w:rPr>
          <w:rFonts w:asciiTheme="minorHAnsi" w:hAnsiTheme="minorHAnsi" w:cstheme="minorHAnsi"/>
        </w:rPr>
      </w:pPr>
    </w:p>
    <w:p w14:paraId="1E8DA1C8" w14:textId="19785955" w:rsidR="0094659E"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AIMS</w:t>
      </w:r>
    </w:p>
    <w:p w14:paraId="73203F07" w14:textId="77777777" w:rsidR="00F51505" w:rsidRPr="00D57ED5" w:rsidRDefault="00F51505" w:rsidP="00184312">
      <w:pPr>
        <w:spacing w:line="360" w:lineRule="auto"/>
        <w:rPr>
          <w:rFonts w:asciiTheme="minorHAnsi" w:hAnsiTheme="minorHAnsi" w:cstheme="minorHAnsi"/>
        </w:rPr>
      </w:pPr>
    </w:p>
    <w:p w14:paraId="3A842DC7" w14:textId="72BD133B" w:rsidR="00232899" w:rsidRPr="00D57ED5" w:rsidRDefault="004E0890" w:rsidP="004E0890">
      <w:pPr>
        <w:pStyle w:val="ListParagraph"/>
        <w:numPr>
          <w:ilvl w:val="0"/>
          <w:numId w:val="1"/>
        </w:numPr>
        <w:spacing w:after="0" w:line="360" w:lineRule="auto"/>
        <w:rPr>
          <w:rFonts w:cstheme="minorHAnsi"/>
          <w:sz w:val="24"/>
          <w:szCs w:val="24"/>
        </w:rPr>
      </w:pPr>
      <w:r w:rsidRPr="00D57ED5">
        <w:rPr>
          <w:rFonts w:cstheme="minorHAnsi"/>
          <w:sz w:val="24"/>
          <w:szCs w:val="24"/>
        </w:rPr>
        <w:t xml:space="preserve">To evaluate if </w:t>
      </w:r>
      <w:r w:rsidR="00891A5F" w:rsidRPr="00D57ED5">
        <w:rPr>
          <w:rFonts w:cstheme="minorHAnsi"/>
          <w:sz w:val="24"/>
          <w:szCs w:val="24"/>
        </w:rPr>
        <w:t xml:space="preserve">automated feature selection </w:t>
      </w:r>
      <w:r w:rsidR="00911834" w:rsidRPr="00D57ED5">
        <w:rPr>
          <w:rFonts w:cstheme="minorHAnsi"/>
          <w:sz w:val="24"/>
          <w:szCs w:val="24"/>
        </w:rPr>
        <w:t xml:space="preserve">approaches </w:t>
      </w:r>
      <w:r w:rsidRPr="00D57ED5">
        <w:rPr>
          <w:rFonts w:cstheme="minorHAnsi"/>
          <w:sz w:val="24"/>
          <w:szCs w:val="24"/>
        </w:rPr>
        <w:t xml:space="preserve">applied to a </w:t>
      </w:r>
      <w:r w:rsidR="00F37928" w:rsidRPr="00D57ED5">
        <w:rPr>
          <w:rFonts w:cstheme="minorHAnsi"/>
          <w:sz w:val="24"/>
          <w:szCs w:val="24"/>
        </w:rPr>
        <w:t>large</w:t>
      </w:r>
      <w:r w:rsidRPr="00D57ED5">
        <w:rPr>
          <w:rFonts w:cstheme="minorHAnsi"/>
          <w:sz w:val="24"/>
          <w:szCs w:val="24"/>
        </w:rPr>
        <w:t xml:space="preserve"> dataset </w:t>
      </w:r>
      <w:r w:rsidR="00F37928" w:rsidRPr="00D57ED5">
        <w:rPr>
          <w:rFonts w:cstheme="minorHAnsi"/>
          <w:sz w:val="24"/>
          <w:szCs w:val="24"/>
        </w:rPr>
        <w:t xml:space="preserve">with minimal human input </w:t>
      </w:r>
      <w:r w:rsidR="00232899" w:rsidRPr="00D57ED5">
        <w:rPr>
          <w:rFonts w:cstheme="minorHAnsi"/>
          <w:sz w:val="24"/>
          <w:szCs w:val="24"/>
        </w:rPr>
        <w:t xml:space="preserve">can </w:t>
      </w:r>
      <w:r w:rsidR="00891A5F" w:rsidRPr="00D57ED5">
        <w:rPr>
          <w:rFonts w:cstheme="minorHAnsi"/>
          <w:sz w:val="24"/>
          <w:szCs w:val="24"/>
        </w:rPr>
        <w:t xml:space="preserve">produce models with that predict disease </w:t>
      </w:r>
      <w:r w:rsidR="00234E59" w:rsidRPr="00D57ED5">
        <w:rPr>
          <w:rFonts w:cstheme="minorHAnsi"/>
          <w:sz w:val="24"/>
          <w:szCs w:val="24"/>
        </w:rPr>
        <w:t>outcome</w:t>
      </w:r>
      <w:r w:rsidRPr="00D57ED5">
        <w:rPr>
          <w:rFonts w:cstheme="minorHAnsi"/>
          <w:sz w:val="24"/>
          <w:szCs w:val="24"/>
        </w:rPr>
        <w:t>s</w:t>
      </w:r>
      <w:r w:rsidR="00234E59" w:rsidRPr="00D57ED5">
        <w:rPr>
          <w:rFonts w:cstheme="minorHAnsi"/>
          <w:sz w:val="24"/>
          <w:szCs w:val="24"/>
        </w:rPr>
        <w:t xml:space="preserve"> </w:t>
      </w:r>
      <w:r w:rsidR="00A072A3" w:rsidRPr="00D57ED5">
        <w:rPr>
          <w:rFonts w:cstheme="minorHAnsi"/>
          <w:sz w:val="24"/>
          <w:szCs w:val="24"/>
        </w:rPr>
        <w:t xml:space="preserve">as well, or better than </w:t>
      </w:r>
      <w:r w:rsidR="00911834" w:rsidRPr="00D57ED5">
        <w:rPr>
          <w:rFonts w:cstheme="minorHAnsi"/>
          <w:sz w:val="24"/>
          <w:szCs w:val="24"/>
        </w:rPr>
        <w:t>conventional approaches with established risk factors</w:t>
      </w:r>
      <w:r w:rsidR="00232899" w:rsidRPr="00D57ED5">
        <w:rPr>
          <w:rFonts w:cstheme="minorHAnsi"/>
          <w:sz w:val="24"/>
          <w:szCs w:val="24"/>
        </w:rPr>
        <w:t>.</w:t>
      </w:r>
    </w:p>
    <w:p w14:paraId="54968872" w14:textId="2DEF0855" w:rsidR="00255C97" w:rsidRPr="00D57ED5" w:rsidRDefault="003446EE" w:rsidP="00255C97">
      <w:pPr>
        <w:pStyle w:val="ListParagraph"/>
        <w:numPr>
          <w:ilvl w:val="0"/>
          <w:numId w:val="1"/>
        </w:numPr>
        <w:spacing w:after="0" w:line="360" w:lineRule="auto"/>
        <w:rPr>
          <w:rFonts w:cstheme="minorHAnsi"/>
          <w:sz w:val="24"/>
          <w:szCs w:val="24"/>
        </w:rPr>
      </w:pPr>
      <w:r w:rsidRPr="00D57ED5">
        <w:rPr>
          <w:rFonts w:cstheme="minorHAnsi"/>
          <w:sz w:val="24"/>
          <w:szCs w:val="24"/>
        </w:rPr>
        <w:t xml:space="preserve">To test if measures of infant growth can improve </w:t>
      </w:r>
      <w:r w:rsidR="00ED7B7B" w:rsidRPr="00D57ED5">
        <w:rPr>
          <w:rFonts w:cstheme="minorHAnsi"/>
          <w:sz w:val="24"/>
          <w:szCs w:val="24"/>
        </w:rPr>
        <w:t xml:space="preserve">the </w:t>
      </w:r>
      <w:r w:rsidRPr="00D57ED5">
        <w:rPr>
          <w:rFonts w:cstheme="minorHAnsi"/>
          <w:sz w:val="24"/>
          <w:szCs w:val="24"/>
        </w:rPr>
        <w:t xml:space="preserve">prediction of </w:t>
      </w:r>
      <w:r w:rsidR="00065764" w:rsidRPr="00D57ED5">
        <w:rPr>
          <w:rFonts w:cstheme="minorHAnsi"/>
          <w:sz w:val="24"/>
          <w:szCs w:val="24"/>
        </w:rPr>
        <w:t>HIE.</w:t>
      </w:r>
    </w:p>
    <w:p w14:paraId="28213D04" w14:textId="1B2ED52F" w:rsidR="00065764" w:rsidRPr="00D57ED5" w:rsidRDefault="00A879AD" w:rsidP="00B0655A">
      <w:pPr>
        <w:pStyle w:val="ListParagraph"/>
        <w:numPr>
          <w:ilvl w:val="0"/>
          <w:numId w:val="1"/>
        </w:numPr>
        <w:spacing w:after="0" w:line="360" w:lineRule="auto"/>
        <w:rPr>
          <w:rFonts w:cstheme="minorHAnsi"/>
          <w:sz w:val="24"/>
          <w:szCs w:val="24"/>
        </w:rPr>
      </w:pPr>
      <w:r>
        <w:rPr>
          <w:rFonts w:cstheme="minorHAnsi"/>
          <w:sz w:val="24"/>
          <w:szCs w:val="24"/>
        </w:rPr>
        <w:t xml:space="preserve">Determine and compare the performance of </w:t>
      </w:r>
      <w:r w:rsidR="00255C97" w:rsidRPr="00D57ED5">
        <w:rPr>
          <w:rFonts w:cstheme="minorHAnsi"/>
          <w:sz w:val="24"/>
          <w:szCs w:val="24"/>
        </w:rPr>
        <w:t xml:space="preserve">a range of binary classifiers </w:t>
      </w:r>
      <w:r>
        <w:rPr>
          <w:rFonts w:cstheme="minorHAnsi"/>
          <w:sz w:val="24"/>
          <w:szCs w:val="24"/>
        </w:rPr>
        <w:t>in predicting HIE.</w:t>
      </w:r>
    </w:p>
    <w:p w14:paraId="066605EA" w14:textId="77777777" w:rsidR="00232899" w:rsidRPr="00D57ED5" w:rsidRDefault="00232899" w:rsidP="00184312">
      <w:pPr>
        <w:spacing w:line="360" w:lineRule="auto"/>
        <w:rPr>
          <w:rFonts w:asciiTheme="minorHAnsi" w:hAnsiTheme="minorHAnsi" w:cstheme="minorHAnsi"/>
        </w:rPr>
      </w:pPr>
    </w:p>
    <w:p w14:paraId="51DD22B6" w14:textId="00180B78" w:rsidR="003C1268"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METHODS</w:t>
      </w:r>
    </w:p>
    <w:p w14:paraId="30B12E4C" w14:textId="77777777" w:rsidR="000F5757" w:rsidRPr="00D57ED5" w:rsidRDefault="000F5757" w:rsidP="00184312">
      <w:pPr>
        <w:spacing w:line="360" w:lineRule="auto"/>
        <w:rPr>
          <w:rFonts w:asciiTheme="minorHAnsi" w:hAnsiTheme="minorHAnsi" w:cstheme="minorHAnsi"/>
          <w:b/>
          <w:bCs/>
        </w:rPr>
      </w:pPr>
    </w:p>
    <w:p w14:paraId="2C43BEFB" w14:textId="7C49A7A4" w:rsidR="00BB0836" w:rsidRPr="00D57ED5" w:rsidRDefault="00BB0836" w:rsidP="00184312">
      <w:pPr>
        <w:spacing w:line="360" w:lineRule="auto"/>
        <w:rPr>
          <w:rFonts w:asciiTheme="minorHAnsi" w:hAnsiTheme="minorHAnsi" w:cstheme="minorHAnsi"/>
          <w:b/>
          <w:bCs/>
        </w:rPr>
      </w:pPr>
      <w:r w:rsidRPr="00D57ED5">
        <w:rPr>
          <w:rFonts w:asciiTheme="minorHAnsi" w:hAnsiTheme="minorHAnsi" w:cstheme="minorHAnsi"/>
          <w:b/>
          <w:bCs/>
        </w:rPr>
        <w:lastRenderedPageBreak/>
        <w:t>Outcome</w:t>
      </w:r>
    </w:p>
    <w:p w14:paraId="57953D2E" w14:textId="15C4AC89" w:rsidR="00A66215" w:rsidRPr="00D57ED5" w:rsidRDefault="004551E2" w:rsidP="00184312">
      <w:pPr>
        <w:spacing w:line="360" w:lineRule="auto"/>
        <w:rPr>
          <w:rFonts w:asciiTheme="minorHAnsi" w:hAnsiTheme="minorHAnsi" w:cstheme="minorHAnsi"/>
        </w:rPr>
      </w:pPr>
      <w:r w:rsidRPr="00D57ED5">
        <w:rPr>
          <w:rFonts w:asciiTheme="minorHAnsi" w:hAnsiTheme="minorHAnsi" w:cstheme="minorHAnsi"/>
        </w:rPr>
        <w:t>H</w:t>
      </w:r>
      <w:r w:rsidR="00A66215" w:rsidRPr="00D57ED5">
        <w:rPr>
          <w:rFonts w:asciiTheme="minorHAnsi" w:hAnsiTheme="minorHAnsi" w:cstheme="minorHAnsi"/>
        </w:rPr>
        <w:t>ypoxic-ischaemic encephalopathy</w:t>
      </w:r>
      <w:r w:rsidR="002B101E" w:rsidRPr="00D57ED5">
        <w:rPr>
          <w:rFonts w:asciiTheme="minorHAnsi" w:hAnsiTheme="minorHAnsi" w:cstheme="minorHAnsi"/>
        </w:rPr>
        <w:t xml:space="preserve"> (HIE)</w:t>
      </w:r>
      <w:r w:rsidR="00A66215" w:rsidRPr="00D57ED5">
        <w:rPr>
          <w:rFonts w:asciiTheme="minorHAnsi" w:hAnsiTheme="minorHAnsi" w:cstheme="minorHAnsi"/>
        </w:rPr>
        <w:t xml:space="preserve"> </w:t>
      </w:r>
      <w:r w:rsidR="001173A6" w:rsidRPr="00D57ED5">
        <w:rPr>
          <w:rFonts w:asciiTheme="minorHAnsi" w:hAnsiTheme="minorHAnsi" w:cstheme="minorHAnsi"/>
        </w:rPr>
        <w:t xml:space="preserve">was </w:t>
      </w:r>
      <w:r w:rsidR="00A66215" w:rsidRPr="00D57ED5">
        <w:rPr>
          <w:rFonts w:asciiTheme="minorHAnsi" w:hAnsiTheme="minorHAnsi" w:cstheme="minorHAnsi"/>
        </w:rPr>
        <w:t>defined as having definite seizures, hypertonia, jitteriness, hypotonia, abnormal reflexes, or abnormal cry; after having a low 5 minute Apgar score (&lt;7)</w:t>
      </w:r>
      <w:r w:rsidR="00B23379" w:rsidRPr="00D57ED5">
        <w:rPr>
          <w:rFonts w:asciiTheme="minorHAnsi" w:hAnsiTheme="minorHAnsi" w:cstheme="minorHAnsi"/>
        </w:rPr>
        <w:fldChar w:fldCharType="begin" w:fldLock="1"/>
      </w:r>
      <w:r w:rsidR="00B23379" w:rsidRPr="00D57ED5">
        <w:rPr>
          <w:rFonts w:asciiTheme="minorHAnsi" w:hAnsiTheme="minorHAnsi"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mendeley":{"formattedCitation":"&lt;sup&gt;27&lt;/sup&gt;","plainTextFormattedCitation":"27"},"properties":{"noteIndex":0},"schema":"https://github.com/citation-style-language/schema/raw/master/csl-citation.json"}</w:instrText>
      </w:r>
      <w:r w:rsidR="00B23379" w:rsidRPr="00D57ED5">
        <w:rPr>
          <w:rFonts w:asciiTheme="minorHAnsi" w:hAnsiTheme="minorHAnsi" w:cstheme="minorHAnsi"/>
        </w:rPr>
        <w:fldChar w:fldCharType="separate"/>
      </w:r>
      <w:r w:rsidR="00B23379" w:rsidRPr="00D57ED5">
        <w:rPr>
          <w:rFonts w:asciiTheme="minorHAnsi" w:hAnsiTheme="minorHAnsi" w:cstheme="minorHAnsi"/>
          <w:noProof/>
          <w:vertAlign w:val="superscript"/>
        </w:rPr>
        <w:t>27</w:t>
      </w:r>
      <w:r w:rsidR="00B23379" w:rsidRPr="00D57ED5">
        <w:rPr>
          <w:rFonts w:asciiTheme="minorHAnsi" w:hAnsiTheme="minorHAnsi" w:cstheme="minorHAnsi"/>
        </w:rPr>
        <w:fldChar w:fldCharType="end"/>
      </w:r>
      <w:r w:rsidR="00A66215" w:rsidRPr="00D57ED5">
        <w:rPr>
          <w:rFonts w:asciiTheme="minorHAnsi" w:hAnsiTheme="minorHAnsi" w:cstheme="minorHAnsi"/>
        </w:rPr>
        <w:t>.</w:t>
      </w:r>
    </w:p>
    <w:p w14:paraId="67105FD4" w14:textId="7A3932C9" w:rsidR="000F5757" w:rsidRPr="00D57ED5" w:rsidRDefault="000F5757" w:rsidP="00184312">
      <w:pPr>
        <w:spacing w:line="360" w:lineRule="auto"/>
        <w:rPr>
          <w:rFonts w:asciiTheme="minorHAnsi" w:hAnsiTheme="minorHAnsi" w:cstheme="minorHAnsi"/>
        </w:rPr>
      </w:pPr>
    </w:p>
    <w:p w14:paraId="13CBCA3E" w14:textId="0F32E761" w:rsidR="00715C3C" w:rsidRPr="00D57ED5" w:rsidRDefault="000F5757" w:rsidP="00715C3C">
      <w:pPr>
        <w:spacing w:line="360" w:lineRule="auto"/>
        <w:rPr>
          <w:rFonts w:asciiTheme="minorHAnsi" w:hAnsiTheme="minorHAnsi" w:cstheme="minorHAnsi"/>
        </w:rPr>
      </w:pPr>
      <w:r w:rsidRPr="00D57ED5">
        <w:rPr>
          <w:rFonts w:asciiTheme="minorHAnsi" w:hAnsiTheme="minorHAnsi" w:cstheme="minorHAnsi"/>
          <w:b/>
          <w:bCs/>
        </w:rPr>
        <w:t>Data preparation</w:t>
      </w:r>
      <w:r w:rsidR="00E23F31" w:rsidRPr="00D57ED5">
        <w:rPr>
          <w:rFonts w:asciiTheme="minorHAnsi" w:hAnsiTheme="minorHAnsi" w:cstheme="minorHAnsi"/>
          <w:b/>
          <w:bCs/>
        </w:rPr>
        <w:br/>
      </w:r>
      <w:r w:rsidR="001212D9" w:rsidRPr="00D57ED5">
        <w:rPr>
          <w:rFonts w:asciiTheme="minorHAnsi" w:hAnsiTheme="minorHAnsi" w:cstheme="minorHAnsi"/>
        </w:rPr>
        <w:t>Pregnancies were</w:t>
      </w:r>
      <w:r w:rsidR="008A43E8" w:rsidRPr="00D57ED5">
        <w:rPr>
          <w:rFonts w:asciiTheme="minorHAnsi" w:hAnsiTheme="minorHAnsi" w:cstheme="minorHAnsi"/>
        </w:rPr>
        <w:t xml:space="preserve"> ordered chronologically and </w:t>
      </w:r>
      <w:r w:rsidR="00072633" w:rsidRPr="00D57ED5">
        <w:rPr>
          <w:rFonts w:asciiTheme="minorHAnsi" w:hAnsiTheme="minorHAnsi" w:cstheme="minorHAnsi"/>
        </w:rPr>
        <w:t xml:space="preserve">split into </w:t>
      </w:r>
      <w:r w:rsidR="008A43E8" w:rsidRPr="00D57ED5">
        <w:rPr>
          <w:rFonts w:asciiTheme="minorHAnsi" w:hAnsiTheme="minorHAnsi" w:cstheme="minorHAnsi"/>
        </w:rPr>
        <w:t xml:space="preserve">two equal subsets for </w:t>
      </w:r>
      <w:r w:rsidR="00072633" w:rsidRPr="00D57ED5">
        <w:rPr>
          <w:rFonts w:asciiTheme="minorHAnsi" w:hAnsiTheme="minorHAnsi" w:cstheme="minorHAnsi"/>
        </w:rPr>
        <w:t xml:space="preserve">training </w:t>
      </w:r>
      <w:r w:rsidR="008A43E8" w:rsidRPr="00D57ED5">
        <w:rPr>
          <w:rFonts w:asciiTheme="minorHAnsi" w:hAnsiTheme="minorHAnsi" w:cstheme="minorHAnsi"/>
        </w:rPr>
        <w:t xml:space="preserve">(infants born 1959-1962) </w:t>
      </w:r>
      <w:r w:rsidR="00072633" w:rsidRPr="00D57ED5">
        <w:rPr>
          <w:rFonts w:asciiTheme="minorHAnsi" w:hAnsiTheme="minorHAnsi" w:cstheme="minorHAnsi"/>
        </w:rPr>
        <w:t>and testing</w:t>
      </w:r>
      <w:r w:rsidR="00517C3E" w:rsidRPr="00D57ED5">
        <w:rPr>
          <w:rFonts w:asciiTheme="minorHAnsi" w:hAnsiTheme="minorHAnsi" w:cstheme="minorHAnsi"/>
        </w:rPr>
        <w:t xml:space="preserve"> purposes</w:t>
      </w:r>
      <w:r w:rsidR="00072633" w:rsidRPr="00D57ED5">
        <w:rPr>
          <w:rFonts w:asciiTheme="minorHAnsi" w:hAnsiTheme="minorHAnsi" w:cstheme="minorHAnsi"/>
        </w:rPr>
        <w:t xml:space="preserve"> </w:t>
      </w:r>
      <w:r w:rsidR="008A43E8" w:rsidRPr="00D57ED5">
        <w:rPr>
          <w:rFonts w:asciiTheme="minorHAnsi" w:hAnsiTheme="minorHAnsi" w:cstheme="minorHAnsi"/>
        </w:rPr>
        <w:t>(infants born 1963 to 1965).</w:t>
      </w:r>
      <w:r w:rsidR="00107050" w:rsidRPr="00D57ED5">
        <w:rPr>
          <w:rFonts w:asciiTheme="minorHAnsi" w:hAnsiTheme="minorHAnsi" w:cstheme="minorHAnsi"/>
        </w:rPr>
        <w:t xml:space="preserve"> </w:t>
      </w:r>
      <w:r w:rsidR="00715C3C" w:rsidRPr="00D57ED5">
        <w:rPr>
          <w:rFonts w:asciiTheme="minorHAnsi" w:hAnsiTheme="minorHAnsi" w:cstheme="minorHAnsi"/>
        </w:rPr>
        <w:t>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509F222C" w14:textId="254413E9" w:rsidR="003C1268" w:rsidRPr="00D57ED5" w:rsidRDefault="003C1268" w:rsidP="00184312">
      <w:pPr>
        <w:spacing w:line="360" w:lineRule="auto"/>
        <w:rPr>
          <w:rFonts w:asciiTheme="minorHAnsi" w:hAnsiTheme="minorHAnsi" w:cstheme="minorHAnsi"/>
          <w:b/>
          <w:bCs/>
        </w:rPr>
      </w:pPr>
    </w:p>
    <w:p w14:paraId="3FBC8605" w14:textId="4DFE69EA" w:rsidR="00657B94" w:rsidRPr="00D57ED5" w:rsidRDefault="00657B94" w:rsidP="00184312">
      <w:pPr>
        <w:spacing w:line="360" w:lineRule="auto"/>
        <w:rPr>
          <w:rFonts w:asciiTheme="minorHAnsi" w:hAnsiTheme="minorHAnsi" w:cstheme="minorHAnsi"/>
          <w:b/>
          <w:bCs/>
        </w:rPr>
      </w:pPr>
      <w:r w:rsidRPr="00D57ED5">
        <w:rPr>
          <w:rFonts w:asciiTheme="minorHAnsi" w:hAnsiTheme="minorHAnsi" w:cstheme="minorHAnsi"/>
          <w:b/>
          <w:bCs/>
        </w:rPr>
        <w:t>Feature selection</w:t>
      </w:r>
    </w:p>
    <w:p w14:paraId="509EF4AC" w14:textId="23D8F151" w:rsidR="00521479" w:rsidRPr="00D57ED5" w:rsidRDefault="002B101E" w:rsidP="00184312">
      <w:pPr>
        <w:spacing w:line="360" w:lineRule="auto"/>
        <w:rPr>
          <w:rFonts w:asciiTheme="minorHAnsi" w:hAnsiTheme="minorHAnsi" w:cstheme="minorHAnsi"/>
        </w:rPr>
      </w:pPr>
      <w:r w:rsidRPr="00D57ED5">
        <w:rPr>
          <w:rFonts w:asciiTheme="minorHAnsi" w:hAnsiTheme="minorHAnsi" w:cstheme="minorHAnsi"/>
        </w:rPr>
        <w:t xml:space="preserve">Two </w:t>
      </w:r>
      <w:r w:rsidR="00252BFC">
        <w:rPr>
          <w:rFonts w:asciiTheme="minorHAnsi" w:hAnsiTheme="minorHAnsi" w:cstheme="minorHAnsi"/>
        </w:rPr>
        <w:t xml:space="preserve">broad </w:t>
      </w:r>
      <w:r w:rsidR="001E5E7C" w:rsidRPr="00D57ED5">
        <w:rPr>
          <w:rFonts w:asciiTheme="minorHAnsi" w:hAnsiTheme="minorHAnsi" w:cstheme="minorHAnsi"/>
        </w:rPr>
        <w:t xml:space="preserve">feature selection approaches were used. </w:t>
      </w:r>
      <w:r w:rsidR="00181295" w:rsidRPr="00D57ED5">
        <w:rPr>
          <w:rFonts w:asciiTheme="minorHAnsi" w:hAnsiTheme="minorHAnsi" w:cstheme="minorHAnsi"/>
        </w:rPr>
        <w:t xml:space="preserve">The first </w:t>
      </w:r>
      <w:r w:rsidR="00E130AC" w:rsidRPr="00D57ED5">
        <w:rPr>
          <w:rFonts w:asciiTheme="minorHAnsi" w:hAnsiTheme="minorHAnsi" w:cstheme="minorHAnsi"/>
        </w:rPr>
        <w:t>took</w:t>
      </w:r>
      <w:r w:rsidR="008432E1" w:rsidRPr="00D57ED5">
        <w:rPr>
          <w:rFonts w:asciiTheme="minorHAnsi" w:hAnsiTheme="minorHAnsi" w:cstheme="minorHAnsi"/>
        </w:rPr>
        <w:t xml:space="preserve"> </w:t>
      </w:r>
      <w:r w:rsidRPr="00D57ED5">
        <w:rPr>
          <w:rFonts w:asciiTheme="minorHAnsi" w:hAnsiTheme="minorHAnsi" w:cstheme="minorHAnsi"/>
        </w:rPr>
        <w:t xml:space="preserve">established risk factors for HIE, </w:t>
      </w:r>
      <w:r w:rsidR="00B23379" w:rsidRPr="00D57ED5">
        <w:rPr>
          <w:rFonts w:asciiTheme="minorHAnsi" w:hAnsiTheme="minorHAnsi" w:cstheme="minorHAnsi"/>
        </w:rPr>
        <w:t xml:space="preserve">based on </w:t>
      </w:r>
      <w:r w:rsidR="00370A6F" w:rsidRPr="00D57ED5">
        <w:rPr>
          <w:rFonts w:asciiTheme="minorHAnsi" w:hAnsiTheme="minorHAnsi" w:cstheme="minorHAnsi"/>
          <w:i/>
        </w:rPr>
        <w:t xml:space="preserve">a-priori </w:t>
      </w:r>
      <w:r w:rsidR="00370A6F" w:rsidRPr="00D57ED5">
        <w:rPr>
          <w:rFonts w:asciiTheme="minorHAnsi" w:hAnsiTheme="minorHAnsi" w:cstheme="minorHAnsi"/>
        </w:rPr>
        <w:t>proposed</w:t>
      </w:r>
      <w:r w:rsidR="00B23379" w:rsidRPr="00D57ED5">
        <w:rPr>
          <w:rFonts w:asciiTheme="minorHAnsi" w:hAnsiTheme="minorHAnsi" w:cstheme="minorHAnsi"/>
        </w:rPr>
        <w:t xml:space="preserve"> risk factors (</w:t>
      </w:r>
      <w:r w:rsidR="009E0521" w:rsidRPr="00D57ED5">
        <w:rPr>
          <w:rFonts w:asciiTheme="minorHAnsi" w:hAnsiTheme="minorHAnsi" w:cstheme="minorHAnsi"/>
        </w:rPr>
        <w:t>Table 1</w:t>
      </w:r>
      <w:r w:rsidR="00B23379" w:rsidRPr="00D57ED5">
        <w:rPr>
          <w:rFonts w:asciiTheme="minorHAnsi" w:hAnsiTheme="minorHAnsi" w:cstheme="minorHAnsi"/>
        </w:rPr>
        <w:t>)</w:t>
      </w:r>
      <w:r w:rsidR="00B23379" w:rsidRPr="00D57ED5">
        <w:rPr>
          <w:rFonts w:asciiTheme="minorHAnsi" w:hAnsiTheme="minorHAnsi" w:cstheme="minorHAnsi"/>
        </w:rPr>
        <w:fldChar w:fldCharType="begin" w:fldLock="1"/>
      </w:r>
      <w:r w:rsidR="00B23379"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00B23379" w:rsidRPr="00D57ED5">
        <w:rPr>
          <w:rFonts w:asciiTheme="minorHAnsi" w:hAnsiTheme="minorHAnsi" w:cstheme="minorHAnsi"/>
        </w:rPr>
        <w:fldChar w:fldCharType="separate"/>
      </w:r>
      <w:r w:rsidR="00B23379" w:rsidRPr="00D57ED5">
        <w:rPr>
          <w:rFonts w:asciiTheme="minorHAnsi" w:hAnsiTheme="minorHAnsi" w:cstheme="minorHAnsi"/>
          <w:noProof/>
          <w:vertAlign w:val="superscript"/>
        </w:rPr>
        <w:t>10,26</w:t>
      </w:r>
      <w:r w:rsidR="00B23379" w:rsidRPr="00D57ED5">
        <w:rPr>
          <w:rFonts w:asciiTheme="minorHAnsi" w:hAnsiTheme="minorHAnsi" w:cstheme="minorHAnsi"/>
        </w:rPr>
        <w:fldChar w:fldCharType="end"/>
      </w:r>
      <w:r w:rsidR="00521479" w:rsidRPr="00D57ED5">
        <w:rPr>
          <w:rFonts w:asciiTheme="minorHAnsi" w:hAnsiTheme="minorHAnsi" w:cstheme="minorHAnsi"/>
        </w:rPr>
        <w:t xml:space="preserve">(‘Conventional </w:t>
      </w:r>
      <w:r w:rsidR="009C031F" w:rsidRPr="00D57ED5">
        <w:rPr>
          <w:rFonts w:asciiTheme="minorHAnsi" w:hAnsiTheme="minorHAnsi" w:cstheme="minorHAnsi"/>
        </w:rPr>
        <w:t>a</w:t>
      </w:r>
      <w:r w:rsidR="00521479" w:rsidRPr="00D57ED5">
        <w:rPr>
          <w:rFonts w:asciiTheme="minorHAnsi" w:hAnsiTheme="minorHAnsi" w:cstheme="minorHAnsi"/>
        </w:rPr>
        <w:t>nalysis’).</w:t>
      </w:r>
      <w:r w:rsidR="00181295" w:rsidRPr="00D57ED5">
        <w:rPr>
          <w:rFonts w:asciiTheme="minorHAnsi" w:hAnsiTheme="minorHAnsi" w:cstheme="minorHAnsi"/>
        </w:rPr>
        <w:t xml:space="preserve"> The second </w:t>
      </w:r>
      <w:r w:rsidR="00CF4F87" w:rsidRPr="00D57ED5">
        <w:rPr>
          <w:rFonts w:asciiTheme="minorHAnsi" w:hAnsiTheme="minorHAnsi" w:cstheme="minorHAnsi"/>
        </w:rPr>
        <w:t xml:space="preserve">approach used </w:t>
      </w:r>
      <w:r w:rsidR="00602EEC" w:rsidRPr="00D57ED5">
        <w:rPr>
          <w:rFonts w:asciiTheme="minorHAnsi" w:hAnsiTheme="minorHAnsi" w:cstheme="minorHAnsi"/>
        </w:rPr>
        <w:t xml:space="preserve">automated </w:t>
      </w:r>
      <w:r w:rsidR="00CF4F87" w:rsidRPr="00D57ED5">
        <w:rPr>
          <w:rFonts w:asciiTheme="minorHAnsi" w:hAnsiTheme="minorHAnsi" w:cstheme="minorHAnsi"/>
        </w:rPr>
        <w:t xml:space="preserve">data driven methods </w:t>
      </w:r>
      <w:r w:rsidR="00602EEC" w:rsidRPr="00D57ED5">
        <w:rPr>
          <w:rFonts w:asciiTheme="minorHAnsi" w:hAnsiTheme="minorHAnsi" w:cstheme="minorHAnsi"/>
        </w:rPr>
        <w:t>to rank features</w:t>
      </w:r>
      <w:r w:rsidR="00AD1ED1">
        <w:rPr>
          <w:rFonts w:asciiTheme="minorHAnsi" w:hAnsiTheme="minorHAnsi" w:cstheme="minorHAnsi"/>
        </w:rPr>
        <w:t xml:space="preserve"> by their predictability of HIE</w:t>
      </w:r>
      <w:r w:rsidR="00602EEC" w:rsidRPr="00D57ED5">
        <w:rPr>
          <w:rFonts w:asciiTheme="minorHAnsi" w:hAnsiTheme="minorHAnsi" w:cstheme="minorHAnsi"/>
        </w:rPr>
        <w:t xml:space="preserve"> </w:t>
      </w:r>
      <w:r w:rsidR="00521479" w:rsidRPr="00D57ED5">
        <w:rPr>
          <w:rFonts w:asciiTheme="minorHAnsi" w:hAnsiTheme="minorHAnsi" w:cstheme="minorHAnsi"/>
        </w:rPr>
        <w:t>(‘</w:t>
      </w:r>
      <w:r w:rsidR="00D04AB6" w:rsidRPr="00D57ED5">
        <w:rPr>
          <w:rFonts w:asciiTheme="minorHAnsi" w:hAnsiTheme="minorHAnsi" w:cstheme="minorHAnsi"/>
        </w:rPr>
        <w:t>Auto</w:t>
      </w:r>
      <w:r w:rsidR="00521479" w:rsidRPr="00D57ED5">
        <w:rPr>
          <w:rFonts w:asciiTheme="minorHAnsi" w:hAnsiTheme="minorHAnsi" w:cstheme="minorHAnsi"/>
        </w:rPr>
        <w:t>ML analysis’)</w:t>
      </w:r>
      <w:r w:rsidR="00D04AB6" w:rsidRPr="00D57ED5">
        <w:rPr>
          <w:rFonts w:asciiTheme="minorHAnsi" w:hAnsiTheme="minorHAnsi" w:cstheme="minorHAnsi"/>
        </w:rPr>
        <w:t>.</w:t>
      </w:r>
    </w:p>
    <w:p w14:paraId="419E77E3" w14:textId="77777777" w:rsidR="006D12ED" w:rsidRPr="00D57ED5" w:rsidRDefault="006D12ED" w:rsidP="006D12ED">
      <w:pPr>
        <w:spacing w:line="360" w:lineRule="auto"/>
        <w:rPr>
          <w:rFonts w:asciiTheme="minorHAnsi" w:hAnsiTheme="minorHAnsi" w:cstheme="minorHAnsi"/>
        </w:rPr>
      </w:pPr>
    </w:p>
    <w:p w14:paraId="1F275A3E" w14:textId="77777777" w:rsidR="0081334A" w:rsidRPr="00D57ED5" w:rsidRDefault="004D6C4D" w:rsidP="00184312">
      <w:pPr>
        <w:spacing w:line="360" w:lineRule="auto"/>
        <w:rPr>
          <w:rFonts w:asciiTheme="minorHAnsi" w:hAnsiTheme="minorHAnsi" w:cstheme="minorHAnsi"/>
        </w:rPr>
      </w:pPr>
      <w:r w:rsidRPr="00D57ED5">
        <w:rPr>
          <w:rFonts w:asciiTheme="minorHAnsi" w:hAnsiTheme="minorHAnsi" w:cstheme="minorHAnsi"/>
          <w:b/>
          <w:bCs/>
        </w:rPr>
        <w:t>Model assessment</w:t>
      </w:r>
    </w:p>
    <w:p w14:paraId="3E3CE809" w14:textId="08D871AC" w:rsidR="006D12ED" w:rsidRPr="00D57ED5" w:rsidRDefault="00ED3D01" w:rsidP="00184312">
      <w:pPr>
        <w:spacing w:line="360" w:lineRule="auto"/>
        <w:rPr>
          <w:rFonts w:asciiTheme="minorHAnsi" w:hAnsiTheme="minorHAnsi" w:cstheme="minorHAnsi"/>
        </w:rPr>
      </w:pPr>
      <w:r>
        <w:rPr>
          <w:rFonts w:asciiTheme="minorHAnsi" w:hAnsiTheme="minorHAnsi" w:cstheme="minorHAnsi"/>
        </w:rPr>
        <w:t>M</w:t>
      </w:r>
      <w:r w:rsidR="001879A9" w:rsidRPr="00D57ED5">
        <w:rPr>
          <w:rFonts w:asciiTheme="minorHAnsi" w:hAnsiTheme="minorHAnsi" w:cstheme="minorHAnsi"/>
        </w:rPr>
        <w:t xml:space="preserve">odels were </w:t>
      </w:r>
      <w:r w:rsidR="005C44CC" w:rsidRPr="00D57ED5">
        <w:rPr>
          <w:rFonts w:asciiTheme="minorHAnsi" w:hAnsiTheme="minorHAnsi" w:cstheme="minorHAnsi"/>
        </w:rPr>
        <w:t xml:space="preserve">trained using the training data and each of the feature sets and applied </w:t>
      </w:r>
      <w:r w:rsidR="0081334A" w:rsidRPr="00D57ED5">
        <w:rPr>
          <w:rFonts w:asciiTheme="minorHAnsi" w:hAnsiTheme="minorHAnsi" w:cstheme="minorHAnsi"/>
        </w:rPr>
        <w:t>to predict HI</w:t>
      </w:r>
      <w:r w:rsidR="00B73B6F" w:rsidRPr="00D57ED5">
        <w:rPr>
          <w:rFonts w:asciiTheme="minorHAnsi" w:hAnsiTheme="minorHAnsi" w:cstheme="minorHAnsi"/>
        </w:rPr>
        <w:t>E status</w:t>
      </w:r>
      <w:r w:rsidR="0081334A" w:rsidRPr="00D57ED5">
        <w:rPr>
          <w:rFonts w:asciiTheme="minorHAnsi" w:hAnsiTheme="minorHAnsi" w:cstheme="minorHAnsi"/>
        </w:rPr>
        <w:t xml:space="preserve"> in the testing </w:t>
      </w:r>
      <w:r w:rsidR="00B73B6F" w:rsidRPr="00D57ED5">
        <w:rPr>
          <w:rFonts w:asciiTheme="minorHAnsi" w:hAnsiTheme="minorHAnsi" w:cstheme="minorHAnsi"/>
        </w:rPr>
        <w:t>cohort. R</w:t>
      </w:r>
      <w:r w:rsidR="002138BF" w:rsidRPr="00D57ED5">
        <w:rPr>
          <w:rFonts w:asciiTheme="minorHAnsi" w:hAnsiTheme="minorHAnsi" w:cstheme="minorHAnsi"/>
        </w:rPr>
        <w:t xml:space="preserve">eceiver-operator </w:t>
      </w:r>
      <w:r w:rsidR="006D12ED" w:rsidRPr="00D57ED5">
        <w:rPr>
          <w:rFonts w:asciiTheme="minorHAnsi" w:hAnsiTheme="minorHAnsi" w:cstheme="minorHAnsi"/>
        </w:rPr>
        <w:t>curve</w:t>
      </w:r>
      <w:r w:rsidR="00B73B6F" w:rsidRPr="00D57ED5">
        <w:rPr>
          <w:rFonts w:asciiTheme="minorHAnsi" w:hAnsiTheme="minorHAnsi" w:cstheme="minorHAnsi"/>
        </w:rPr>
        <w:t>s</w:t>
      </w:r>
      <w:r w:rsidR="006D12ED" w:rsidRPr="00D57ED5">
        <w:rPr>
          <w:rFonts w:asciiTheme="minorHAnsi" w:hAnsiTheme="minorHAnsi" w:cstheme="minorHAnsi"/>
        </w:rPr>
        <w:t xml:space="preserve"> </w:t>
      </w:r>
      <w:r w:rsidR="00B73B6F" w:rsidRPr="00D57ED5">
        <w:rPr>
          <w:rFonts w:asciiTheme="minorHAnsi" w:hAnsiTheme="minorHAnsi" w:cstheme="minorHAnsi"/>
        </w:rPr>
        <w:t xml:space="preserve">were prepared to compare model discrimination and </w:t>
      </w:r>
      <w:r w:rsidR="00CB38DC" w:rsidRPr="00D57ED5">
        <w:rPr>
          <w:rFonts w:asciiTheme="minorHAnsi" w:hAnsiTheme="minorHAnsi" w:cstheme="minorHAnsi"/>
        </w:rPr>
        <w:t>d</w:t>
      </w:r>
      <w:r w:rsidR="0081334A" w:rsidRPr="00D57ED5">
        <w:rPr>
          <w:rFonts w:asciiTheme="minorHAnsi" w:hAnsiTheme="minorHAnsi" w:cstheme="minorHAnsi"/>
        </w:rPr>
        <w:t xml:space="preserve">erive the </w:t>
      </w:r>
      <w:r w:rsidR="00CB38DC" w:rsidRPr="00D57ED5">
        <w:rPr>
          <w:rFonts w:asciiTheme="minorHAnsi" w:hAnsiTheme="minorHAnsi" w:cstheme="minorHAnsi"/>
        </w:rPr>
        <w:t>area under the curve</w:t>
      </w:r>
      <w:r w:rsidR="006D12ED" w:rsidRPr="00D57ED5">
        <w:rPr>
          <w:rFonts w:asciiTheme="minorHAnsi" w:hAnsiTheme="minorHAnsi" w:cstheme="minorHAnsi"/>
        </w:rPr>
        <w:t xml:space="preserve"> measure</w:t>
      </w:r>
      <w:r w:rsidR="00B73B6F" w:rsidRPr="00D57ED5">
        <w:rPr>
          <w:rFonts w:asciiTheme="minorHAnsi" w:hAnsiTheme="minorHAnsi" w:cstheme="minorHAnsi"/>
        </w:rPr>
        <w:t xml:space="preserve"> with 95% confidence interval</w:t>
      </w:r>
      <w:r w:rsidR="006C55F4" w:rsidRPr="00D57ED5">
        <w:rPr>
          <w:rFonts w:asciiTheme="minorHAnsi" w:hAnsiTheme="minorHAnsi" w:cstheme="minorHAnsi"/>
        </w:rPr>
        <w:t xml:space="preserve"> using the pROC R-package (v</w:t>
      </w:r>
      <w:r w:rsidR="00995717" w:rsidRPr="00D57ED5">
        <w:rPr>
          <w:rFonts w:asciiTheme="minorHAnsi" w:hAnsiTheme="minorHAnsi" w:cstheme="minorHAnsi"/>
        </w:rPr>
        <w:t>1.16.2</w:t>
      </w:r>
      <w:r w:rsidR="006C55F4" w:rsidRPr="00D57ED5">
        <w:rPr>
          <w:rFonts w:asciiTheme="minorHAnsi" w:hAnsiTheme="minorHAnsi" w:cstheme="minorHAnsi"/>
        </w:rPr>
        <w:t>)</w:t>
      </w:r>
      <w:r w:rsidR="006D12ED" w:rsidRPr="00D57ED5">
        <w:rPr>
          <w:rFonts w:asciiTheme="minorHAnsi" w:hAnsiTheme="minorHAnsi" w:cstheme="minorHAnsi"/>
        </w:rPr>
        <w:t>.</w:t>
      </w:r>
      <w:r w:rsidR="00DD25C3" w:rsidRPr="00D57ED5">
        <w:rPr>
          <w:rFonts w:asciiTheme="minorHAnsi" w:hAnsiTheme="minorHAnsi" w:cstheme="minorHAnsi"/>
        </w:rPr>
        <w:t xml:space="preserve"> </w:t>
      </w:r>
      <w:r w:rsidR="006D12ED" w:rsidRPr="00D57ED5">
        <w:rPr>
          <w:rFonts w:asciiTheme="minorHAnsi" w:hAnsiTheme="minorHAnsi" w:cstheme="minorHAnsi"/>
        </w:rPr>
        <w:t xml:space="preserve">Comparisons between </w:t>
      </w:r>
      <w:r w:rsidR="005C44CC" w:rsidRPr="00D57ED5">
        <w:rPr>
          <w:rFonts w:asciiTheme="minorHAnsi" w:hAnsiTheme="minorHAnsi" w:cstheme="minorHAnsi"/>
        </w:rPr>
        <w:t xml:space="preserve">features collected during the three timepoints (antenatal, antenatal and growth, antenatal and intrapartum) </w:t>
      </w:r>
      <w:r w:rsidR="006D12ED" w:rsidRPr="00D57ED5">
        <w:rPr>
          <w:rFonts w:asciiTheme="minorHAnsi" w:hAnsiTheme="minorHAnsi" w:cstheme="minorHAnsi"/>
        </w:rPr>
        <w:t xml:space="preserve">were performed to test if the addition of growth or intrapartum measures improved </w:t>
      </w:r>
      <w:r w:rsidR="001B2107" w:rsidRPr="00D57ED5">
        <w:rPr>
          <w:rFonts w:asciiTheme="minorHAnsi" w:hAnsiTheme="minorHAnsi" w:cstheme="minorHAnsi"/>
        </w:rPr>
        <w:t xml:space="preserve">model </w:t>
      </w:r>
      <w:r w:rsidR="006D12ED" w:rsidRPr="00D57ED5">
        <w:rPr>
          <w:rFonts w:asciiTheme="minorHAnsi" w:hAnsiTheme="minorHAnsi" w:cstheme="minorHAnsi"/>
        </w:rPr>
        <w:t>prediction.</w:t>
      </w:r>
    </w:p>
    <w:p w14:paraId="65D7EA13" w14:textId="77777777" w:rsidR="00181295" w:rsidRPr="00D57ED5" w:rsidRDefault="00181295" w:rsidP="00184312">
      <w:pPr>
        <w:spacing w:line="360" w:lineRule="auto"/>
        <w:rPr>
          <w:rFonts w:asciiTheme="minorHAnsi" w:hAnsiTheme="minorHAnsi" w:cstheme="minorHAnsi"/>
        </w:rPr>
      </w:pPr>
    </w:p>
    <w:p w14:paraId="7D1D442C" w14:textId="1741531D" w:rsidR="00A66215" w:rsidRPr="00D57ED5" w:rsidRDefault="00521479" w:rsidP="00184312">
      <w:pPr>
        <w:spacing w:line="360" w:lineRule="auto"/>
        <w:rPr>
          <w:rFonts w:asciiTheme="minorHAnsi" w:hAnsiTheme="minorHAnsi" w:cstheme="minorHAnsi"/>
        </w:rPr>
      </w:pPr>
      <w:r w:rsidRPr="00D57ED5">
        <w:rPr>
          <w:rFonts w:asciiTheme="minorHAnsi" w:hAnsiTheme="minorHAnsi" w:cstheme="minorHAnsi"/>
          <w:b/>
        </w:rPr>
        <w:t>Conventional</w:t>
      </w:r>
      <w:r w:rsidR="00E40404" w:rsidRPr="00D57ED5">
        <w:rPr>
          <w:rFonts w:asciiTheme="minorHAnsi" w:hAnsiTheme="minorHAnsi" w:cstheme="minorHAnsi"/>
          <w:b/>
        </w:rPr>
        <w:t xml:space="preserve"> a</w:t>
      </w:r>
      <w:r w:rsidRPr="00D57ED5">
        <w:rPr>
          <w:rFonts w:asciiTheme="minorHAnsi" w:hAnsiTheme="minorHAnsi" w:cstheme="minorHAnsi"/>
          <w:b/>
        </w:rPr>
        <w:t>nalysis</w:t>
      </w:r>
    </w:p>
    <w:p w14:paraId="5024A9EE" w14:textId="02C813FB" w:rsidR="000D4DF9" w:rsidRPr="00D57ED5" w:rsidRDefault="008459BC" w:rsidP="00184312">
      <w:pPr>
        <w:spacing w:line="360" w:lineRule="auto"/>
        <w:rPr>
          <w:rFonts w:asciiTheme="minorHAnsi" w:hAnsiTheme="minorHAnsi" w:cstheme="minorHAnsi"/>
        </w:rPr>
      </w:pPr>
      <w:r w:rsidRPr="00D57ED5">
        <w:rPr>
          <w:rFonts w:asciiTheme="minorHAnsi" w:hAnsiTheme="minorHAnsi" w:cstheme="minorHAnsi"/>
        </w:rPr>
        <w:t>Training d</w:t>
      </w:r>
      <w:r w:rsidR="00232899" w:rsidRPr="00D57ED5">
        <w:rPr>
          <w:rFonts w:asciiTheme="minorHAnsi" w:hAnsiTheme="minorHAnsi" w:cstheme="minorHAnsi"/>
        </w:rPr>
        <w:t xml:space="preserve">ata </w:t>
      </w:r>
      <w:r w:rsidR="000D4DF9" w:rsidRPr="00D57ED5">
        <w:rPr>
          <w:rFonts w:asciiTheme="minorHAnsi" w:hAnsiTheme="minorHAnsi" w:cstheme="minorHAnsi"/>
        </w:rPr>
        <w:t>were</w:t>
      </w:r>
      <w:r w:rsidR="00B6546F" w:rsidRPr="00D57ED5">
        <w:rPr>
          <w:rFonts w:asciiTheme="minorHAnsi" w:hAnsiTheme="minorHAnsi" w:cstheme="minorHAnsi"/>
        </w:rPr>
        <w:t xml:space="preserve"> </w:t>
      </w:r>
      <w:r w:rsidR="00232899" w:rsidRPr="00D57ED5">
        <w:rPr>
          <w:rFonts w:asciiTheme="minorHAnsi" w:hAnsiTheme="minorHAnsi" w:cstheme="minorHAnsi"/>
        </w:rPr>
        <w:t>cleaned and harmonised where possible with the measures previously proposed</w:t>
      </w:r>
      <w:r w:rsidR="000D4DF9" w:rsidRPr="00D57ED5">
        <w:rPr>
          <w:rFonts w:asciiTheme="minorHAnsi" w:hAnsiTheme="minorHAnsi" w:cstheme="minorHAnsi"/>
        </w:rPr>
        <w:t xml:space="preserve"> </w:t>
      </w:r>
      <w:r w:rsidR="000D4DF9" w:rsidRPr="00D57ED5">
        <w:rPr>
          <w:rFonts w:asciiTheme="minorHAnsi" w:hAnsiTheme="minorHAnsi" w:cstheme="minorHAnsi"/>
        </w:rPr>
        <w:fldChar w:fldCharType="begin" w:fldLock="1"/>
      </w:r>
      <w:r w:rsidR="000D4DF9"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000D4DF9" w:rsidRPr="00D57ED5">
        <w:rPr>
          <w:rFonts w:asciiTheme="minorHAnsi" w:hAnsiTheme="minorHAnsi" w:cstheme="minorHAnsi"/>
        </w:rPr>
        <w:fldChar w:fldCharType="separate"/>
      </w:r>
      <w:r w:rsidR="000D4DF9" w:rsidRPr="00D57ED5">
        <w:rPr>
          <w:rFonts w:asciiTheme="minorHAnsi" w:hAnsiTheme="minorHAnsi" w:cstheme="minorHAnsi"/>
          <w:noProof/>
          <w:vertAlign w:val="superscript"/>
        </w:rPr>
        <w:t>10,26</w:t>
      </w:r>
      <w:r w:rsidR="000D4DF9" w:rsidRPr="00D57ED5">
        <w:rPr>
          <w:rFonts w:asciiTheme="minorHAnsi" w:hAnsiTheme="minorHAnsi" w:cstheme="minorHAnsi"/>
        </w:rPr>
        <w:fldChar w:fldCharType="end"/>
      </w:r>
      <w:r w:rsidR="00232899" w:rsidRPr="00D57ED5">
        <w:rPr>
          <w:rFonts w:asciiTheme="minorHAnsi" w:hAnsiTheme="minorHAnsi" w:cstheme="minorHAnsi"/>
        </w:rPr>
        <w:t xml:space="preserve">. A logistic regression model </w:t>
      </w:r>
      <w:r w:rsidR="000D4DF9" w:rsidRPr="00D57ED5">
        <w:rPr>
          <w:rFonts w:asciiTheme="minorHAnsi" w:hAnsiTheme="minorHAnsi" w:cstheme="minorHAnsi"/>
        </w:rPr>
        <w:t>was</w:t>
      </w:r>
      <w:r w:rsidR="00232899" w:rsidRPr="00D57ED5">
        <w:rPr>
          <w:rFonts w:asciiTheme="minorHAnsi" w:hAnsiTheme="minorHAnsi" w:cstheme="minorHAnsi"/>
        </w:rPr>
        <w:t xml:space="preserve"> developed </w:t>
      </w:r>
      <w:r w:rsidR="00CF4F87" w:rsidRPr="00D57ED5">
        <w:rPr>
          <w:rFonts w:asciiTheme="minorHAnsi" w:hAnsiTheme="minorHAnsi" w:cstheme="minorHAnsi"/>
        </w:rPr>
        <w:t xml:space="preserve">using the training data </w:t>
      </w:r>
      <w:r w:rsidR="003336F3" w:rsidRPr="00D57ED5">
        <w:rPr>
          <w:rFonts w:asciiTheme="minorHAnsi" w:hAnsiTheme="minorHAnsi" w:cstheme="minorHAnsi"/>
        </w:rPr>
        <w:t>and evaluated using the testing data.</w:t>
      </w:r>
      <w:r w:rsidR="00A072A3" w:rsidRPr="00D57ED5">
        <w:rPr>
          <w:rFonts w:asciiTheme="minorHAnsi" w:hAnsiTheme="minorHAnsi" w:cstheme="minorHAnsi"/>
        </w:rPr>
        <w:t xml:space="preserve"> The primary model include</w:t>
      </w:r>
      <w:r w:rsidR="000D4DF9" w:rsidRPr="00D57ED5">
        <w:rPr>
          <w:rFonts w:asciiTheme="minorHAnsi" w:hAnsiTheme="minorHAnsi" w:cstheme="minorHAnsi"/>
        </w:rPr>
        <w:t>d</w:t>
      </w:r>
      <w:r w:rsidR="00A072A3" w:rsidRPr="00D57ED5">
        <w:rPr>
          <w:rFonts w:asciiTheme="minorHAnsi" w:hAnsiTheme="minorHAnsi" w:cstheme="minorHAnsi"/>
        </w:rPr>
        <w:t xml:space="preserve"> only </w:t>
      </w:r>
      <w:r w:rsidR="0074252D" w:rsidRPr="00D57ED5">
        <w:rPr>
          <w:rFonts w:asciiTheme="minorHAnsi" w:hAnsiTheme="minorHAnsi" w:cstheme="minorHAnsi"/>
        </w:rPr>
        <w:t xml:space="preserve">antenatal </w:t>
      </w:r>
      <w:r w:rsidR="00A072A3" w:rsidRPr="00D57ED5">
        <w:rPr>
          <w:rFonts w:asciiTheme="minorHAnsi" w:hAnsiTheme="minorHAnsi" w:cstheme="minorHAnsi"/>
        </w:rPr>
        <w:t>variable</w:t>
      </w:r>
      <w:r w:rsidR="00B6546F" w:rsidRPr="00D57ED5">
        <w:rPr>
          <w:rFonts w:asciiTheme="minorHAnsi" w:hAnsiTheme="minorHAnsi" w:cstheme="minorHAnsi"/>
        </w:rPr>
        <w:t xml:space="preserve">s </w:t>
      </w:r>
      <w:r w:rsidR="00A072A3" w:rsidRPr="00D57ED5">
        <w:rPr>
          <w:rFonts w:asciiTheme="minorHAnsi" w:hAnsiTheme="minorHAnsi" w:cstheme="minorHAnsi"/>
        </w:rPr>
        <w:lastRenderedPageBreak/>
        <w:t>(</w:t>
      </w:r>
      <w:r w:rsidR="009E0521" w:rsidRPr="00D57ED5">
        <w:rPr>
          <w:rFonts w:asciiTheme="minorHAnsi" w:hAnsiTheme="minorHAnsi" w:cstheme="minorHAnsi"/>
        </w:rPr>
        <w:t>Table 1</w:t>
      </w:r>
      <w:r w:rsidR="00BF4ECD" w:rsidRPr="00D57ED5">
        <w:rPr>
          <w:rFonts w:asciiTheme="minorHAnsi" w:hAnsiTheme="minorHAnsi" w:cstheme="minorHAnsi"/>
        </w:rPr>
        <w:t>),</w:t>
      </w:r>
      <w:r w:rsidR="0074252D" w:rsidRPr="00D57ED5">
        <w:rPr>
          <w:rFonts w:asciiTheme="minorHAnsi" w:hAnsiTheme="minorHAnsi" w:cstheme="minorHAnsi"/>
        </w:rPr>
        <w:t xml:space="preserve"> but this was extended to additionally include </w:t>
      </w:r>
      <w:r w:rsidR="007C69A2" w:rsidRPr="00D57ED5">
        <w:rPr>
          <w:rFonts w:asciiTheme="minorHAnsi" w:hAnsiTheme="minorHAnsi" w:cstheme="minorHAnsi"/>
        </w:rPr>
        <w:t>foetal</w:t>
      </w:r>
      <w:r w:rsidR="0074252D" w:rsidRPr="00D57ED5">
        <w:rPr>
          <w:rFonts w:asciiTheme="minorHAnsi" w:hAnsiTheme="minorHAnsi" w:cstheme="minorHAnsi"/>
        </w:rPr>
        <w:t xml:space="preserve"> growth or intrapartum variables.</w:t>
      </w:r>
      <w:r w:rsidR="00F6301F" w:rsidRPr="00D57ED5">
        <w:rPr>
          <w:rFonts w:asciiTheme="minorHAnsi" w:hAnsiTheme="minorHAnsi" w:cstheme="minorHAnsi"/>
        </w:rPr>
        <w:t xml:space="preserve"> Th</w:t>
      </w:r>
      <w:r w:rsidR="007C69A2" w:rsidRPr="00D57ED5">
        <w:rPr>
          <w:rFonts w:asciiTheme="minorHAnsi" w:hAnsiTheme="minorHAnsi" w:cstheme="minorHAnsi"/>
        </w:rPr>
        <w:t>is</w:t>
      </w:r>
      <w:r w:rsidR="00F6301F" w:rsidRPr="00D57ED5">
        <w:rPr>
          <w:rFonts w:asciiTheme="minorHAnsi" w:hAnsiTheme="minorHAnsi" w:cstheme="minorHAnsi"/>
        </w:rPr>
        <w:t xml:space="preserve"> analysis was performed using Stata </w:t>
      </w:r>
      <w:ins w:id="25" w:author="David Odd" w:date="2020-12-15T16:53:00Z">
        <w:r w:rsidR="006345DD">
          <w:rPr>
            <w:rFonts w:asciiTheme="minorHAnsi" w:hAnsiTheme="minorHAnsi" w:cstheme="minorHAnsi"/>
          </w:rPr>
          <w:t>version 16</w:t>
        </w:r>
      </w:ins>
      <w:del w:id="26" w:author="David Odd" w:date="2020-12-15T16:53:00Z">
        <w:r w:rsidR="00F6301F" w:rsidRPr="00D57ED5" w:rsidDel="006345DD">
          <w:rPr>
            <w:rFonts w:asciiTheme="minorHAnsi" w:hAnsiTheme="minorHAnsi" w:cstheme="minorHAnsi"/>
          </w:rPr>
          <w:delText>v</w:delText>
        </w:r>
        <w:commentRangeStart w:id="27"/>
        <w:r w:rsidR="005B1B59" w:rsidDel="006345DD">
          <w:rPr>
            <w:rFonts w:asciiTheme="minorHAnsi" w:hAnsiTheme="minorHAnsi" w:cstheme="minorHAnsi"/>
          </w:rPr>
          <w:delText>XXX</w:delText>
        </w:r>
      </w:del>
      <w:commentRangeEnd w:id="27"/>
      <w:r w:rsidR="005B1B59">
        <w:rPr>
          <w:rStyle w:val="CommentReference"/>
          <w:rFonts w:asciiTheme="minorHAnsi" w:eastAsiaTheme="minorHAnsi" w:hAnsiTheme="minorHAnsi" w:cstheme="minorBidi"/>
          <w:lang w:eastAsia="en-US"/>
        </w:rPr>
        <w:commentReference w:id="27"/>
      </w:r>
      <w:r w:rsidR="00F6301F" w:rsidRPr="00D57ED5">
        <w:rPr>
          <w:rFonts w:asciiTheme="minorHAnsi" w:hAnsiTheme="minorHAnsi" w:cstheme="minorHAnsi"/>
        </w:rPr>
        <w:t>.</w:t>
      </w:r>
    </w:p>
    <w:p w14:paraId="52F0C8D1" w14:textId="77777777" w:rsidR="00A072A3" w:rsidRPr="00D57ED5" w:rsidRDefault="00A072A3" w:rsidP="00184312">
      <w:pPr>
        <w:spacing w:line="360" w:lineRule="auto"/>
        <w:rPr>
          <w:rFonts w:asciiTheme="minorHAnsi" w:hAnsiTheme="minorHAnsi" w:cstheme="minorHAnsi"/>
        </w:rPr>
      </w:pPr>
    </w:p>
    <w:p w14:paraId="77B3E2B2" w14:textId="4852663D" w:rsidR="00715C3C" w:rsidRPr="00D57ED5" w:rsidRDefault="00E40404" w:rsidP="00184312">
      <w:pPr>
        <w:spacing w:line="360" w:lineRule="auto"/>
        <w:rPr>
          <w:rFonts w:asciiTheme="minorHAnsi" w:hAnsiTheme="minorHAnsi" w:cstheme="minorHAnsi"/>
          <w:b/>
        </w:rPr>
      </w:pPr>
      <w:r w:rsidRPr="00D57ED5">
        <w:rPr>
          <w:rFonts w:asciiTheme="minorHAnsi" w:hAnsiTheme="minorHAnsi" w:cstheme="minorHAnsi"/>
          <w:b/>
        </w:rPr>
        <w:t>Auto</w:t>
      </w:r>
      <w:r w:rsidR="00A3227F" w:rsidRPr="00D57ED5">
        <w:rPr>
          <w:rFonts w:asciiTheme="minorHAnsi" w:hAnsiTheme="minorHAnsi" w:cstheme="minorHAnsi"/>
          <w:b/>
        </w:rPr>
        <w:t>mated feature selection</w:t>
      </w:r>
    </w:p>
    <w:p w14:paraId="0EAD019E" w14:textId="4C8F4B43" w:rsidR="001020F2" w:rsidRPr="00D57ED5" w:rsidRDefault="00183F19" w:rsidP="003F1EA7">
      <w:pPr>
        <w:spacing w:line="360" w:lineRule="auto"/>
        <w:rPr>
          <w:rFonts w:asciiTheme="minorHAnsi" w:hAnsiTheme="minorHAnsi" w:cstheme="minorHAnsi"/>
        </w:rPr>
      </w:pPr>
      <w:r w:rsidRPr="00D57ED5">
        <w:rPr>
          <w:rFonts w:asciiTheme="minorHAnsi" w:hAnsiTheme="minorHAnsi" w:cstheme="minorHAnsi"/>
        </w:rPr>
        <w:t>A</w:t>
      </w:r>
      <w:r w:rsidR="00A66215" w:rsidRPr="00D57ED5">
        <w:rPr>
          <w:rFonts w:asciiTheme="minorHAnsi" w:hAnsiTheme="minorHAnsi" w:cstheme="minorHAnsi"/>
        </w:rPr>
        <w:t xml:space="preserve">gnostic </w:t>
      </w:r>
      <w:r w:rsidR="00E21F62" w:rsidRPr="00D57ED5">
        <w:rPr>
          <w:rFonts w:asciiTheme="minorHAnsi" w:hAnsiTheme="minorHAnsi" w:cstheme="minorHAnsi"/>
        </w:rPr>
        <w:t xml:space="preserve">feature selection approaches were </w:t>
      </w:r>
      <w:r w:rsidR="00CE04E2" w:rsidRPr="00D57ED5">
        <w:rPr>
          <w:rFonts w:asciiTheme="minorHAnsi" w:hAnsiTheme="minorHAnsi" w:cstheme="minorHAnsi"/>
        </w:rPr>
        <w:t>applied to the three sets of predictors (</w:t>
      </w:r>
      <w:r w:rsidR="00EE29C9" w:rsidRPr="00D57ED5">
        <w:rPr>
          <w:rFonts w:asciiTheme="minorHAnsi" w:hAnsiTheme="minorHAnsi" w:cstheme="minorHAnsi"/>
        </w:rPr>
        <w:t>antenatal, antenatal and growth, antenatal and intrapartum</w:t>
      </w:r>
      <w:r w:rsidR="00CE04E2" w:rsidRPr="00D57ED5">
        <w:rPr>
          <w:rFonts w:asciiTheme="minorHAnsi" w:hAnsiTheme="minorHAnsi" w:cstheme="minorHAnsi"/>
        </w:rPr>
        <w:t>)</w:t>
      </w:r>
      <w:r w:rsidR="00E21F62" w:rsidRPr="00D57ED5">
        <w:rPr>
          <w:rFonts w:asciiTheme="minorHAnsi" w:hAnsiTheme="minorHAnsi" w:cstheme="minorHAnsi"/>
        </w:rPr>
        <w:t xml:space="preserve"> </w:t>
      </w:r>
      <w:r w:rsidR="00CE04E2" w:rsidRPr="00D57ED5">
        <w:rPr>
          <w:rFonts w:asciiTheme="minorHAnsi" w:hAnsiTheme="minorHAnsi" w:cstheme="minorHAnsi"/>
        </w:rPr>
        <w:t xml:space="preserve">and ranked </w:t>
      </w:r>
      <w:r w:rsidR="008C521D" w:rsidRPr="00D57ED5">
        <w:rPr>
          <w:rFonts w:asciiTheme="minorHAnsi" w:hAnsiTheme="minorHAnsi" w:cstheme="minorHAnsi"/>
        </w:rPr>
        <w:t>using the training data</w:t>
      </w:r>
      <w:r w:rsidR="00CE04E2" w:rsidRPr="00D57ED5">
        <w:rPr>
          <w:rFonts w:asciiTheme="minorHAnsi" w:hAnsiTheme="minorHAnsi" w:cstheme="minorHAnsi"/>
        </w:rPr>
        <w:t xml:space="preserve">. </w:t>
      </w:r>
      <w:r w:rsidR="00AC4644" w:rsidRPr="00D57ED5">
        <w:rPr>
          <w:rFonts w:asciiTheme="minorHAnsi" w:hAnsiTheme="minorHAnsi" w:cstheme="minorHAnsi"/>
        </w:rPr>
        <w:t>First, v</w:t>
      </w:r>
      <w:r w:rsidR="00AC597C" w:rsidRPr="00D57ED5">
        <w:rPr>
          <w:rFonts w:asciiTheme="minorHAnsi" w:hAnsiTheme="minorHAnsi" w:cstheme="minorHAnsi"/>
        </w:rPr>
        <w:t xml:space="preserve">ariables </w:t>
      </w:r>
      <w:r w:rsidR="00715C3C" w:rsidRPr="00D57ED5">
        <w:rPr>
          <w:rFonts w:asciiTheme="minorHAnsi" w:hAnsiTheme="minorHAnsi" w:cstheme="minorHAnsi"/>
        </w:rPr>
        <w:t>were discarded</w:t>
      </w:r>
      <w:r w:rsidR="0037318D" w:rsidRPr="00D57ED5">
        <w:rPr>
          <w:rFonts w:asciiTheme="minorHAnsi" w:hAnsiTheme="minorHAnsi" w:cstheme="minorHAnsi"/>
        </w:rPr>
        <w:t xml:space="preserve"> if </w:t>
      </w:r>
      <w:r w:rsidR="00715C3C" w:rsidRPr="00D57ED5">
        <w:rPr>
          <w:rFonts w:asciiTheme="minorHAnsi" w:hAnsiTheme="minorHAnsi" w:cstheme="minorHAnsi"/>
        </w:rPr>
        <w:t>they contained &gt;5% of missing data values</w:t>
      </w:r>
      <w:r w:rsidR="0037318D" w:rsidRPr="00D57ED5">
        <w:rPr>
          <w:rFonts w:asciiTheme="minorHAnsi" w:hAnsiTheme="minorHAnsi" w:cstheme="minorHAnsi"/>
        </w:rPr>
        <w:t xml:space="preserve"> (28 out of 518)</w:t>
      </w:r>
      <w:r w:rsidR="00715C3C" w:rsidRPr="00D57ED5">
        <w:rPr>
          <w:rFonts w:asciiTheme="minorHAnsi" w:hAnsiTheme="minorHAnsi" w:cstheme="minorHAnsi"/>
        </w:rPr>
        <w:t xml:space="preserve"> leaving a potential 490 exposure data fields for the prediction models.</w:t>
      </w:r>
      <w:r w:rsidR="0000428A" w:rsidRPr="00D57ED5">
        <w:rPr>
          <w:rFonts w:asciiTheme="minorHAnsi" w:hAnsiTheme="minorHAnsi" w:cstheme="minorHAnsi"/>
        </w:rPr>
        <w:t xml:space="preserve"> </w:t>
      </w:r>
      <w:r w:rsidR="00AC4644" w:rsidRPr="00D57ED5">
        <w:rPr>
          <w:rFonts w:asciiTheme="minorHAnsi" w:hAnsiTheme="minorHAnsi" w:cstheme="minorHAnsi"/>
        </w:rPr>
        <w:t>Second, u</w:t>
      </w:r>
      <w:r w:rsidR="00F00F88" w:rsidRPr="00D57ED5">
        <w:rPr>
          <w:rFonts w:asciiTheme="minorHAnsi" w:hAnsiTheme="minorHAnsi" w:cstheme="minorHAnsi"/>
        </w:rPr>
        <w:t>nordered categorical variables were recoded as dummy variables.</w:t>
      </w:r>
      <w:r w:rsidR="00CF238C" w:rsidRPr="00D57ED5">
        <w:rPr>
          <w:rFonts w:asciiTheme="minorHAnsi" w:hAnsiTheme="minorHAnsi" w:cstheme="minorHAnsi"/>
        </w:rPr>
        <w:t xml:space="preserve"> Third, the training data was used for feature selection</w:t>
      </w:r>
      <w:r w:rsidR="001020F2" w:rsidRPr="00D57ED5">
        <w:rPr>
          <w:rFonts w:asciiTheme="minorHAnsi" w:hAnsiTheme="minorHAnsi" w:cstheme="minorHAnsi"/>
        </w:rPr>
        <w:t xml:space="preserve"> </w:t>
      </w:r>
      <w:r w:rsidR="00EE60FE" w:rsidRPr="00D57ED5">
        <w:rPr>
          <w:rFonts w:asciiTheme="minorHAnsi" w:hAnsiTheme="minorHAnsi" w:cstheme="minorHAnsi"/>
        </w:rPr>
        <w:t>using a range of algorithms from the scikit-learn Python</w:t>
      </w:r>
      <w:r w:rsidR="002F1DA1">
        <w:rPr>
          <w:rFonts w:asciiTheme="minorHAnsi" w:hAnsiTheme="minorHAnsi" w:cstheme="minorHAnsi"/>
        </w:rPr>
        <w:t xml:space="preserve"> </w:t>
      </w:r>
      <w:r w:rsidR="00EE60FE" w:rsidRPr="00D57ED5">
        <w:rPr>
          <w:rFonts w:asciiTheme="minorHAnsi" w:hAnsiTheme="minorHAnsi" w:cstheme="minorHAnsi"/>
        </w:rPr>
        <w:t xml:space="preserve">package (v0.23.2) </w:t>
      </w:r>
      <w:r w:rsidR="002A724F" w:rsidRPr="00D57ED5">
        <w:rPr>
          <w:rFonts w:asciiTheme="minorHAnsi" w:hAnsiTheme="minorHAnsi" w:cstheme="minorHAnsi"/>
        </w:rPr>
        <w:t>as follows with default parameters except where specified</w:t>
      </w:r>
      <w:r w:rsidR="001020F2" w:rsidRPr="00D57ED5">
        <w:rPr>
          <w:rFonts w:asciiTheme="minorHAnsi" w:hAnsiTheme="minorHAnsi" w:cstheme="minorHAnsi"/>
        </w:rPr>
        <w:t>.</w:t>
      </w:r>
      <w:r w:rsidR="00173521">
        <w:rPr>
          <w:rFonts w:asciiTheme="minorHAnsi" w:hAnsiTheme="minorHAnsi" w:cstheme="minorHAnsi"/>
        </w:rPr>
        <w:t xml:space="preserve"> These methods were chosen to cover a range of commonly used methods (tree, regularisation and recursive elimination) as </w:t>
      </w:r>
      <w:r w:rsidR="00094D3A">
        <w:rPr>
          <w:rFonts w:asciiTheme="minorHAnsi" w:hAnsiTheme="minorHAnsi" w:cstheme="minorHAnsi"/>
        </w:rPr>
        <w:t>outlined</w:t>
      </w:r>
      <w:r w:rsidR="00173521">
        <w:rPr>
          <w:rFonts w:asciiTheme="minorHAnsi" w:hAnsiTheme="minorHAnsi" w:cstheme="minorHAnsi"/>
        </w:rPr>
        <w:t xml:space="preserve"> in the scikit-learn documentation.</w:t>
      </w:r>
    </w:p>
    <w:p w14:paraId="6E4CD900" w14:textId="77777777" w:rsidR="00CD4644" w:rsidRPr="00D57ED5" w:rsidRDefault="00CD4644" w:rsidP="003F1EA7">
      <w:pPr>
        <w:spacing w:line="360" w:lineRule="auto"/>
        <w:rPr>
          <w:rFonts w:asciiTheme="minorHAnsi" w:hAnsiTheme="minorHAnsi" w:cstheme="minorHAnsi"/>
        </w:rPr>
      </w:pPr>
    </w:p>
    <w:p w14:paraId="203D79D4" w14:textId="36BA77EF" w:rsidR="003860DF" w:rsidRPr="00D57ED5" w:rsidRDefault="001020F2" w:rsidP="003F1EA7">
      <w:pPr>
        <w:spacing w:line="360" w:lineRule="auto"/>
        <w:rPr>
          <w:rFonts w:asciiTheme="minorHAnsi" w:hAnsiTheme="minorHAnsi" w:cstheme="minorHAnsi"/>
          <w:i/>
          <w:iCs/>
        </w:rPr>
      </w:pPr>
      <w:r w:rsidRPr="00D57ED5">
        <w:rPr>
          <w:rFonts w:asciiTheme="minorHAnsi" w:hAnsiTheme="minorHAnsi" w:cstheme="minorHAnsi"/>
          <w:i/>
          <w:iCs/>
        </w:rPr>
        <w:t xml:space="preserve">Reverse feature </w:t>
      </w:r>
      <w:r w:rsidR="0045407D" w:rsidRPr="00D57ED5">
        <w:rPr>
          <w:rFonts w:asciiTheme="minorHAnsi" w:hAnsiTheme="minorHAnsi" w:cstheme="minorHAnsi"/>
          <w:i/>
          <w:iCs/>
        </w:rPr>
        <w:t>elimination</w:t>
      </w:r>
      <w:r w:rsidR="00DE27C0">
        <w:rPr>
          <w:rFonts w:asciiTheme="minorHAnsi" w:hAnsiTheme="minorHAnsi" w:cstheme="minorHAnsi"/>
          <w:i/>
          <w:iCs/>
        </w:rPr>
        <w:t xml:space="preserve"> (RFE)</w:t>
      </w:r>
    </w:p>
    <w:p w14:paraId="7C35EF76" w14:textId="0715920A" w:rsidR="0045407D" w:rsidRPr="00D57ED5" w:rsidRDefault="00B10218" w:rsidP="003F1EA7">
      <w:pPr>
        <w:spacing w:line="360" w:lineRule="auto"/>
        <w:rPr>
          <w:rFonts w:asciiTheme="minorHAnsi" w:hAnsiTheme="minorHAnsi" w:cstheme="minorHAnsi"/>
        </w:rPr>
      </w:pPr>
      <w:r w:rsidRPr="00D57ED5">
        <w:rPr>
          <w:rFonts w:asciiTheme="minorHAnsi" w:hAnsiTheme="minorHAnsi" w:cstheme="minorHAnsi"/>
        </w:rPr>
        <w:t xml:space="preserve">During the first iteration all input variables were included </w:t>
      </w:r>
      <w:r w:rsidR="003860DF" w:rsidRPr="00D57ED5">
        <w:rPr>
          <w:rFonts w:asciiTheme="minorHAnsi" w:hAnsiTheme="minorHAnsi" w:cstheme="minorHAnsi"/>
        </w:rPr>
        <w:t xml:space="preserve">as predictors </w:t>
      </w:r>
      <w:r w:rsidRPr="00D57ED5">
        <w:rPr>
          <w:rFonts w:asciiTheme="minorHAnsi" w:hAnsiTheme="minorHAnsi" w:cstheme="minorHAnsi"/>
        </w:rPr>
        <w:t xml:space="preserve">in </w:t>
      </w:r>
      <w:r w:rsidR="003860DF" w:rsidRPr="00D57ED5">
        <w:rPr>
          <w:rFonts w:asciiTheme="minorHAnsi" w:hAnsiTheme="minorHAnsi" w:cstheme="minorHAnsi"/>
        </w:rPr>
        <w:t xml:space="preserve">a </w:t>
      </w:r>
      <w:r w:rsidRPr="00D57ED5">
        <w:rPr>
          <w:rFonts w:asciiTheme="minorHAnsi" w:hAnsiTheme="minorHAnsi" w:cstheme="minorHAnsi"/>
        </w:rPr>
        <w:t>logistic regression model</w:t>
      </w:r>
      <w:r w:rsidR="003860DF" w:rsidRPr="00D57ED5">
        <w:rPr>
          <w:rFonts w:asciiTheme="minorHAnsi" w:hAnsiTheme="minorHAnsi" w:cstheme="minorHAnsi"/>
        </w:rPr>
        <w:t xml:space="preserve"> trained using five-fold cross validation</w:t>
      </w:r>
      <w:r w:rsidRPr="00D57ED5">
        <w:rPr>
          <w:rFonts w:asciiTheme="minorHAnsi" w:hAnsiTheme="minorHAnsi" w:cstheme="minorHAnsi"/>
        </w:rPr>
        <w:t>. Through successive iterations the five weakest predictors (</w:t>
      </w:r>
      <w:r w:rsidR="003860DF" w:rsidRPr="00D57ED5">
        <w:rPr>
          <w:rFonts w:asciiTheme="minorHAnsi" w:hAnsiTheme="minorHAnsi" w:cstheme="minorHAnsi"/>
        </w:rPr>
        <w:t xml:space="preserve">determined by the </w:t>
      </w:r>
      <w:r w:rsidRPr="00D57ED5">
        <w:rPr>
          <w:rFonts w:asciiTheme="minorHAnsi" w:hAnsiTheme="minorHAnsi" w:cstheme="minorHAnsi"/>
        </w:rPr>
        <w:t>smallest absolute coefficient) were eliminated</w:t>
      </w:r>
      <w:r w:rsidR="00194038" w:rsidRPr="00D57ED5">
        <w:rPr>
          <w:rFonts w:asciiTheme="minorHAnsi" w:hAnsiTheme="minorHAnsi" w:cstheme="minorHAnsi"/>
        </w:rPr>
        <w:t xml:space="preserve"> until only one predictor remained. The </w:t>
      </w:r>
      <w:r w:rsidR="009B698C" w:rsidRPr="00D57ED5">
        <w:rPr>
          <w:rFonts w:asciiTheme="minorHAnsi" w:hAnsiTheme="minorHAnsi" w:cstheme="minorHAnsi"/>
        </w:rPr>
        <w:t>effect of each predictor on the cross-validation mean AUC was used to rank features</w:t>
      </w:r>
      <w:r w:rsidR="00194038" w:rsidRPr="00D57ED5">
        <w:rPr>
          <w:rFonts w:asciiTheme="minorHAnsi" w:hAnsiTheme="minorHAnsi" w:cstheme="minorHAnsi"/>
        </w:rPr>
        <w:t xml:space="preserve"> (</w:t>
      </w:r>
      <w:r w:rsidR="002868FA" w:rsidRPr="00D57ED5">
        <w:rPr>
          <w:rFonts w:asciiTheme="minorHAnsi" w:hAnsiTheme="minorHAnsi" w:cstheme="minorHAnsi"/>
        </w:rPr>
        <w:t>lowest rank</w:t>
      </w:r>
      <w:r w:rsidR="00194038" w:rsidRPr="00D57ED5">
        <w:rPr>
          <w:rFonts w:asciiTheme="minorHAnsi" w:hAnsiTheme="minorHAnsi" w:cstheme="minorHAnsi"/>
        </w:rPr>
        <w:t xml:space="preserve"> </w:t>
      </w:r>
      <w:r w:rsidR="0020775D" w:rsidRPr="00D57ED5">
        <w:rPr>
          <w:rFonts w:asciiTheme="minorHAnsi" w:hAnsiTheme="minorHAnsi" w:cstheme="minorHAnsi"/>
        </w:rPr>
        <w:t>is</w:t>
      </w:r>
      <w:r w:rsidR="00194038" w:rsidRPr="00D57ED5">
        <w:rPr>
          <w:rFonts w:asciiTheme="minorHAnsi" w:hAnsiTheme="minorHAnsi" w:cstheme="minorHAnsi"/>
        </w:rPr>
        <w:t xml:space="preserve"> most predictive)</w:t>
      </w:r>
      <w:r w:rsidR="009B698C" w:rsidRPr="00D57ED5">
        <w:rPr>
          <w:rFonts w:asciiTheme="minorHAnsi" w:hAnsiTheme="minorHAnsi" w:cstheme="minorHAnsi"/>
        </w:rPr>
        <w:t>.</w:t>
      </w:r>
    </w:p>
    <w:p w14:paraId="1DB6A65B" w14:textId="0318BD0A" w:rsidR="00CA7ADA" w:rsidRPr="00D57ED5" w:rsidRDefault="00CA7ADA" w:rsidP="003F1EA7">
      <w:pPr>
        <w:spacing w:line="360" w:lineRule="auto"/>
        <w:rPr>
          <w:rFonts w:asciiTheme="minorHAnsi" w:hAnsiTheme="minorHAnsi" w:cstheme="minorHAnsi"/>
        </w:rPr>
      </w:pPr>
    </w:p>
    <w:p w14:paraId="6718E326" w14:textId="255DD051" w:rsidR="00CA7ADA" w:rsidRPr="00D57ED5" w:rsidRDefault="00CA7ADA" w:rsidP="003F1EA7">
      <w:pPr>
        <w:spacing w:line="360" w:lineRule="auto"/>
        <w:rPr>
          <w:rFonts w:asciiTheme="minorHAnsi" w:hAnsiTheme="minorHAnsi" w:cstheme="minorHAnsi"/>
          <w:i/>
          <w:iCs/>
        </w:rPr>
      </w:pPr>
      <w:r w:rsidRPr="00D57ED5">
        <w:rPr>
          <w:rFonts w:asciiTheme="minorHAnsi" w:hAnsiTheme="minorHAnsi" w:cstheme="minorHAnsi"/>
          <w:i/>
          <w:iCs/>
        </w:rPr>
        <w:t>Elastic</w:t>
      </w:r>
      <w:r w:rsidR="00270389" w:rsidRPr="00D57ED5">
        <w:rPr>
          <w:rFonts w:asciiTheme="minorHAnsi" w:hAnsiTheme="minorHAnsi" w:cstheme="minorHAnsi"/>
          <w:i/>
          <w:iCs/>
        </w:rPr>
        <w:t>-N</w:t>
      </w:r>
      <w:r w:rsidRPr="00D57ED5">
        <w:rPr>
          <w:rFonts w:asciiTheme="minorHAnsi" w:hAnsiTheme="minorHAnsi" w:cstheme="minorHAnsi"/>
          <w:i/>
          <w:iCs/>
        </w:rPr>
        <w:t>et and Lasso regression</w:t>
      </w:r>
    </w:p>
    <w:p w14:paraId="750CFCFD" w14:textId="7A388D58" w:rsidR="00CA7ADA" w:rsidRPr="00D57ED5" w:rsidRDefault="00CE04E2" w:rsidP="003F1EA7">
      <w:pPr>
        <w:spacing w:line="360" w:lineRule="auto"/>
        <w:rPr>
          <w:rFonts w:asciiTheme="minorHAnsi" w:hAnsiTheme="minorHAnsi" w:cstheme="minorHAnsi"/>
        </w:rPr>
      </w:pPr>
      <w:r w:rsidRPr="00D57ED5">
        <w:rPr>
          <w:rFonts w:asciiTheme="minorHAnsi" w:hAnsiTheme="minorHAnsi" w:cstheme="minorHAnsi"/>
        </w:rPr>
        <w:t xml:space="preserve">The logistic regression </w:t>
      </w:r>
      <w:r w:rsidR="00F236E6" w:rsidRPr="00D57ED5">
        <w:rPr>
          <w:rFonts w:asciiTheme="minorHAnsi" w:hAnsiTheme="minorHAnsi" w:cstheme="minorHAnsi"/>
        </w:rPr>
        <w:t xml:space="preserve">with L1 </w:t>
      </w:r>
      <w:r w:rsidR="00F236E6">
        <w:rPr>
          <w:rFonts w:asciiTheme="minorHAnsi" w:hAnsiTheme="minorHAnsi" w:cstheme="minorHAnsi"/>
        </w:rPr>
        <w:t xml:space="preserve">regularisation </w:t>
      </w:r>
      <w:r w:rsidR="00F236E6" w:rsidRPr="00D57ED5">
        <w:rPr>
          <w:rFonts w:asciiTheme="minorHAnsi" w:hAnsiTheme="minorHAnsi" w:cstheme="minorHAnsi"/>
        </w:rPr>
        <w:t xml:space="preserve">penalty </w:t>
      </w:r>
      <w:r w:rsidRPr="00D57ED5">
        <w:rPr>
          <w:rFonts w:asciiTheme="minorHAnsi" w:hAnsiTheme="minorHAnsi" w:cstheme="minorHAnsi"/>
        </w:rPr>
        <w:t xml:space="preserve">was trained </w:t>
      </w:r>
      <w:r w:rsidR="00A83D50" w:rsidRPr="00D57ED5">
        <w:rPr>
          <w:rFonts w:asciiTheme="minorHAnsi" w:hAnsiTheme="minorHAnsi" w:cstheme="minorHAnsi"/>
        </w:rPr>
        <w:t>using</w:t>
      </w:r>
      <w:r w:rsidR="006B0D4E" w:rsidRPr="00D57ED5">
        <w:rPr>
          <w:rFonts w:asciiTheme="minorHAnsi" w:hAnsiTheme="minorHAnsi" w:cstheme="minorHAnsi"/>
        </w:rPr>
        <w:t xml:space="preserve"> five-fold</w:t>
      </w:r>
      <w:r w:rsidR="00A83D50" w:rsidRPr="00D57ED5">
        <w:rPr>
          <w:rFonts w:asciiTheme="minorHAnsi" w:hAnsiTheme="minorHAnsi" w:cstheme="minorHAnsi"/>
        </w:rPr>
        <w:t xml:space="preserve"> cross-validation</w:t>
      </w:r>
      <w:r w:rsidR="00F236E6">
        <w:rPr>
          <w:rFonts w:asciiTheme="minorHAnsi" w:hAnsiTheme="minorHAnsi" w:cstheme="minorHAnsi"/>
        </w:rPr>
        <w:t xml:space="preserve"> to determine the optimal value of </w:t>
      </w:r>
      <w:r w:rsidR="005049FB">
        <w:rPr>
          <w:rFonts w:asciiTheme="minorHAnsi" w:hAnsiTheme="minorHAnsi" w:cstheme="minorHAnsi"/>
        </w:rPr>
        <w:t>alpha</w:t>
      </w:r>
      <w:r w:rsidR="00A83D50" w:rsidRPr="00D57ED5">
        <w:rPr>
          <w:rFonts w:asciiTheme="minorHAnsi" w:hAnsiTheme="minorHAnsi" w:cstheme="minorHAnsi"/>
        </w:rPr>
        <w:t>. The Elastic-Net mixing parameter was set to 0.5.</w:t>
      </w:r>
      <w:r w:rsidR="00AB7A38" w:rsidRPr="00D57ED5">
        <w:rPr>
          <w:rFonts w:asciiTheme="minorHAnsi" w:hAnsiTheme="minorHAnsi" w:cstheme="minorHAnsi"/>
        </w:rPr>
        <w:t xml:space="preserve"> </w:t>
      </w:r>
      <w:r w:rsidR="006B0D4E" w:rsidRPr="00D57ED5">
        <w:rPr>
          <w:rFonts w:asciiTheme="minorHAnsi" w:hAnsiTheme="minorHAnsi" w:cstheme="minorHAnsi"/>
        </w:rPr>
        <w:t xml:space="preserve">The penalty term </w:t>
      </w:r>
      <w:r w:rsidR="00EE4F10">
        <w:rPr>
          <w:rFonts w:asciiTheme="minorHAnsi" w:hAnsiTheme="minorHAnsi" w:cstheme="minorHAnsi"/>
        </w:rPr>
        <w:t xml:space="preserve">shrinks </w:t>
      </w:r>
      <w:r w:rsidR="006B0D4E" w:rsidRPr="00D57ED5">
        <w:rPr>
          <w:rFonts w:asciiTheme="minorHAnsi" w:hAnsiTheme="minorHAnsi" w:cstheme="minorHAnsi"/>
        </w:rPr>
        <w:t xml:space="preserve">weak predictors </w:t>
      </w:r>
      <w:r w:rsidR="00AB7A38" w:rsidRPr="00D57ED5">
        <w:rPr>
          <w:rFonts w:asciiTheme="minorHAnsi" w:hAnsiTheme="minorHAnsi" w:cstheme="minorHAnsi"/>
        </w:rPr>
        <w:t xml:space="preserve">to zero </w:t>
      </w:r>
      <w:r w:rsidR="00A37E4C">
        <w:rPr>
          <w:rFonts w:asciiTheme="minorHAnsi" w:hAnsiTheme="minorHAnsi" w:cstheme="minorHAnsi"/>
        </w:rPr>
        <w:t xml:space="preserve">which were subsequently </w:t>
      </w:r>
      <w:r w:rsidR="00AB7A38" w:rsidRPr="00D57ED5">
        <w:rPr>
          <w:rFonts w:asciiTheme="minorHAnsi" w:hAnsiTheme="minorHAnsi" w:cstheme="minorHAnsi"/>
        </w:rPr>
        <w:t>eliminated from downstream analyses. The remaining features were ranked by their absolute regression coefficient</w:t>
      </w:r>
      <w:r w:rsidR="00914B81" w:rsidRPr="00D57ED5">
        <w:rPr>
          <w:rFonts w:asciiTheme="minorHAnsi" w:hAnsiTheme="minorHAnsi" w:cstheme="minorHAnsi"/>
        </w:rPr>
        <w:t xml:space="preserve"> (smallest is least predictive)</w:t>
      </w:r>
      <w:r w:rsidR="00AB7A38" w:rsidRPr="00D57ED5">
        <w:rPr>
          <w:rFonts w:asciiTheme="minorHAnsi" w:hAnsiTheme="minorHAnsi" w:cstheme="minorHAnsi"/>
        </w:rPr>
        <w:t>.</w:t>
      </w:r>
    </w:p>
    <w:p w14:paraId="010E8E21" w14:textId="77777777" w:rsidR="00285073" w:rsidRPr="00D57ED5" w:rsidRDefault="00285073" w:rsidP="003F1EA7">
      <w:pPr>
        <w:spacing w:line="360" w:lineRule="auto"/>
        <w:rPr>
          <w:rFonts w:asciiTheme="minorHAnsi" w:hAnsiTheme="minorHAnsi" w:cstheme="minorHAnsi"/>
        </w:rPr>
      </w:pPr>
    </w:p>
    <w:p w14:paraId="0954D8EA" w14:textId="0A780F55" w:rsidR="001020F2" w:rsidRPr="00D57ED5" w:rsidRDefault="00FE62B7" w:rsidP="003F1EA7">
      <w:pPr>
        <w:spacing w:line="360" w:lineRule="auto"/>
        <w:rPr>
          <w:rFonts w:asciiTheme="minorHAnsi" w:hAnsiTheme="minorHAnsi" w:cstheme="minorHAnsi"/>
          <w:i/>
          <w:iCs/>
        </w:rPr>
      </w:pPr>
      <w:r w:rsidRPr="00D57ED5">
        <w:rPr>
          <w:rFonts w:asciiTheme="minorHAnsi" w:hAnsiTheme="minorHAnsi" w:cstheme="minorHAnsi"/>
          <w:i/>
          <w:iCs/>
        </w:rPr>
        <w:t>Extra trees classifier</w:t>
      </w:r>
    </w:p>
    <w:p w14:paraId="3109EA46" w14:textId="1EBC3A10" w:rsidR="0082082F" w:rsidRPr="00D57ED5" w:rsidRDefault="00D02D0A" w:rsidP="003F1EA7">
      <w:pPr>
        <w:spacing w:line="360" w:lineRule="auto"/>
        <w:rPr>
          <w:rFonts w:asciiTheme="minorHAnsi" w:hAnsiTheme="minorHAnsi" w:cstheme="minorHAnsi"/>
        </w:rPr>
      </w:pPr>
      <w:r w:rsidRPr="00D57ED5">
        <w:rPr>
          <w:rFonts w:asciiTheme="minorHAnsi" w:hAnsiTheme="minorHAnsi" w:cstheme="minorHAnsi"/>
        </w:rPr>
        <w:t>The feature importance metric obtained from a</w:t>
      </w:r>
      <w:r w:rsidR="00FE62B7" w:rsidRPr="00D57ED5">
        <w:rPr>
          <w:rFonts w:asciiTheme="minorHAnsi" w:hAnsiTheme="minorHAnsi" w:cstheme="minorHAnsi"/>
        </w:rPr>
        <w:t xml:space="preserve">n extra-trees </w:t>
      </w:r>
      <w:r w:rsidRPr="00D57ED5">
        <w:rPr>
          <w:rFonts w:asciiTheme="minorHAnsi" w:hAnsiTheme="minorHAnsi" w:cstheme="minorHAnsi"/>
        </w:rPr>
        <w:t xml:space="preserve">classifier with five-fold cross-validation was used to rank features (smallest is </w:t>
      </w:r>
      <w:r w:rsidR="000D1E26" w:rsidRPr="00D57ED5">
        <w:rPr>
          <w:rFonts w:asciiTheme="minorHAnsi" w:hAnsiTheme="minorHAnsi" w:cstheme="minorHAnsi"/>
        </w:rPr>
        <w:t>least predictive</w:t>
      </w:r>
      <w:r w:rsidRPr="00D57ED5">
        <w:rPr>
          <w:rFonts w:asciiTheme="minorHAnsi" w:hAnsiTheme="minorHAnsi" w:cstheme="minorHAnsi"/>
        </w:rPr>
        <w:t>).</w:t>
      </w:r>
    </w:p>
    <w:p w14:paraId="0F16AEA6" w14:textId="77777777" w:rsidR="00D02D0A" w:rsidRPr="00D57ED5" w:rsidRDefault="00D02D0A" w:rsidP="003F1EA7">
      <w:pPr>
        <w:spacing w:line="360" w:lineRule="auto"/>
        <w:rPr>
          <w:rFonts w:asciiTheme="minorHAnsi" w:hAnsiTheme="minorHAnsi" w:cstheme="minorHAnsi"/>
        </w:rPr>
      </w:pPr>
    </w:p>
    <w:p w14:paraId="52B89B0E" w14:textId="7A746A0C" w:rsidR="001020F2" w:rsidRPr="00D57ED5" w:rsidRDefault="001020F2" w:rsidP="003F1EA7">
      <w:pPr>
        <w:spacing w:line="360" w:lineRule="auto"/>
        <w:rPr>
          <w:rFonts w:asciiTheme="minorHAnsi" w:hAnsiTheme="minorHAnsi" w:cstheme="minorHAnsi"/>
          <w:i/>
          <w:iCs/>
        </w:rPr>
      </w:pPr>
      <w:r w:rsidRPr="00D57ED5">
        <w:rPr>
          <w:rFonts w:asciiTheme="minorHAnsi" w:hAnsiTheme="minorHAnsi" w:cstheme="minorHAnsi"/>
          <w:i/>
          <w:iCs/>
        </w:rPr>
        <w:lastRenderedPageBreak/>
        <w:t>Linear support vector classifie</w:t>
      </w:r>
      <w:r w:rsidR="00C00ADC" w:rsidRPr="00D57ED5">
        <w:rPr>
          <w:rFonts w:asciiTheme="minorHAnsi" w:hAnsiTheme="minorHAnsi" w:cstheme="minorHAnsi"/>
          <w:i/>
          <w:iCs/>
        </w:rPr>
        <w:t>r</w:t>
      </w:r>
      <w:r w:rsidR="00994F97">
        <w:rPr>
          <w:rFonts w:asciiTheme="minorHAnsi" w:hAnsiTheme="minorHAnsi" w:cstheme="minorHAnsi"/>
          <w:i/>
          <w:iCs/>
        </w:rPr>
        <w:t xml:space="preserve"> (SVC)</w:t>
      </w:r>
    </w:p>
    <w:p w14:paraId="5394AAD7" w14:textId="55DD36B4" w:rsidR="002A724F" w:rsidRDefault="000D2F9B" w:rsidP="003F1EA7">
      <w:pPr>
        <w:spacing w:line="360" w:lineRule="auto"/>
        <w:rPr>
          <w:rFonts w:asciiTheme="minorHAnsi" w:hAnsiTheme="minorHAnsi" w:cstheme="minorHAnsi"/>
        </w:rPr>
      </w:pPr>
      <w:r w:rsidRPr="00D57ED5">
        <w:rPr>
          <w:rFonts w:asciiTheme="minorHAnsi" w:hAnsiTheme="minorHAnsi" w:cstheme="minorHAnsi"/>
        </w:rPr>
        <w:t xml:space="preserve">The linear </w:t>
      </w:r>
      <w:r w:rsidR="00C40B89">
        <w:rPr>
          <w:rFonts w:asciiTheme="minorHAnsi" w:hAnsiTheme="minorHAnsi" w:cstheme="minorHAnsi"/>
        </w:rPr>
        <w:t>SVC</w:t>
      </w:r>
      <w:r w:rsidRPr="00D57ED5">
        <w:rPr>
          <w:rFonts w:asciiTheme="minorHAnsi" w:hAnsiTheme="minorHAnsi" w:cstheme="minorHAnsi"/>
        </w:rPr>
        <w:t xml:space="preserve"> was trained with five-fold cross-validation using the AUC metric. An L1 penalty term was applied </w:t>
      </w:r>
      <w:r w:rsidR="002D1D1A" w:rsidRPr="00D57ED5">
        <w:rPr>
          <w:rFonts w:asciiTheme="minorHAnsi" w:hAnsiTheme="minorHAnsi" w:cstheme="minorHAnsi"/>
        </w:rPr>
        <w:t>to shrink weak coefficients to zero.</w:t>
      </w:r>
      <w:r w:rsidR="0081583B" w:rsidRPr="00D57ED5">
        <w:rPr>
          <w:rFonts w:asciiTheme="minorHAnsi" w:hAnsiTheme="minorHAnsi" w:cstheme="minorHAnsi"/>
        </w:rPr>
        <w:t xml:space="preserve"> The coefficients were taken as a measure of feature importance (absolute value; smallest least predictive)</w:t>
      </w:r>
      <w:r w:rsidR="00C1759D" w:rsidRPr="00D57ED5">
        <w:rPr>
          <w:rFonts w:asciiTheme="minorHAnsi" w:hAnsiTheme="minorHAnsi" w:cstheme="minorHAnsi"/>
        </w:rPr>
        <w:t>.</w:t>
      </w:r>
    </w:p>
    <w:p w14:paraId="2288823E" w14:textId="69F938BF" w:rsidR="00AC164B" w:rsidRDefault="00AC164B" w:rsidP="003F1EA7">
      <w:pPr>
        <w:spacing w:line="360" w:lineRule="auto"/>
        <w:rPr>
          <w:rFonts w:asciiTheme="minorHAnsi" w:hAnsiTheme="minorHAnsi" w:cstheme="minorHAnsi"/>
        </w:rPr>
      </w:pPr>
    </w:p>
    <w:p w14:paraId="1A65C9D5" w14:textId="702B940C" w:rsidR="0037534C" w:rsidRPr="00304EDB" w:rsidRDefault="00AC164B" w:rsidP="003F1EA7">
      <w:pPr>
        <w:spacing w:line="360" w:lineRule="auto"/>
        <w:rPr>
          <w:rFonts w:asciiTheme="minorHAnsi" w:hAnsiTheme="minorHAnsi" w:cstheme="minorHAnsi"/>
          <w:b/>
          <w:bCs/>
        </w:rPr>
      </w:pPr>
      <w:commentRangeStart w:id="28"/>
      <w:r w:rsidRPr="00AC164B">
        <w:rPr>
          <w:rFonts w:asciiTheme="minorHAnsi" w:hAnsiTheme="minorHAnsi" w:cstheme="minorHAnsi"/>
          <w:b/>
          <w:bCs/>
        </w:rPr>
        <w:t>Binary classification</w:t>
      </w:r>
      <w:r w:rsidR="00304EDB">
        <w:rPr>
          <w:rFonts w:asciiTheme="minorHAnsi" w:hAnsiTheme="minorHAnsi" w:cstheme="minorHAnsi"/>
          <w:b/>
          <w:bCs/>
        </w:rPr>
        <w:br/>
      </w:r>
      <w:commentRangeEnd w:id="28"/>
      <w:r w:rsidR="004557AC">
        <w:rPr>
          <w:rStyle w:val="CommentReference"/>
          <w:rFonts w:asciiTheme="minorHAnsi" w:eastAsiaTheme="minorHAnsi" w:hAnsiTheme="minorHAnsi" w:cstheme="minorBidi"/>
          <w:lang w:eastAsia="en-US"/>
        </w:rPr>
        <w:commentReference w:id="28"/>
      </w:r>
      <w:r w:rsidR="00304EDB" w:rsidRPr="00304EDB">
        <w:rPr>
          <w:rFonts w:asciiTheme="minorHAnsi" w:hAnsiTheme="minorHAnsi" w:cstheme="minorHAnsi"/>
        </w:rPr>
        <w:t>The</w:t>
      </w:r>
      <w:r w:rsidR="00304EDB">
        <w:rPr>
          <w:rFonts w:asciiTheme="minorHAnsi" w:hAnsiTheme="minorHAnsi" w:cstheme="minorHAnsi"/>
        </w:rPr>
        <w:t xml:space="preserve"> following models were </w:t>
      </w:r>
      <w:r w:rsidR="00D90620">
        <w:rPr>
          <w:rFonts w:asciiTheme="minorHAnsi" w:hAnsiTheme="minorHAnsi" w:cstheme="minorHAnsi"/>
        </w:rPr>
        <w:t>trained and evaluated</w:t>
      </w:r>
      <w:r w:rsidR="00304EDB">
        <w:rPr>
          <w:rFonts w:asciiTheme="minorHAnsi" w:hAnsiTheme="minorHAnsi" w:cstheme="minorHAnsi"/>
        </w:rPr>
        <w:t xml:space="preserve"> </w:t>
      </w:r>
      <w:r w:rsidR="00F2749D" w:rsidRPr="00D57ED5">
        <w:rPr>
          <w:rFonts w:asciiTheme="minorHAnsi" w:hAnsiTheme="minorHAnsi" w:cstheme="minorHAnsi"/>
        </w:rPr>
        <w:t xml:space="preserve">using </w:t>
      </w:r>
      <w:r w:rsidR="00006909">
        <w:rPr>
          <w:rFonts w:asciiTheme="minorHAnsi" w:hAnsiTheme="minorHAnsi" w:cstheme="minorHAnsi"/>
        </w:rPr>
        <w:t xml:space="preserve">default hyperparameters and </w:t>
      </w:r>
      <w:r w:rsidR="00F2749D" w:rsidRPr="00D57ED5">
        <w:rPr>
          <w:rFonts w:asciiTheme="minorHAnsi" w:hAnsiTheme="minorHAnsi" w:cstheme="minorHAnsi"/>
        </w:rPr>
        <w:t xml:space="preserve">the top </w:t>
      </w:r>
      <w:r w:rsidR="00F2749D">
        <w:rPr>
          <w:rFonts w:asciiTheme="minorHAnsi" w:hAnsiTheme="minorHAnsi" w:cstheme="minorHAnsi"/>
        </w:rPr>
        <w:t>n=</w:t>
      </w:r>
      <w:r w:rsidR="00F2749D" w:rsidRPr="00D57ED5">
        <w:rPr>
          <w:rFonts w:asciiTheme="minorHAnsi" w:hAnsiTheme="minorHAnsi" w:cstheme="minorHAnsi"/>
        </w:rPr>
        <w:t xml:space="preserve">20, </w:t>
      </w:r>
      <w:r w:rsidR="00F2749D">
        <w:rPr>
          <w:rFonts w:asciiTheme="minorHAnsi" w:hAnsiTheme="minorHAnsi" w:cstheme="minorHAnsi"/>
        </w:rPr>
        <w:t>n=</w:t>
      </w:r>
      <w:r w:rsidR="00F2749D" w:rsidRPr="00D57ED5">
        <w:rPr>
          <w:rFonts w:asciiTheme="minorHAnsi" w:hAnsiTheme="minorHAnsi" w:cstheme="minorHAnsi"/>
        </w:rPr>
        <w:t xml:space="preserve">40 or </w:t>
      </w:r>
      <w:r w:rsidR="00F2749D">
        <w:rPr>
          <w:rFonts w:asciiTheme="minorHAnsi" w:hAnsiTheme="minorHAnsi" w:cstheme="minorHAnsi"/>
        </w:rPr>
        <w:t>n=</w:t>
      </w:r>
      <w:r w:rsidR="00F2749D" w:rsidRPr="00D57ED5">
        <w:rPr>
          <w:rFonts w:asciiTheme="minorHAnsi" w:hAnsiTheme="minorHAnsi" w:cstheme="minorHAnsi"/>
        </w:rPr>
        <w:t>60 predictors</w:t>
      </w:r>
      <w:r w:rsidR="00881025">
        <w:rPr>
          <w:rFonts w:asciiTheme="minorHAnsi" w:hAnsiTheme="minorHAnsi" w:cstheme="minorHAnsi"/>
        </w:rPr>
        <w:t xml:space="preserve"> of each feature selection method</w:t>
      </w:r>
      <w:r w:rsidR="00304EDB">
        <w:rPr>
          <w:rFonts w:asciiTheme="minorHAnsi" w:hAnsiTheme="minorHAnsi" w:cstheme="minorHAnsi"/>
        </w:rPr>
        <w:t>: logistic regression, random forest, naïve Bayes and neural network</w:t>
      </w:r>
      <w:r w:rsidR="00DA7863">
        <w:rPr>
          <w:rFonts w:asciiTheme="minorHAnsi" w:hAnsiTheme="minorHAnsi" w:cstheme="minorHAnsi"/>
        </w:rPr>
        <w:t xml:space="preserve"> (one hidden layer with </w:t>
      </w:r>
      <w:r w:rsidR="00570839">
        <w:rPr>
          <w:rFonts w:asciiTheme="minorHAnsi" w:hAnsiTheme="minorHAnsi" w:cstheme="minorHAnsi"/>
        </w:rPr>
        <w:t xml:space="preserve">number of </w:t>
      </w:r>
      <w:r w:rsidR="00DA7863">
        <w:rPr>
          <w:rFonts w:asciiTheme="minorHAnsi" w:hAnsiTheme="minorHAnsi" w:cstheme="minorHAnsi"/>
        </w:rPr>
        <w:t>nodes equal to number of predictors</w:t>
      </w:r>
      <w:r w:rsidR="00F54359">
        <w:rPr>
          <w:rFonts w:asciiTheme="minorHAnsi" w:hAnsiTheme="minorHAnsi" w:cstheme="minorHAnsi"/>
        </w:rPr>
        <w:t xml:space="preserve"> using the </w:t>
      </w:r>
      <w:r w:rsidR="00A17E27">
        <w:rPr>
          <w:rFonts w:asciiTheme="minorHAnsi" w:hAnsiTheme="minorHAnsi" w:cstheme="minorHAnsi"/>
        </w:rPr>
        <w:t>r</w:t>
      </w:r>
      <w:r w:rsidR="006E07BE" w:rsidRPr="006E07BE">
        <w:rPr>
          <w:rFonts w:asciiTheme="minorHAnsi" w:hAnsiTheme="minorHAnsi" w:cstheme="minorHAnsi"/>
        </w:rPr>
        <w:t>ectified linear activation function</w:t>
      </w:r>
      <w:r w:rsidR="0078010A">
        <w:rPr>
          <w:rFonts w:asciiTheme="minorHAnsi" w:hAnsiTheme="minorHAnsi" w:cstheme="minorHAnsi"/>
        </w:rPr>
        <w:t xml:space="preserve"> and </w:t>
      </w:r>
      <w:r w:rsidR="00AD01E5">
        <w:rPr>
          <w:rFonts w:asciiTheme="minorHAnsi" w:hAnsiTheme="minorHAnsi" w:cstheme="minorHAnsi"/>
        </w:rPr>
        <w:t>Adam</w:t>
      </w:r>
      <w:r w:rsidR="0078010A">
        <w:rPr>
          <w:rFonts w:asciiTheme="minorHAnsi" w:hAnsiTheme="minorHAnsi" w:cstheme="minorHAnsi"/>
        </w:rPr>
        <w:t xml:space="preserve"> optimiser</w:t>
      </w:r>
      <w:r w:rsidR="00EB6137">
        <w:rPr>
          <w:rFonts w:asciiTheme="minorHAnsi" w:hAnsiTheme="minorHAnsi" w:cstheme="minorHAnsi"/>
        </w:rPr>
        <w:t xml:space="preserve"> implemented </w:t>
      </w:r>
      <w:r w:rsidR="00AD01E5">
        <w:rPr>
          <w:rFonts w:asciiTheme="minorHAnsi" w:hAnsiTheme="minorHAnsi" w:cstheme="minorHAnsi"/>
        </w:rPr>
        <w:t>in</w:t>
      </w:r>
      <w:r w:rsidR="00F54359">
        <w:rPr>
          <w:rFonts w:asciiTheme="minorHAnsi" w:hAnsiTheme="minorHAnsi" w:cstheme="minorHAnsi"/>
        </w:rPr>
        <w:t xml:space="preserve"> </w:t>
      </w:r>
      <w:r w:rsidR="00DF4EDB">
        <w:rPr>
          <w:rFonts w:asciiTheme="minorHAnsi" w:hAnsiTheme="minorHAnsi" w:cstheme="minorHAnsi"/>
        </w:rPr>
        <w:t>Tensorflow v1.15</w:t>
      </w:r>
      <w:r w:rsidR="00881025">
        <w:rPr>
          <w:rFonts w:asciiTheme="minorHAnsi" w:hAnsiTheme="minorHAnsi" w:cstheme="minorHAnsi"/>
        </w:rPr>
        <w:t>).</w:t>
      </w:r>
    </w:p>
    <w:p w14:paraId="74D13BCC" w14:textId="77777777" w:rsidR="00F2749D" w:rsidRPr="00F2749D" w:rsidRDefault="00F2749D" w:rsidP="003F1EA7">
      <w:pPr>
        <w:spacing w:line="360" w:lineRule="auto"/>
        <w:rPr>
          <w:rFonts w:asciiTheme="minorHAnsi" w:hAnsiTheme="minorHAnsi" w:cstheme="minorHAnsi"/>
          <w:b/>
          <w:bCs/>
        </w:rPr>
      </w:pPr>
    </w:p>
    <w:p w14:paraId="69255EDA" w14:textId="1FA1B9E8" w:rsidR="0061313F" w:rsidRPr="00D57ED5" w:rsidRDefault="00210AE8" w:rsidP="003F1EA7">
      <w:pPr>
        <w:spacing w:line="360" w:lineRule="auto"/>
        <w:rPr>
          <w:rFonts w:asciiTheme="minorHAnsi" w:hAnsiTheme="minorHAnsi" w:cstheme="minorHAnsi"/>
          <w:b/>
        </w:rPr>
      </w:pPr>
      <w:r w:rsidRPr="00D57ED5">
        <w:rPr>
          <w:rFonts w:asciiTheme="minorHAnsi" w:hAnsiTheme="minorHAnsi" w:cstheme="minorHAnsi"/>
          <w:b/>
        </w:rPr>
        <w:t>RESULTS</w:t>
      </w:r>
    </w:p>
    <w:p w14:paraId="71BBAC0B" w14:textId="27A27426" w:rsidR="00526806" w:rsidRPr="00D57ED5" w:rsidRDefault="00526806" w:rsidP="003F1EA7">
      <w:pPr>
        <w:spacing w:line="360" w:lineRule="auto"/>
        <w:rPr>
          <w:rFonts w:asciiTheme="minorHAnsi" w:hAnsiTheme="minorHAnsi" w:cstheme="minorHAnsi"/>
          <w:b/>
        </w:rPr>
      </w:pPr>
    </w:p>
    <w:p w14:paraId="1E4E9ABE" w14:textId="659F281E" w:rsidR="004B4B43" w:rsidRPr="00D57ED5" w:rsidRDefault="004B4B43" w:rsidP="003F1EA7">
      <w:pPr>
        <w:spacing w:line="360" w:lineRule="auto"/>
        <w:rPr>
          <w:rFonts w:asciiTheme="minorHAnsi" w:hAnsiTheme="minorHAnsi" w:cstheme="minorHAnsi"/>
          <w:b/>
        </w:rPr>
      </w:pPr>
      <w:r w:rsidRPr="00D57ED5">
        <w:rPr>
          <w:rFonts w:asciiTheme="minorHAnsi" w:hAnsiTheme="minorHAnsi" w:cstheme="minorHAnsi"/>
          <w:b/>
        </w:rPr>
        <w:t>Population demographics</w:t>
      </w:r>
    </w:p>
    <w:p w14:paraId="29A133CE" w14:textId="231F379B" w:rsidR="00526806" w:rsidRPr="00D57ED5" w:rsidRDefault="00526806" w:rsidP="003F1EA7">
      <w:pPr>
        <w:spacing w:line="360" w:lineRule="auto"/>
        <w:rPr>
          <w:rFonts w:asciiTheme="minorHAnsi" w:hAnsiTheme="minorHAnsi" w:cstheme="minorHAnsi"/>
          <w:b/>
        </w:rPr>
      </w:pPr>
      <w:r w:rsidRPr="00D57ED5">
        <w:rPr>
          <w:rFonts w:asciiTheme="minorHAnsi" w:hAnsiTheme="minorHAnsi"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4A4ABAEE" w14:textId="77777777" w:rsidR="00611450" w:rsidRPr="00D57ED5" w:rsidRDefault="00611450" w:rsidP="003F1EA7">
      <w:pPr>
        <w:spacing w:line="360" w:lineRule="auto"/>
        <w:rPr>
          <w:rFonts w:asciiTheme="minorHAnsi" w:hAnsiTheme="minorHAnsi" w:cstheme="minorHAnsi"/>
          <w:b/>
        </w:rPr>
      </w:pPr>
    </w:p>
    <w:p w14:paraId="59B4D273" w14:textId="1DBC2B6D" w:rsidR="0050196D" w:rsidRPr="00D57ED5" w:rsidRDefault="009E0521" w:rsidP="003F1EA7">
      <w:pPr>
        <w:spacing w:line="360" w:lineRule="auto"/>
        <w:rPr>
          <w:rFonts w:asciiTheme="minorHAnsi" w:hAnsiTheme="minorHAnsi" w:cstheme="minorHAnsi"/>
        </w:rPr>
      </w:pPr>
      <w:r w:rsidRPr="00D57ED5">
        <w:rPr>
          <w:rFonts w:asciiTheme="minorHAnsi" w:hAnsiTheme="minorHAnsi" w:cstheme="minorHAnsi"/>
        </w:rPr>
        <w:t>Table 2</w:t>
      </w:r>
      <w:r w:rsidR="0050196D" w:rsidRPr="00D57ED5">
        <w:rPr>
          <w:rFonts w:asciiTheme="minorHAnsi" w:hAnsiTheme="minorHAnsi" w:cstheme="minorHAnsi"/>
        </w:rPr>
        <w:t xml:space="preserve"> shows the demographics of the population, split by HIE status. Overall </w:t>
      </w:r>
      <w:r w:rsidR="00D2250D" w:rsidRPr="00D57ED5">
        <w:rPr>
          <w:rFonts w:asciiTheme="minorHAnsi" w:hAnsiTheme="minorHAnsi" w:cstheme="minorHAnsi"/>
        </w:rPr>
        <w:t xml:space="preserve">209 (0.5%) </w:t>
      </w:r>
      <w:r w:rsidR="0050196D" w:rsidRPr="00D57ED5">
        <w:rPr>
          <w:rFonts w:asciiTheme="minorHAnsi" w:hAnsiTheme="minorHAnsi" w:cstheme="minorHAnsi"/>
        </w:rPr>
        <w:t xml:space="preserve">had evidence of HIE, </w:t>
      </w:r>
      <w:r w:rsidR="00D2250D" w:rsidRPr="00D57ED5">
        <w:rPr>
          <w:rFonts w:asciiTheme="minorHAnsi" w:hAnsiTheme="minorHAnsi" w:cstheme="minorHAnsi"/>
        </w:rPr>
        <w:t xml:space="preserve">549 (1.4%) died in </w:t>
      </w:r>
      <w:r w:rsidR="0050196D" w:rsidRPr="00D57ED5">
        <w:rPr>
          <w:rFonts w:asciiTheme="minorHAnsi" w:hAnsiTheme="minorHAnsi" w:cstheme="minorHAnsi"/>
        </w:rPr>
        <w:t>perinatal</w:t>
      </w:r>
      <w:r w:rsidR="00D2250D" w:rsidRPr="00D57ED5">
        <w:rPr>
          <w:rFonts w:asciiTheme="minorHAnsi" w:hAnsiTheme="minorHAnsi" w:cstheme="minorHAnsi"/>
        </w:rPr>
        <w:t xml:space="preserve"> period</w:t>
      </w:r>
      <w:r w:rsidR="0050196D" w:rsidRPr="00D57ED5">
        <w:rPr>
          <w:rFonts w:asciiTheme="minorHAnsi" w:hAnsiTheme="minorHAnsi" w:cstheme="minorHAnsi"/>
        </w:rPr>
        <w:t xml:space="preserve">, </w:t>
      </w:r>
      <w:r w:rsidR="00D2250D" w:rsidRPr="00D57ED5">
        <w:rPr>
          <w:rFonts w:asciiTheme="minorHAnsi" w:hAnsiTheme="minorHAnsi" w:cstheme="minorHAnsi"/>
        </w:rPr>
        <w:t xml:space="preserve">1228 (3.1%) </w:t>
      </w:r>
      <w:r w:rsidR="0050196D" w:rsidRPr="00D57ED5">
        <w:rPr>
          <w:rFonts w:asciiTheme="minorHAnsi" w:hAnsiTheme="minorHAnsi" w:cstheme="minorHAnsi"/>
        </w:rPr>
        <w:t>had a low Apgar score</w:t>
      </w:r>
      <w:r w:rsidR="00D2250D" w:rsidRPr="00D57ED5">
        <w:rPr>
          <w:rFonts w:asciiTheme="minorHAnsi" w:hAnsiTheme="minorHAnsi" w:cstheme="minorHAnsi"/>
        </w:rPr>
        <w:t xml:space="preserve"> at 5 minutes</w:t>
      </w:r>
      <w:r w:rsidR="0050196D" w:rsidRPr="00D57ED5">
        <w:rPr>
          <w:rFonts w:asciiTheme="minorHAnsi" w:hAnsiTheme="minorHAnsi" w:cstheme="minorHAnsi"/>
        </w:rPr>
        <w:t xml:space="preserve"> and </w:t>
      </w:r>
      <w:r w:rsidR="00D2250D" w:rsidRPr="00D57ED5">
        <w:rPr>
          <w:rFonts w:asciiTheme="minorHAnsi" w:hAnsiTheme="minorHAnsi" w:cstheme="minorHAnsi"/>
        </w:rPr>
        <w:t xml:space="preserve">2013 (5.1%) </w:t>
      </w:r>
      <w:r w:rsidR="0050196D" w:rsidRPr="00D57ED5">
        <w:rPr>
          <w:rFonts w:asciiTheme="minorHAnsi" w:hAnsiTheme="minorHAnsi" w:cstheme="minorHAnsi"/>
        </w:rPr>
        <w:t>required resuscitation</w:t>
      </w:r>
      <w:r w:rsidR="00D2250D" w:rsidRPr="00D57ED5">
        <w:rPr>
          <w:rFonts w:asciiTheme="minorHAnsi" w:hAnsiTheme="minorHAnsi" w:cstheme="minorHAnsi"/>
        </w:rPr>
        <w:t xml:space="preserve"> after birth</w:t>
      </w:r>
      <w:r w:rsidR="0050196D" w:rsidRPr="00D57ED5">
        <w:rPr>
          <w:rFonts w:asciiTheme="minorHAnsi" w:hAnsiTheme="minorHAnsi" w:cstheme="minorHAnsi"/>
        </w:rPr>
        <w:t>. With regard to antenatal factors, infants with HIE were more likely to have older but primiparous mothers</w:t>
      </w:r>
      <w:r w:rsidR="00370A6F" w:rsidRPr="00D57ED5">
        <w:rPr>
          <w:rFonts w:asciiTheme="minorHAnsi" w:hAnsiTheme="minorHAnsi" w:cstheme="minorHAnsi"/>
        </w:rPr>
        <w:t xml:space="preserve">, </w:t>
      </w:r>
      <w:r w:rsidR="0050196D" w:rsidRPr="00D57ED5">
        <w:rPr>
          <w:rFonts w:asciiTheme="minorHAnsi" w:hAnsiTheme="minorHAnsi" w:cstheme="minorHAnsi"/>
        </w:rPr>
        <w:t xml:space="preserve">without private health insurance. Mothers were also more likely to have placenta previa and infants more likely to be male and from multiple births; but </w:t>
      </w:r>
      <w:r w:rsidR="00BB216A" w:rsidRPr="00D57ED5">
        <w:rPr>
          <w:rFonts w:asciiTheme="minorHAnsi" w:hAnsiTheme="minorHAnsi" w:cstheme="minorHAnsi"/>
        </w:rPr>
        <w:t>otherwise,</w:t>
      </w:r>
      <w:r w:rsidR="0050196D" w:rsidRPr="00D57ED5">
        <w:rPr>
          <w:rFonts w:asciiTheme="minorHAnsi" w:hAnsiTheme="minorHAnsi" w:cstheme="minorHAnsi"/>
        </w:rPr>
        <w:t xml:space="preserve"> </w:t>
      </w:r>
      <w:r w:rsidR="00370A6F" w:rsidRPr="00D57ED5">
        <w:rPr>
          <w:rFonts w:asciiTheme="minorHAnsi" w:hAnsiTheme="minorHAnsi" w:cstheme="minorHAnsi"/>
        </w:rPr>
        <w:t xml:space="preserve">antenatal </w:t>
      </w:r>
      <w:r w:rsidR="0050196D" w:rsidRPr="00D57ED5">
        <w:rPr>
          <w:rFonts w:asciiTheme="minorHAnsi" w:hAnsiTheme="minorHAnsi" w:cstheme="minorHAnsi"/>
        </w:rPr>
        <w:t xml:space="preserve">risk factors did not appear to </w:t>
      </w:r>
      <w:r w:rsidR="004A0A96" w:rsidRPr="00D57ED5">
        <w:rPr>
          <w:rFonts w:asciiTheme="minorHAnsi" w:hAnsiTheme="minorHAnsi" w:cstheme="minorHAnsi"/>
        </w:rPr>
        <w:t>differ</w:t>
      </w:r>
      <w:r w:rsidR="0050196D" w:rsidRPr="00D57ED5">
        <w:rPr>
          <w:rFonts w:asciiTheme="minorHAnsi" w:hAnsiTheme="minorHAnsi" w:cstheme="minorHAnsi"/>
        </w:rPr>
        <w:t xml:space="preserve"> substantially. </w:t>
      </w:r>
      <w:r w:rsidR="00370A6F" w:rsidRPr="00D57ED5">
        <w:rPr>
          <w:rFonts w:asciiTheme="minorHAnsi" w:hAnsiTheme="minorHAnsi" w:cstheme="minorHAnsi"/>
        </w:rPr>
        <w:t>With regard to growth measures, i</w:t>
      </w:r>
      <w:r w:rsidR="0050196D" w:rsidRPr="00D57ED5">
        <w:rPr>
          <w:rFonts w:asciiTheme="minorHAnsi" w:hAnsiTheme="minorHAnsi" w:cstheme="minorHAnsi"/>
        </w:rPr>
        <w:t>nfants with HIE were more likely to be poorly grown. Infants with, and without HIE, differed for most of the intrapartum factors except the recording of a nuchal cord.</w:t>
      </w:r>
    </w:p>
    <w:p w14:paraId="56DABBC7" w14:textId="2062B090" w:rsidR="0013071D" w:rsidRPr="00D57ED5" w:rsidRDefault="0013071D" w:rsidP="003F1EA7">
      <w:pPr>
        <w:spacing w:line="360" w:lineRule="auto"/>
        <w:rPr>
          <w:rFonts w:asciiTheme="minorHAnsi" w:hAnsiTheme="minorHAnsi" w:cstheme="minorHAnsi"/>
        </w:rPr>
      </w:pPr>
    </w:p>
    <w:p w14:paraId="32D4C8B7" w14:textId="54A21C94" w:rsidR="003C79F4" w:rsidRPr="00D57ED5" w:rsidRDefault="00AC494A" w:rsidP="003F1EA7">
      <w:pPr>
        <w:spacing w:line="360" w:lineRule="auto"/>
        <w:rPr>
          <w:rFonts w:asciiTheme="minorHAnsi" w:hAnsiTheme="minorHAnsi" w:cstheme="minorHAnsi"/>
          <w:b/>
          <w:bCs/>
        </w:rPr>
      </w:pPr>
      <w:r>
        <w:rPr>
          <w:rFonts w:asciiTheme="minorHAnsi" w:hAnsiTheme="minorHAnsi" w:cstheme="minorHAnsi"/>
          <w:b/>
          <w:bCs/>
        </w:rPr>
        <w:lastRenderedPageBreak/>
        <w:t>F</w:t>
      </w:r>
      <w:r w:rsidR="0013071D" w:rsidRPr="00D57ED5">
        <w:rPr>
          <w:rFonts w:asciiTheme="minorHAnsi" w:hAnsiTheme="minorHAnsi" w:cstheme="minorHAnsi"/>
          <w:b/>
          <w:bCs/>
        </w:rPr>
        <w:t>eature selection</w:t>
      </w:r>
    </w:p>
    <w:p w14:paraId="62666D7A" w14:textId="6C7D897A" w:rsidR="006A17A2" w:rsidRPr="00D57ED5" w:rsidRDefault="001E1013" w:rsidP="003F1EA7">
      <w:pPr>
        <w:spacing w:line="360" w:lineRule="auto"/>
        <w:rPr>
          <w:rFonts w:asciiTheme="minorHAnsi" w:hAnsiTheme="minorHAnsi" w:cstheme="minorHAnsi"/>
        </w:rPr>
      </w:pPr>
      <w:commentRangeStart w:id="29"/>
      <w:r w:rsidRPr="00D57ED5">
        <w:rPr>
          <w:rFonts w:asciiTheme="minorHAnsi" w:hAnsiTheme="minorHAnsi" w:cstheme="minorHAnsi"/>
        </w:rPr>
        <w:t xml:space="preserve">Supplementary Figures 1-3 show the distribution and pairwise correlation of feature ranking methods using the </w:t>
      </w:r>
      <w:r w:rsidR="000538AD" w:rsidRPr="00D57ED5">
        <w:rPr>
          <w:rFonts w:asciiTheme="minorHAnsi" w:hAnsiTheme="minorHAnsi" w:cstheme="minorHAnsi"/>
        </w:rPr>
        <w:t xml:space="preserve">antenatal, antenatal and growth, </w:t>
      </w:r>
      <w:r w:rsidR="00F261AE">
        <w:rPr>
          <w:rFonts w:asciiTheme="minorHAnsi" w:hAnsiTheme="minorHAnsi" w:cstheme="minorHAnsi"/>
        </w:rPr>
        <w:t xml:space="preserve">and </w:t>
      </w:r>
      <w:r w:rsidR="000538AD" w:rsidRPr="00D57ED5">
        <w:rPr>
          <w:rFonts w:asciiTheme="minorHAnsi" w:hAnsiTheme="minorHAnsi" w:cstheme="minorHAnsi"/>
        </w:rPr>
        <w:t xml:space="preserve">antenatal and intrapartum datasets respectively. </w:t>
      </w:r>
      <w:r w:rsidR="0014396C" w:rsidRPr="00D57ED5">
        <w:rPr>
          <w:rFonts w:asciiTheme="minorHAnsi" w:hAnsiTheme="minorHAnsi" w:cstheme="minorHAnsi"/>
        </w:rPr>
        <w:t xml:space="preserve">The Elastic-Net, Lasso and RFE rankings were highly correlated (Spearman’s rho &gt; 0.8) </w:t>
      </w:r>
      <w:r w:rsidR="00950AF3" w:rsidRPr="00D57ED5">
        <w:rPr>
          <w:rFonts w:asciiTheme="minorHAnsi" w:hAnsiTheme="minorHAnsi" w:cstheme="minorHAnsi"/>
        </w:rPr>
        <w:t xml:space="preserve">which is not unexpected </w:t>
      </w:r>
      <w:r w:rsidR="005B327B" w:rsidRPr="00D57ED5">
        <w:rPr>
          <w:rFonts w:asciiTheme="minorHAnsi" w:hAnsiTheme="minorHAnsi" w:cstheme="minorHAnsi"/>
        </w:rPr>
        <w:t>because they are all based on regression methods. The e</w:t>
      </w:r>
      <w:r w:rsidR="0014396C" w:rsidRPr="00D57ED5">
        <w:rPr>
          <w:rFonts w:asciiTheme="minorHAnsi" w:hAnsiTheme="minorHAnsi" w:cstheme="minorHAnsi"/>
        </w:rPr>
        <w:t xml:space="preserve">xtra-trees feature importance metric </w:t>
      </w:r>
      <w:r w:rsidR="005B327B" w:rsidRPr="00D57ED5">
        <w:rPr>
          <w:rFonts w:asciiTheme="minorHAnsi" w:hAnsiTheme="minorHAnsi" w:cstheme="minorHAnsi"/>
        </w:rPr>
        <w:t xml:space="preserve">was moderately correlated with the regression approaches </w:t>
      </w:r>
      <w:r w:rsidR="0014396C" w:rsidRPr="00D57ED5">
        <w:rPr>
          <w:rFonts w:asciiTheme="minorHAnsi" w:hAnsiTheme="minorHAnsi" w:cstheme="minorHAnsi"/>
        </w:rPr>
        <w:t>(rho &gt; 0.</w:t>
      </w:r>
      <w:r w:rsidR="00066C88" w:rsidRPr="00D57ED5">
        <w:rPr>
          <w:rFonts w:asciiTheme="minorHAnsi" w:hAnsiTheme="minorHAnsi" w:cstheme="minorHAnsi"/>
        </w:rPr>
        <w:t>7</w:t>
      </w:r>
      <w:r w:rsidR="0014396C" w:rsidRPr="00D57ED5">
        <w:rPr>
          <w:rFonts w:asciiTheme="minorHAnsi" w:hAnsiTheme="minorHAnsi" w:cstheme="minorHAnsi"/>
        </w:rPr>
        <w:t>)</w:t>
      </w:r>
      <w:r w:rsidR="00073F5D" w:rsidRPr="00D57ED5">
        <w:rPr>
          <w:rFonts w:asciiTheme="minorHAnsi" w:hAnsiTheme="minorHAnsi" w:cstheme="minorHAnsi"/>
        </w:rPr>
        <w:t xml:space="preserve"> and</w:t>
      </w:r>
      <w:r w:rsidR="0014396C" w:rsidRPr="00D57ED5">
        <w:rPr>
          <w:rFonts w:asciiTheme="minorHAnsi" w:hAnsiTheme="minorHAnsi" w:cstheme="minorHAnsi"/>
        </w:rPr>
        <w:t xml:space="preserve"> </w:t>
      </w:r>
      <w:r w:rsidR="00BD7472">
        <w:rPr>
          <w:rFonts w:asciiTheme="minorHAnsi" w:hAnsiTheme="minorHAnsi" w:cstheme="minorHAnsi"/>
        </w:rPr>
        <w:t>l</w:t>
      </w:r>
      <w:r w:rsidR="0014396C" w:rsidRPr="00D57ED5">
        <w:rPr>
          <w:rFonts w:asciiTheme="minorHAnsi" w:hAnsiTheme="minorHAnsi" w:cstheme="minorHAnsi"/>
        </w:rPr>
        <w:t>inea</w:t>
      </w:r>
      <w:r w:rsidR="00756CF0">
        <w:rPr>
          <w:rFonts w:asciiTheme="minorHAnsi" w:hAnsiTheme="minorHAnsi" w:cstheme="minorHAnsi"/>
        </w:rPr>
        <w:t xml:space="preserve">r </w:t>
      </w:r>
      <w:r w:rsidR="0014396C" w:rsidRPr="00D57ED5">
        <w:rPr>
          <w:rFonts w:asciiTheme="minorHAnsi" w:hAnsiTheme="minorHAnsi" w:cstheme="minorHAnsi"/>
        </w:rPr>
        <w:t xml:space="preserve">SVC was </w:t>
      </w:r>
      <w:r w:rsidR="00474FD6" w:rsidRPr="00D57ED5">
        <w:rPr>
          <w:rFonts w:asciiTheme="minorHAnsi" w:hAnsiTheme="minorHAnsi" w:cstheme="minorHAnsi"/>
        </w:rPr>
        <w:t xml:space="preserve">generally </w:t>
      </w:r>
      <w:r w:rsidR="0014396C" w:rsidRPr="00D57ED5">
        <w:rPr>
          <w:rFonts w:asciiTheme="minorHAnsi" w:hAnsiTheme="minorHAnsi" w:cstheme="minorHAnsi"/>
        </w:rPr>
        <w:t xml:space="preserve">weakly correlated with the other </w:t>
      </w:r>
      <w:r w:rsidR="00073F5D" w:rsidRPr="00D57ED5">
        <w:rPr>
          <w:rFonts w:asciiTheme="minorHAnsi" w:hAnsiTheme="minorHAnsi" w:cstheme="minorHAnsi"/>
        </w:rPr>
        <w:t xml:space="preserve">methods </w:t>
      </w:r>
      <w:r w:rsidR="0014396C" w:rsidRPr="00D57ED5">
        <w:rPr>
          <w:rFonts w:asciiTheme="minorHAnsi" w:hAnsiTheme="minorHAnsi" w:cstheme="minorHAnsi"/>
        </w:rPr>
        <w:t>(</w:t>
      </w:r>
      <w:r w:rsidR="00066C88" w:rsidRPr="00D57ED5">
        <w:rPr>
          <w:rFonts w:asciiTheme="minorHAnsi" w:hAnsiTheme="minorHAnsi" w:cstheme="minorHAnsi"/>
        </w:rPr>
        <w:t xml:space="preserve">rho </w:t>
      </w:r>
      <w:r w:rsidR="002C19C1" w:rsidRPr="00D57ED5">
        <w:rPr>
          <w:rFonts w:asciiTheme="minorHAnsi" w:hAnsiTheme="minorHAnsi" w:cstheme="minorHAnsi"/>
        </w:rPr>
        <w:t xml:space="preserve">&lt; </w:t>
      </w:r>
      <w:r w:rsidR="00066C88" w:rsidRPr="00D57ED5">
        <w:rPr>
          <w:rFonts w:asciiTheme="minorHAnsi" w:hAnsiTheme="minorHAnsi" w:cstheme="minorHAnsi"/>
        </w:rPr>
        <w:t>0.6</w:t>
      </w:r>
      <w:r w:rsidR="0014396C" w:rsidRPr="00D57ED5">
        <w:rPr>
          <w:rFonts w:asciiTheme="minorHAnsi" w:hAnsiTheme="minorHAnsi" w:cstheme="minorHAnsi"/>
        </w:rPr>
        <w:t>).</w:t>
      </w:r>
      <w:commentRangeEnd w:id="29"/>
      <w:r w:rsidR="000F105A">
        <w:rPr>
          <w:rStyle w:val="CommentReference"/>
          <w:rFonts w:asciiTheme="minorHAnsi" w:eastAsiaTheme="minorHAnsi" w:hAnsiTheme="minorHAnsi" w:cstheme="minorBidi"/>
          <w:lang w:eastAsia="en-US"/>
        </w:rPr>
        <w:commentReference w:id="29"/>
      </w:r>
    </w:p>
    <w:p w14:paraId="5EF550E4" w14:textId="77777777" w:rsidR="00176FCD" w:rsidRPr="00D57ED5" w:rsidRDefault="00176FCD" w:rsidP="003F1EA7">
      <w:pPr>
        <w:spacing w:line="360" w:lineRule="auto"/>
        <w:rPr>
          <w:rFonts w:asciiTheme="minorHAnsi" w:hAnsiTheme="minorHAnsi" w:cstheme="minorHAnsi"/>
        </w:rPr>
      </w:pPr>
    </w:p>
    <w:p w14:paraId="2CB207A2" w14:textId="49A05690" w:rsidR="003C79F4" w:rsidRPr="00D57ED5" w:rsidRDefault="003C79F4" w:rsidP="003F1EA7">
      <w:pPr>
        <w:spacing w:line="360" w:lineRule="auto"/>
        <w:rPr>
          <w:rFonts w:asciiTheme="minorHAnsi" w:hAnsiTheme="minorHAnsi" w:cstheme="minorHAnsi"/>
          <w:b/>
          <w:bCs/>
        </w:rPr>
      </w:pPr>
      <w:r w:rsidRPr="00D57ED5">
        <w:rPr>
          <w:rFonts w:asciiTheme="minorHAnsi" w:hAnsiTheme="minorHAnsi" w:cstheme="minorHAnsi"/>
          <w:b/>
          <w:bCs/>
        </w:rPr>
        <w:t>Model performance</w:t>
      </w:r>
    </w:p>
    <w:p w14:paraId="08FA5CEC" w14:textId="798FA774" w:rsidR="003F1EA7" w:rsidRDefault="00F93A57" w:rsidP="003F1EA7">
      <w:pPr>
        <w:spacing w:line="360" w:lineRule="auto"/>
        <w:rPr>
          <w:rFonts w:asciiTheme="minorHAnsi" w:hAnsiTheme="minorHAnsi" w:cstheme="minorHAnsi"/>
        </w:rPr>
      </w:pPr>
      <w:r>
        <w:rPr>
          <w:rFonts w:asciiTheme="minorHAnsi" w:hAnsiTheme="minorHAnsi" w:cstheme="minorHAnsi"/>
        </w:rPr>
        <w:t xml:space="preserve">The </w:t>
      </w:r>
      <w:r w:rsidR="004D064B">
        <w:rPr>
          <w:rFonts w:asciiTheme="minorHAnsi" w:hAnsiTheme="minorHAnsi" w:cstheme="minorHAnsi"/>
        </w:rPr>
        <w:t xml:space="preserve">discriminatory ability of each model </w:t>
      </w:r>
      <w:r>
        <w:rPr>
          <w:rFonts w:asciiTheme="minorHAnsi" w:hAnsiTheme="minorHAnsi" w:cstheme="minorHAnsi"/>
        </w:rPr>
        <w:t xml:space="preserve">was measured using </w:t>
      </w:r>
      <w:r w:rsidR="004D064B">
        <w:rPr>
          <w:rFonts w:asciiTheme="minorHAnsi" w:hAnsiTheme="minorHAnsi" w:cstheme="minorHAnsi"/>
        </w:rPr>
        <w:t xml:space="preserve">the AUC </w:t>
      </w:r>
      <w:r>
        <w:rPr>
          <w:rFonts w:asciiTheme="minorHAnsi" w:hAnsiTheme="minorHAnsi" w:cstheme="minorHAnsi"/>
        </w:rPr>
        <w:t xml:space="preserve">on the second </w:t>
      </w:r>
      <w:r w:rsidR="00314DE7">
        <w:rPr>
          <w:rFonts w:asciiTheme="minorHAnsi" w:hAnsiTheme="minorHAnsi" w:cstheme="minorHAnsi"/>
        </w:rPr>
        <w:t xml:space="preserve">(later) </w:t>
      </w:r>
      <w:r>
        <w:rPr>
          <w:rFonts w:asciiTheme="minorHAnsi" w:hAnsiTheme="minorHAnsi" w:cstheme="minorHAnsi"/>
        </w:rPr>
        <w:t>half</w:t>
      </w:r>
      <w:r w:rsidR="003F1EA7" w:rsidRPr="00D57ED5">
        <w:rPr>
          <w:rFonts w:asciiTheme="minorHAnsi" w:hAnsiTheme="minorHAnsi" w:cstheme="minorHAnsi"/>
        </w:rPr>
        <w:t xml:space="preserve"> </w:t>
      </w:r>
      <w:r>
        <w:rPr>
          <w:rFonts w:asciiTheme="minorHAnsi" w:hAnsiTheme="minorHAnsi" w:cstheme="minorHAnsi"/>
        </w:rPr>
        <w:t xml:space="preserve">of </w:t>
      </w:r>
      <w:r w:rsidR="003F1EA7" w:rsidRPr="00D57ED5">
        <w:rPr>
          <w:rFonts w:asciiTheme="minorHAnsi" w:hAnsiTheme="minorHAnsi" w:cstheme="minorHAnsi"/>
        </w:rPr>
        <w:t>pregnancies. The</w:t>
      </w:r>
      <w:r w:rsidR="00314DE7">
        <w:rPr>
          <w:rFonts w:asciiTheme="minorHAnsi" w:hAnsiTheme="minorHAnsi" w:cstheme="minorHAnsi"/>
        </w:rPr>
        <w:t xml:space="preserve"> conventional model </w:t>
      </w:r>
      <w:r w:rsidR="00FA7B9A">
        <w:rPr>
          <w:rFonts w:asciiTheme="minorHAnsi" w:hAnsiTheme="minorHAnsi" w:cstheme="minorHAnsi"/>
        </w:rPr>
        <w:t xml:space="preserve">(Figure 1) </w:t>
      </w:r>
      <w:r w:rsidR="00314DE7">
        <w:rPr>
          <w:rFonts w:asciiTheme="minorHAnsi" w:hAnsiTheme="minorHAnsi" w:cstheme="minorHAnsi"/>
        </w:rPr>
        <w:t>using</w:t>
      </w:r>
      <w:r w:rsidR="003F1EA7" w:rsidRPr="00D57ED5">
        <w:rPr>
          <w:rFonts w:asciiTheme="minorHAnsi" w:hAnsiTheme="minorHAnsi" w:cstheme="minorHAnsi"/>
        </w:rPr>
        <w:t xml:space="preserve"> antenatal </w:t>
      </w:r>
      <w:r w:rsidR="00314DE7">
        <w:rPr>
          <w:rFonts w:asciiTheme="minorHAnsi" w:hAnsiTheme="minorHAnsi" w:cstheme="minorHAnsi"/>
        </w:rPr>
        <w:t>features</w:t>
      </w:r>
      <w:r w:rsidR="00030590">
        <w:rPr>
          <w:rFonts w:asciiTheme="minorHAnsi" w:hAnsiTheme="minorHAnsi" w:cstheme="minorHAnsi"/>
        </w:rPr>
        <w:t xml:space="preserve"> </w:t>
      </w:r>
      <w:r w:rsidR="00FA7B9A">
        <w:rPr>
          <w:rFonts w:asciiTheme="minorHAnsi" w:hAnsiTheme="minorHAnsi" w:cstheme="minorHAnsi"/>
        </w:rPr>
        <w:t xml:space="preserve">(n=20 predictors) </w:t>
      </w:r>
      <w:r w:rsidR="00314DE7">
        <w:rPr>
          <w:rFonts w:asciiTheme="minorHAnsi" w:hAnsiTheme="minorHAnsi" w:cstheme="minorHAnsi"/>
        </w:rPr>
        <w:t xml:space="preserve">had an </w:t>
      </w:r>
      <w:r w:rsidR="003F1EA7" w:rsidRPr="00D57ED5">
        <w:rPr>
          <w:rFonts w:asciiTheme="minorHAnsi" w:hAnsiTheme="minorHAnsi" w:cstheme="minorHAnsi"/>
        </w:rPr>
        <w:t>AUC of 0.7</w:t>
      </w:r>
      <w:r w:rsidR="006955B6" w:rsidRPr="00D57ED5">
        <w:rPr>
          <w:rFonts w:asciiTheme="minorHAnsi" w:hAnsiTheme="minorHAnsi" w:cstheme="minorHAnsi"/>
        </w:rPr>
        <w:t>1</w:t>
      </w:r>
      <w:r w:rsidR="003F1EA7" w:rsidRPr="00D57ED5">
        <w:rPr>
          <w:rFonts w:asciiTheme="minorHAnsi" w:hAnsiTheme="minorHAnsi" w:cstheme="minorHAnsi"/>
        </w:rPr>
        <w:t xml:space="preserve"> (</w:t>
      </w:r>
      <w:r w:rsidR="00314DE7">
        <w:rPr>
          <w:rFonts w:asciiTheme="minorHAnsi" w:hAnsiTheme="minorHAnsi" w:cstheme="minorHAnsi"/>
        </w:rPr>
        <w:t xml:space="preserve">95% CI </w:t>
      </w:r>
      <w:r w:rsidR="003F1EA7" w:rsidRPr="00D57ED5">
        <w:rPr>
          <w:rFonts w:asciiTheme="minorHAnsi" w:hAnsiTheme="minorHAnsi" w:cstheme="minorHAnsi"/>
        </w:rPr>
        <w:t>0.64-0.77)</w:t>
      </w:r>
      <w:r w:rsidR="00314DE7">
        <w:rPr>
          <w:rFonts w:asciiTheme="minorHAnsi" w:hAnsiTheme="minorHAnsi" w:cstheme="minorHAnsi"/>
        </w:rPr>
        <w:t xml:space="preserve">. There was a </w:t>
      </w:r>
      <w:r w:rsidR="00051061">
        <w:rPr>
          <w:rFonts w:asciiTheme="minorHAnsi" w:hAnsiTheme="minorHAnsi" w:cstheme="minorHAnsi"/>
        </w:rPr>
        <w:t>small</w:t>
      </w:r>
      <w:r w:rsidR="00314DE7">
        <w:rPr>
          <w:rFonts w:asciiTheme="minorHAnsi" w:hAnsiTheme="minorHAnsi" w:cstheme="minorHAnsi"/>
        </w:rPr>
        <w:t xml:space="preserve"> </w:t>
      </w:r>
      <w:r w:rsidR="003F1EA7" w:rsidRPr="00D57ED5">
        <w:rPr>
          <w:rFonts w:asciiTheme="minorHAnsi" w:hAnsiTheme="minorHAnsi" w:cstheme="minorHAnsi"/>
        </w:rPr>
        <w:t>improve</w:t>
      </w:r>
      <w:r w:rsidR="00314DE7">
        <w:rPr>
          <w:rFonts w:asciiTheme="minorHAnsi" w:hAnsiTheme="minorHAnsi" w:cstheme="minorHAnsi"/>
        </w:rPr>
        <w:t xml:space="preserve">ment in performance </w:t>
      </w:r>
      <w:r w:rsidR="003F1EA7" w:rsidRPr="00D57ED5">
        <w:rPr>
          <w:rFonts w:asciiTheme="minorHAnsi" w:hAnsiTheme="minorHAnsi" w:cstheme="minorHAnsi"/>
        </w:rPr>
        <w:t xml:space="preserve">with the addition of infant birth weight </w:t>
      </w:r>
      <w:r w:rsidR="00FA7B9A">
        <w:rPr>
          <w:rFonts w:asciiTheme="minorHAnsi" w:hAnsiTheme="minorHAnsi" w:cstheme="minorHAnsi"/>
        </w:rPr>
        <w:t xml:space="preserve">(n=21 predictors) </w:t>
      </w:r>
      <w:r w:rsidR="003F1EA7" w:rsidRPr="00D57ED5">
        <w:rPr>
          <w:rFonts w:asciiTheme="minorHAnsi" w:hAnsiTheme="minorHAnsi" w:cstheme="minorHAnsi"/>
        </w:rPr>
        <w:t xml:space="preserve">to the model </w:t>
      </w:r>
      <w:r w:rsidR="00051061" w:rsidRPr="00D57ED5">
        <w:rPr>
          <w:rFonts w:asciiTheme="minorHAnsi" w:hAnsiTheme="minorHAnsi" w:cstheme="minorHAnsi"/>
        </w:rPr>
        <w:t>(</w:t>
      </w:r>
      <w:r w:rsidR="00051061">
        <w:rPr>
          <w:rFonts w:asciiTheme="minorHAnsi" w:hAnsiTheme="minorHAnsi" w:cstheme="minorHAnsi"/>
        </w:rPr>
        <w:t xml:space="preserve">0.73 AUC 95% CI </w:t>
      </w:r>
      <w:r w:rsidR="00051061" w:rsidRPr="00D57ED5">
        <w:rPr>
          <w:rFonts w:asciiTheme="minorHAnsi" w:hAnsiTheme="minorHAnsi" w:cstheme="minorHAnsi"/>
        </w:rPr>
        <w:t>0.67-0.79)</w:t>
      </w:r>
      <w:r w:rsidR="00051061">
        <w:rPr>
          <w:rFonts w:asciiTheme="minorHAnsi" w:hAnsiTheme="minorHAnsi" w:cstheme="minorHAnsi"/>
        </w:rPr>
        <w:t xml:space="preserve"> and </w:t>
      </w:r>
      <w:r w:rsidR="00BB33FA">
        <w:rPr>
          <w:rFonts w:asciiTheme="minorHAnsi" w:hAnsiTheme="minorHAnsi" w:cstheme="minorHAnsi"/>
        </w:rPr>
        <w:t>a weak adverse</w:t>
      </w:r>
      <w:r w:rsidR="009502BD">
        <w:rPr>
          <w:rFonts w:asciiTheme="minorHAnsi" w:hAnsiTheme="minorHAnsi" w:cstheme="minorHAnsi"/>
        </w:rPr>
        <w:t xml:space="preserve"> </w:t>
      </w:r>
      <w:r w:rsidR="00BB33FA">
        <w:rPr>
          <w:rFonts w:asciiTheme="minorHAnsi" w:hAnsiTheme="minorHAnsi" w:cstheme="minorHAnsi"/>
        </w:rPr>
        <w:t xml:space="preserve">effect </w:t>
      </w:r>
      <w:r w:rsidR="00471DAB">
        <w:rPr>
          <w:rFonts w:asciiTheme="minorHAnsi" w:hAnsiTheme="minorHAnsi" w:cstheme="minorHAnsi"/>
        </w:rPr>
        <w:t>with the inclusion of</w:t>
      </w:r>
      <w:r w:rsidR="003F1EA7" w:rsidRPr="00D57ED5">
        <w:rPr>
          <w:rFonts w:asciiTheme="minorHAnsi" w:hAnsiTheme="minorHAnsi" w:cstheme="minorHAnsi"/>
        </w:rPr>
        <w:t xml:space="preserve"> intrapartum measures </w:t>
      </w:r>
      <w:r w:rsidR="00314DE7">
        <w:rPr>
          <w:rFonts w:asciiTheme="minorHAnsi" w:hAnsiTheme="minorHAnsi" w:cstheme="minorHAnsi"/>
        </w:rPr>
        <w:t>(</w:t>
      </w:r>
      <w:r w:rsidR="00FA7B9A">
        <w:rPr>
          <w:rFonts w:asciiTheme="minorHAnsi" w:hAnsiTheme="minorHAnsi" w:cstheme="minorHAnsi"/>
        </w:rPr>
        <w:t xml:space="preserve">n=35 predictors; </w:t>
      </w:r>
      <w:r w:rsidR="00470BEC">
        <w:rPr>
          <w:rFonts w:asciiTheme="minorHAnsi" w:hAnsiTheme="minorHAnsi" w:cstheme="minorHAnsi"/>
        </w:rPr>
        <w:t>0.7 AUC [95% CI 0.64-0.77]</w:t>
      </w:r>
      <w:r w:rsidR="00314DE7">
        <w:rPr>
          <w:rFonts w:asciiTheme="minorHAnsi" w:hAnsiTheme="minorHAnsi" w:cstheme="minorHAnsi"/>
        </w:rPr>
        <w:t>)</w:t>
      </w:r>
      <w:r w:rsidR="003F1EA7" w:rsidRPr="00D57ED5">
        <w:rPr>
          <w:rFonts w:asciiTheme="minorHAnsi" w:hAnsiTheme="minorHAnsi" w:cstheme="minorHAnsi"/>
        </w:rPr>
        <w:t>.</w:t>
      </w:r>
    </w:p>
    <w:p w14:paraId="469A6EF0" w14:textId="2D9EB725" w:rsidR="00C84542" w:rsidRDefault="00C84542" w:rsidP="003F1EA7">
      <w:pPr>
        <w:spacing w:line="360" w:lineRule="auto"/>
        <w:rPr>
          <w:rFonts w:asciiTheme="minorHAnsi" w:hAnsiTheme="minorHAnsi" w:cstheme="minorHAnsi"/>
        </w:rPr>
      </w:pPr>
    </w:p>
    <w:p w14:paraId="3CE4C4A2" w14:textId="6E84FFD0" w:rsidR="00C84542" w:rsidRPr="00046ECE" w:rsidRDefault="00C84542" w:rsidP="003F1EA7">
      <w:pPr>
        <w:spacing w:line="360" w:lineRule="auto"/>
        <w:rPr>
          <w:rFonts w:asciiTheme="minorHAnsi" w:hAnsiTheme="minorHAnsi" w:cstheme="minorHAnsi"/>
        </w:rPr>
      </w:pPr>
      <w:r>
        <w:rPr>
          <w:rFonts w:asciiTheme="minorHAnsi" w:hAnsiTheme="minorHAnsi" w:cstheme="minorHAnsi"/>
        </w:rPr>
        <w:t xml:space="preserve">Subsequently, we applied logistic regression to </w:t>
      </w:r>
      <w:r w:rsidR="00537FE3">
        <w:rPr>
          <w:rFonts w:asciiTheme="minorHAnsi" w:hAnsiTheme="minorHAnsi" w:cstheme="minorHAnsi"/>
        </w:rPr>
        <w:t>features</w:t>
      </w:r>
      <w:r>
        <w:rPr>
          <w:rFonts w:asciiTheme="minorHAnsi" w:hAnsiTheme="minorHAnsi" w:cstheme="minorHAnsi"/>
        </w:rPr>
        <w:t xml:space="preserve"> identified using </w:t>
      </w:r>
      <w:r w:rsidR="00AB79E0">
        <w:rPr>
          <w:rFonts w:asciiTheme="minorHAnsi" w:hAnsiTheme="minorHAnsi" w:cstheme="minorHAnsi"/>
        </w:rPr>
        <w:t xml:space="preserve">a range of </w:t>
      </w:r>
      <w:r>
        <w:rPr>
          <w:rFonts w:asciiTheme="minorHAnsi" w:hAnsiTheme="minorHAnsi" w:cstheme="minorHAnsi"/>
        </w:rPr>
        <w:t>automated methods</w:t>
      </w:r>
      <w:r w:rsidR="002559D2">
        <w:rPr>
          <w:rFonts w:asciiTheme="minorHAnsi" w:hAnsiTheme="minorHAnsi" w:cstheme="minorHAnsi"/>
        </w:rPr>
        <w:t xml:space="preserve"> (Figure </w:t>
      </w:r>
      <w:r w:rsidR="00AB79E0">
        <w:rPr>
          <w:rFonts w:asciiTheme="minorHAnsi" w:hAnsiTheme="minorHAnsi" w:cstheme="minorHAnsi"/>
        </w:rPr>
        <w:t>2</w:t>
      </w:r>
      <w:r w:rsidR="002559D2">
        <w:rPr>
          <w:rFonts w:asciiTheme="minorHAnsi" w:hAnsiTheme="minorHAnsi" w:cstheme="minorHAnsi"/>
        </w:rPr>
        <w:t>)</w:t>
      </w:r>
      <w:r>
        <w:rPr>
          <w:rFonts w:asciiTheme="minorHAnsi" w:hAnsiTheme="minorHAnsi" w:cstheme="minorHAnsi"/>
        </w:rPr>
        <w:t xml:space="preserve">. </w:t>
      </w:r>
      <w:r w:rsidR="00471DAB">
        <w:rPr>
          <w:rFonts w:asciiTheme="minorHAnsi" w:hAnsiTheme="minorHAnsi" w:cstheme="minorHAnsi"/>
        </w:rPr>
        <w:t xml:space="preserve">The </w:t>
      </w:r>
      <w:r w:rsidR="00812D8E">
        <w:rPr>
          <w:rFonts w:asciiTheme="minorHAnsi" w:hAnsiTheme="minorHAnsi" w:cstheme="minorHAnsi"/>
        </w:rPr>
        <w:t xml:space="preserve">joint </w:t>
      </w:r>
      <w:r w:rsidR="00471DAB">
        <w:rPr>
          <w:rFonts w:asciiTheme="minorHAnsi" w:hAnsiTheme="minorHAnsi" w:cstheme="minorHAnsi"/>
        </w:rPr>
        <w:t xml:space="preserve">best </w:t>
      </w:r>
      <w:r w:rsidR="00624E19">
        <w:rPr>
          <w:rFonts w:asciiTheme="minorHAnsi" w:hAnsiTheme="minorHAnsi" w:cstheme="minorHAnsi"/>
        </w:rPr>
        <w:t>performing feature selection approach</w:t>
      </w:r>
      <w:r w:rsidR="00812D8E">
        <w:rPr>
          <w:rFonts w:asciiTheme="minorHAnsi" w:hAnsiTheme="minorHAnsi" w:cstheme="minorHAnsi"/>
        </w:rPr>
        <w:t xml:space="preserve"> </w:t>
      </w:r>
      <w:r w:rsidR="00537FE3">
        <w:rPr>
          <w:rFonts w:asciiTheme="minorHAnsi" w:hAnsiTheme="minorHAnsi" w:cstheme="minorHAnsi"/>
        </w:rPr>
        <w:t xml:space="preserve">was </w:t>
      </w:r>
      <w:r w:rsidR="00471DAB">
        <w:rPr>
          <w:rFonts w:asciiTheme="minorHAnsi" w:hAnsiTheme="minorHAnsi" w:cstheme="minorHAnsi"/>
        </w:rPr>
        <w:t>Elastic-Net</w:t>
      </w:r>
      <w:r w:rsidR="00537FE3">
        <w:rPr>
          <w:rFonts w:asciiTheme="minorHAnsi" w:hAnsiTheme="minorHAnsi" w:cstheme="minorHAnsi"/>
        </w:rPr>
        <w:t>/</w:t>
      </w:r>
      <w:r w:rsidR="00471DAB">
        <w:rPr>
          <w:rFonts w:asciiTheme="minorHAnsi" w:hAnsiTheme="minorHAnsi" w:cstheme="minorHAnsi"/>
        </w:rPr>
        <w:t>Lasso regression</w:t>
      </w:r>
      <w:r w:rsidR="00812D8E">
        <w:rPr>
          <w:rFonts w:asciiTheme="minorHAnsi" w:hAnsiTheme="minorHAnsi" w:cstheme="minorHAnsi"/>
        </w:rPr>
        <w:t xml:space="preserve"> which gave </w:t>
      </w:r>
      <w:r w:rsidR="00F0225A">
        <w:rPr>
          <w:rFonts w:asciiTheme="minorHAnsi" w:hAnsiTheme="minorHAnsi" w:cstheme="minorHAnsi"/>
        </w:rPr>
        <w:t xml:space="preserve">an </w:t>
      </w:r>
      <w:r w:rsidR="00812D8E">
        <w:rPr>
          <w:rFonts w:asciiTheme="minorHAnsi" w:hAnsiTheme="minorHAnsi" w:cstheme="minorHAnsi"/>
        </w:rPr>
        <w:t>AUC of 0.74</w:t>
      </w:r>
      <w:r w:rsidR="00471DAB">
        <w:rPr>
          <w:rFonts w:asciiTheme="minorHAnsi" w:hAnsiTheme="minorHAnsi" w:cstheme="minorHAnsi"/>
        </w:rPr>
        <w:t xml:space="preserve"> </w:t>
      </w:r>
      <w:r w:rsidR="00812D8E">
        <w:rPr>
          <w:rFonts w:asciiTheme="minorHAnsi" w:hAnsiTheme="minorHAnsi" w:cstheme="minorHAnsi"/>
        </w:rPr>
        <w:t>(</w:t>
      </w:r>
      <w:r w:rsidR="00471DAB">
        <w:rPr>
          <w:rFonts w:asciiTheme="minorHAnsi" w:hAnsiTheme="minorHAnsi" w:cstheme="minorHAnsi"/>
        </w:rPr>
        <w:t>95% CI 0.68-0.8</w:t>
      </w:r>
      <w:r w:rsidR="000D1C48">
        <w:rPr>
          <w:rFonts w:asciiTheme="minorHAnsi" w:hAnsiTheme="minorHAnsi" w:cstheme="minorHAnsi"/>
        </w:rPr>
        <w:t>; n=60 predictors</w:t>
      </w:r>
      <w:r w:rsidR="00812D8E">
        <w:rPr>
          <w:rFonts w:asciiTheme="minorHAnsi" w:hAnsiTheme="minorHAnsi" w:cstheme="minorHAnsi"/>
        </w:rPr>
        <w:t xml:space="preserve">) </w:t>
      </w:r>
      <w:r w:rsidR="00F0225A">
        <w:rPr>
          <w:rFonts w:asciiTheme="minorHAnsi" w:hAnsiTheme="minorHAnsi" w:cstheme="minorHAnsi"/>
        </w:rPr>
        <w:t xml:space="preserve">for </w:t>
      </w:r>
      <w:r w:rsidR="00812D8E" w:rsidRPr="00D57ED5">
        <w:rPr>
          <w:rFonts w:asciiTheme="minorHAnsi" w:hAnsiTheme="minorHAnsi" w:cstheme="minorHAnsi"/>
        </w:rPr>
        <w:t>antenatal</w:t>
      </w:r>
      <w:r w:rsidR="00F0225A">
        <w:rPr>
          <w:rFonts w:asciiTheme="minorHAnsi" w:hAnsiTheme="minorHAnsi" w:cstheme="minorHAnsi"/>
        </w:rPr>
        <w:t xml:space="preserve">, </w:t>
      </w:r>
      <w:r w:rsidR="002A308A">
        <w:rPr>
          <w:rFonts w:asciiTheme="minorHAnsi" w:hAnsiTheme="minorHAnsi" w:cstheme="minorHAnsi"/>
        </w:rPr>
        <w:t xml:space="preserve">0.74 </w:t>
      </w:r>
      <w:r w:rsidR="00F0225A">
        <w:rPr>
          <w:rFonts w:asciiTheme="minorHAnsi" w:hAnsiTheme="minorHAnsi" w:cstheme="minorHAnsi"/>
        </w:rPr>
        <w:t>(</w:t>
      </w:r>
      <w:r w:rsidR="002A308A">
        <w:rPr>
          <w:rFonts w:asciiTheme="minorHAnsi" w:hAnsiTheme="minorHAnsi" w:cstheme="minorHAnsi"/>
        </w:rPr>
        <w:t>95% CI 0.68-0.81</w:t>
      </w:r>
      <w:r w:rsidR="000D1C48">
        <w:rPr>
          <w:rFonts w:asciiTheme="minorHAnsi" w:hAnsiTheme="minorHAnsi" w:cstheme="minorHAnsi"/>
        </w:rPr>
        <w:t>; n=60 predictors</w:t>
      </w:r>
      <w:r w:rsidR="002A308A">
        <w:rPr>
          <w:rFonts w:asciiTheme="minorHAnsi" w:hAnsiTheme="minorHAnsi" w:cstheme="minorHAnsi"/>
        </w:rPr>
        <w:t>)</w:t>
      </w:r>
      <w:r w:rsidR="00F0225A">
        <w:rPr>
          <w:rFonts w:asciiTheme="minorHAnsi" w:hAnsiTheme="minorHAnsi" w:cstheme="minorHAnsi"/>
        </w:rPr>
        <w:t xml:space="preserve"> for </w:t>
      </w:r>
      <w:r w:rsidR="00F0225A" w:rsidRPr="00D57ED5">
        <w:rPr>
          <w:rFonts w:asciiTheme="minorHAnsi" w:hAnsiTheme="minorHAnsi" w:cstheme="minorHAnsi"/>
        </w:rPr>
        <w:t>antenat</w:t>
      </w:r>
      <w:r w:rsidR="00F0225A">
        <w:rPr>
          <w:rFonts w:asciiTheme="minorHAnsi" w:hAnsiTheme="minorHAnsi" w:cstheme="minorHAnsi"/>
        </w:rPr>
        <w:t>al and growth</w:t>
      </w:r>
      <w:r w:rsidR="002A308A">
        <w:rPr>
          <w:rFonts w:asciiTheme="minorHAnsi" w:hAnsiTheme="minorHAnsi" w:cstheme="minorHAnsi"/>
        </w:rPr>
        <w:t xml:space="preserve"> and 0.72 AUC </w:t>
      </w:r>
      <w:r w:rsidR="00F0225A">
        <w:rPr>
          <w:rFonts w:asciiTheme="minorHAnsi" w:hAnsiTheme="minorHAnsi" w:cstheme="minorHAnsi"/>
        </w:rPr>
        <w:t>(</w:t>
      </w:r>
      <w:r w:rsidR="002A308A">
        <w:rPr>
          <w:rFonts w:asciiTheme="minorHAnsi" w:hAnsiTheme="minorHAnsi" w:cstheme="minorHAnsi"/>
        </w:rPr>
        <w:t xml:space="preserve">95% CI </w:t>
      </w:r>
      <w:r w:rsidR="00294BB7">
        <w:rPr>
          <w:rFonts w:asciiTheme="minorHAnsi" w:hAnsiTheme="minorHAnsi" w:cstheme="minorHAnsi"/>
        </w:rPr>
        <w:t>0.65-0.79</w:t>
      </w:r>
      <w:r w:rsidR="000D1C48">
        <w:rPr>
          <w:rFonts w:asciiTheme="minorHAnsi" w:hAnsiTheme="minorHAnsi" w:cstheme="minorHAnsi"/>
        </w:rPr>
        <w:t>; n=40</w:t>
      </w:r>
      <w:r w:rsidR="004370C9">
        <w:rPr>
          <w:rFonts w:asciiTheme="minorHAnsi" w:hAnsiTheme="minorHAnsi" w:cstheme="minorHAnsi"/>
        </w:rPr>
        <w:t xml:space="preserve"> </w:t>
      </w:r>
      <w:r w:rsidR="000D1C48">
        <w:rPr>
          <w:rFonts w:asciiTheme="minorHAnsi" w:hAnsiTheme="minorHAnsi" w:cstheme="minorHAnsi"/>
        </w:rPr>
        <w:t>predictors)</w:t>
      </w:r>
      <w:r w:rsidR="00F0225A">
        <w:rPr>
          <w:rFonts w:asciiTheme="minorHAnsi" w:hAnsiTheme="minorHAnsi" w:cstheme="minorHAnsi"/>
        </w:rPr>
        <w:t xml:space="preserve"> for </w:t>
      </w:r>
      <w:r w:rsidR="00F0225A" w:rsidRPr="00D57ED5">
        <w:rPr>
          <w:rFonts w:asciiTheme="minorHAnsi" w:hAnsiTheme="minorHAnsi" w:cstheme="minorHAnsi"/>
        </w:rPr>
        <w:t>antenatal</w:t>
      </w:r>
      <w:r w:rsidR="00F0225A">
        <w:rPr>
          <w:rFonts w:asciiTheme="minorHAnsi" w:hAnsiTheme="minorHAnsi" w:cstheme="minorHAnsi"/>
        </w:rPr>
        <w:t xml:space="preserve"> and intrapartum.</w:t>
      </w:r>
      <w:r w:rsidR="004861D2">
        <w:rPr>
          <w:rFonts w:asciiTheme="minorHAnsi" w:hAnsiTheme="minorHAnsi" w:cstheme="minorHAnsi"/>
        </w:rPr>
        <w:t xml:space="preserve"> </w:t>
      </w:r>
      <w:r w:rsidR="001362BF">
        <w:rPr>
          <w:rFonts w:asciiTheme="minorHAnsi" w:hAnsiTheme="minorHAnsi" w:cstheme="minorHAnsi"/>
        </w:rPr>
        <w:t xml:space="preserve">Using </w:t>
      </w:r>
      <w:r w:rsidR="00046ECE">
        <w:rPr>
          <w:rFonts w:asciiTheme="minorHAnsi" w:hAnsiTheme="minorHAnsi" w:cstheme="minorHAnsi"/>
        </w:rPr>
        <w:t>an</w:t>
      </w:r>
      <w:r w:rsidR="001362BF">
        <w:rPr>
          <w:rFonts w:asciiTheme="minorHAnsi" w:hAnsiTheme="minorHAnsi" w:cstheme="minorHAnsi"/>
        </w:rPr>
        <w:t xml:space="preserve"> automated approach </w:t>
      </w:r>
      <w:r w:rsidR="003F423C">
        <w:rPr>
          <w:rFonts w:asciiTheme="minorHAnsi" w:hAnsiTheme="minorHAnsi" w:cstheme="minorHAnsi"/>
        </w:rPr>
        <w:t>for</w:t>
      </w:r>
      <w:r w:rsidR="001362BF">
        <w:rPr>
          <w:rFonts w:asciiTheme="minorHAnsi" w:hAnsiTheme="minorHAnsi" w:cstheme="minorHAnsi"/>
        </w:rPr>
        <w:t xml:space="preserve"> feature selection increased the number of predictors in the </w:t>
      </w:r>
      <w:r w:rsidR="006F34A2">
        <w:rPr>
          <w:rFonts w:asciiTheme="minorHAnsi" w:hAnsiTheme="minorHAnsi" w:cstheme="minorHAnsi"/>
        </w:rPr>
        <w:t xml:space="preserve">logistic regression </w:t>
      </w:r>
      <w:r w:rsidR="001362BF">
        <w:rPr>
          <w:rFonts w:asciiTheme="minorHAnsi" w:hAnsiTheme="minorHAnsi" w:cstheme="minorHAnsi"/>
        </w:rPr>
        <w:t>model</w:t>
      </w:r>
      <w:r w:rsidR="006F34A2">
        <w:rPr>
          <w:rFonts w:asciiTheme="minorHAnsi" w:hAnsiTheme="minorHAnsi" w:cstheme="minorHAnsi"/>
        </w:rPr>
        <w:t>s</w:t>
      </w:r>
      <w:r w:rsidR="001362BF">
        <w:rPr>
          <w:rFonts w:asciiTheme="minorHAnsi" w:hAnsiTheme="minorHAnsi" w:cstheme="minorHAnsi"/>
        </w:rPr>
        <w:t xml:space="preserve"> and </w:t>
      </w:r>
      <w:r w:rsidR="004861D2">
        <w:rPr>
          <w:rFonts w:asciiTheme="minorHAnsi" w:hAnsiTheme="minorHAnsi" w:cstheme="minorHAnsi"/>
        </w:rPr>
        <w:t>gave modest improvement</w:t>
      </w:r>
      <w:r w:rsidR="00505E39">
        <w:rPr>
          <w:rFonts w:asciiTheme="minorHAnsi" w:hAnsiTheme="minorHAnsi" w:cstheme="minorHAnsi"/>
        </w:rPr>
        <w:t>s</w:t>
      </w:r>
      <w:r w:rsidR="004861D2">
        <w:rPr>
          <w:rFonts w:asciiTheme="minorHAnsi" w:hAnsiTheme="minorHAnsi" w:cstheme="minorHAnsi"/>
        </w:rPr>
        <w:t xml:space="preserve"> in discrimination over conventional </w:t>
      </w:r>
      <w:commentRangeStart w:id="30"/>
      <w:r w:rsidR="004861D2">
        <w:rPr>
          <w:rFonts w:asciiTheme="minorHAnsi" w:hAnsiTheme="minorHAnsi" w:cstheme="minorHAnsi"/>
        </w:rPr>
        <w:t>analys</w:t>
      </w:r>
      <w:r w:rsidR="00192230">
        <w:rPr>
          <w:rFonts w:asciiTheme="minorHAnsi" w:hAnsiTheme="minorHAnsi" w:cstheme="minorHAnsi"/>
        </w:rPr>
        <w:t>e</w:t>
      </w:r>
      <w:r w:rsidR="004861D2">
        <w:rPr>
          <w:rFonts w:asciiTheme="minorHAnsi" w:hAnsiTheme="minorHAnsi" w:cstheme="minorHAnsi"/>
        </w:rPr>
        <w:t>s</w:t>
      </w:r>
      <w:commentRangeEnd w:id="30"/>
      <w:r w:rsidR="000F105A">
        <w:rPr>
          <w:rStyle w:val="CommentReference"/>
          <w:rFonts w:asciiTheme="minorHAnsi" w:eastAsiaTheme="minorHAnsi" w:hAnsiTheme="minorHAnsi" w:cstheme="minorBidi"/>
          <w:lang w:eastAsia="en-US"/>
        </w:rPr>
        <w:commentReference w:id="30"/>
      </w:r>
      <w:r w:rsidR="001362BF">
        <w:rPr>
          <w:rFonts w:asciiTheme="minorHAnsi" w:hAnsiTheme="minorHAnsi" w:cstheme="minorHAnsi"/>
        </w:rPr>
        <w:t>.</w:t>
      </w:r>
      <w:r w:rsidR="00046ECE">
        <w:rPr>
          <w:rFonts w:asciiTheme="minorHAnsi" w:hAnsiTheme="minorHAnsi" w:cstheme="minorHAnsi"/>
        </w:rPr>
        <w:softHyphen/>
      </w:r>
      <w:r w:rsidR="00046ECE">
        <w:rPr>
          <w:rFonts w:asciiTheme="minorHAnsi" w:hAnsiTheme="minorHAnsi" w:cstheme="minorHAnsi"/>
        </w:rPr>
        <w:softHyphen/>
      </w:r>
    </w:p>
    <w:p w14:paraId="7204F8A7" w14:textId="77777777" w:rsidR="00AC494A" w:rsidRDefault="00AC494A" w:rsidP="00A300CD">
      <w:pPr>
        <w:spacing w:line="360" w:lineRule="auto"/>
        <w:rPr>
          <w:rFonts w:asciiTheme="minorHAnsi" w:hAnsiTheme="minorHAnsi" w:cstheme="minorHAnsi"/>
        </w:rPr>
      </w:pPr>
    </w:p>
    <w:p w14:paraId="47B753B8" w14:textId="618802AB" w:rsidR="00A300CD" w:rsidRDefault="00E51C81" w:rsidP="00A300CD">
      <w:pPr>
        <w:spacing w:line="360" w:lineRule="auto"/>
        <w:rPr>
          <w:rFonts w:asciiTheme="minorHAnsi" w:hAnsiTheme="minorHAnsi" w:cstheme="minorHAnsi"/>
        </w:rPr>
      </w:pPr>
      <w:r>
        <w:rPr>
          <w:rFonts w:asciiTheme="minorHAnsi" w:hAnsiTheme="minorHAnsi" w:cstheme="minorHAnsi"/>
        </w:rPr>
        <w:t xml:space="preserve">Finally, we </w:t>
      </w:r>
      <w:r w:rsidR="00B722A0">
        <w:rPr>
          <w:rFonts w:asciiTheme="minorHAnsi" w:hAnsiTheme="minorHAnsi" w:cstheme="minorHAnsi"/>
        </w:rPr>
        <w:t xml:space="preserve">evaluated the discriminatory performance </w:t>
      </w:r>
      <w:r w:rsidR="00766759">
        <w:rPr>
          <w:rFonts w:asciiTheme="minorHAnsi" w:hAnsiTheme="minorHAnsi" w:cstheme="minorHAnsi"/>
        </w:rPr>
        <w:t xml:space="preserve">of a </w:t>
      </w:r>
      <w:r w:rsidR="00B722A0">
        <w:rPr>
          <w:rFonts w:asciiTheme="minorHAnsi" w:hAnsiTheme="minorHAnsi" w:cstheme="minorHAnsi"/>
        </w:rPr>
        <w:t>range of</w:t>
      </w:r>
      <w:r>
        <w:rPr>
          <w:rFonts w:asciiTheme="minorHAnsi" w:hAnsiTheme="minorHAnsi" w:cstheme="minorHAnsi"/>
        </w:rPr>
        <w:t xml:space="preserve"> classification </w:t>
      </w:r>
      <w:r w:rsidR="00B722A0">
        <w:rPr>
          <w:rFonts w:asciiTheme="minorHAnsi" w:hAnsiTheme="minorHAnsi" w:cstheme="minorHAnsi"/>
        </w:rPr>
        <w:t xml:space="preserve">algorithms: </w:t>
      </w:r>
      <w:r>
        <w:rPr>
          <w:rFonts w:asciiTheme="minorHAnsi" w:hAnsiTheme="minorHAnsi" w:cstheme="minorHAnsi"/>
        </w:rPr>
        <w:t>random forest</w:t>
      </w:r>
      <w:r w:rsidR="00612978">
        <w:rPr>
          <w:rFonts w:asciiTheme="minorHAnsi" w:hAnsiTheme="minorHAnsi" w:cstheme="minorHAnsi"/>
        </w:rPr>
        <w:t xml:space="preserve"> (Figure </w:t>
      </w:r>
      <w:r w:rsidR="007F2D9D">
        <w:rPr>
          <w:rFonts w:asciiTheme="minorHAnsi" w:hAnsiTheme="minorHAnsi" w:cstheme="minorHAnsi"/>
        </w:rPr>
        <w:t>3</w:t>
      </w:r>
      <w:r w:rsidR="00612978">
        <w:rPr>
          <w:rFonts w:asciiTheme="minorHAnsi" w:hAnsiTheme="minorHAnsi" w:cstheme="minorHAnsi"/>
        </w:rPr>
        <w:t>)</w:t>
      </w:r>
      <w:r>
        <w:rPr>
          <w:rFonts w:asciiTheme="minorHAnsi" w:hAnsiTheme="minorHAnsi" w:cstheme="minorHAnsi"/>
        </w:rPr>
        <w:t xml:space="preserve">, naïve Bayes </w:t>
      </w:r>
      <w:r w:rsidR="00612978">
        <w:rPr>
          <w:rFonts w:asciiTheme="minorHAnsi" w:hAnsiTheme="minorHAnsi" w:cstheme="minorHAnsi"/>
        </w:rPr>
        <w:t>(Figure</w:t>
      </w:r>
      <w:r w:rsidR="007F2D9D">
        <w:rPr>
          <w:rFonts w:asciiTheme="minorHAnsi" w:hAnsiTheme="minorHAnsi" w:cstheme="minorHAnsi"/>
        </w:rPr>
        <w:t xml:space="preserve"> 4</w:t>
      </w:r>
      <w:r w:rsidR="00612978">
        <w:rPr>
          <w:rFonts w:asciiTheme="minorHAnsi" w:hAnsiTheme="minorHAnsi" w:cstheme="minorHAnsi"/>
        </w:rPr>
        <w:t>)</w:t>
      </w:r>
      <w:r w:rsidR="007F2D9D">
        <w:rPr>
          <w:rFonts w:asciiTheme="minorHAnsi" w:hAnsiTheme="minorHAnsi" w:cstheme="minorHAnsi"/>
        </w:rPr>
        <w:t xml:space="preserve"> and neural network (Figure 5)</w:t>
      </w:r>
      <w:r w:rsidR="00612978">
        <w:rPr>
          <w:rFonts w:asciiTheme="minorHAnsi" w:hAnsiTheme="minorHAnsi" w:cstheme="minorHAnsi"/>
        </w:rPr>
        <w:t xml:space="preserve"> </w:t>
      </w:r>
      <w:r>
        <w:rPr>
          <w:rFonts w:asciiTheme="minorHAnsi" w:hAnsiTheme="minorHAnsi" w:cstheme="minorHAnsi"/>
        </w:rPr>
        <w:t xml:space="preserve">models using the full set of feature selection </w:t>
      </w:r>
      <w:r w:rsidR="00E84646">
        <w:rPr>
          <w:rFonts w:asciiTheme="minorHAnsi" w:hAnsiTheme="minorHAnsi" w:cstheme="minorHAnsi"/>
        </w:rPr>
        <w:t>methods</w:t>
      </w:r>
      <w:r w:rsidR="00B10B50">
        <w:rPr>
          <w:rFonts w:asciiTheme="minorHAnsi" w:hAnsiTheme="minorHAnsi" w:cstheme="minorHAnsi"/>
        </w:rPr>
        <w:t xml:space="preserve"> and compared these results with logistic regression</w:t>
      </w:r>
      <w:r>
        <w:rPr>
          <w:rFonts w:asciiTheme="minorHAnsi" w:hAnsiTheme="minorHAnsi" w:cstheme="minorHAnsi"/>
        </w:rPr>
        <w:t>.</w:t>
      </w:r>
      <w:r w:rsidR="00EC09E8">
        <w:rPr>
          <w:rFonts w:asciiTheme="minorHAnsi" w:hAnsiTheme="minorHAnsi" w:cstheme="minorHAnsi"/>
        </w:rPr>
        <w:t xml:space="preserve"> </w:t>
      </w:r>
      <w:r w:rsidR="00B10B50">
        <w:rPr>
          <w:rFonts w:asciiTheme="minorHAnsi" w:hAnsiTheme="minorHAnsi" w:cstheme="minorHAnsi"/>
        </w:rPr>
        <w:t>Logistic regression was among t</w:t>
      </w:r>
      <w:r w:rsidR="00152583">
        <w:rPr>
          <w:rFonts w:asciiTheme="minorHAnsi" w:hAnsiTheme="minorHAnsi" w:cstheme="minorHAnsi"/>
        </w:rPr>
        <w:t xml:space="preserve">he </w:t>
      </w:r>
      <w:r w:rsidR="009E4182">
        <w:rPr>
          <w:rFonts w:asciiTheme="minorHAnsi" w:hAnsiTheme="minorHAnsi" w:cstheme="minorHAnsi"/>
        </w:rPr>
        <w:t xml:space="preserve">best performing </w:t>
      </w:r>
      <w:r w:rsidR="00B10B50">
        <w:rPr>
          <w:rFonts w:asciiTheme="minorHAnsi" w:hAnsiTheme="minorHAnsi" w:cstheme="minorHAnsi"/>
        </w:rPr>
        <w:t xml:space="preserve">classifiers and was </w:t>
      </w:r>
      <w:r w:rsidR="009E4182">
        <w:rPr>
          <w:rFonts w:asciiTheme="minorHAnsi" w:hAnsiTheme="minorHAnsi" w:cstheme="minorHAnsi"/>
        </w:rPr>
        <w:t xml:space="preserve">only surpassed by naïve Bayes </w:t>
      </w:r>
      <w:r w:rsidR="001360A6">
        <w:rPr>
          <w:rFonts w:asciiTheme="minorHAnsi" w:hAnsiTheme="minorHAnsi" w:cstheme="minorHAnsi"/>
        </w:rPr>
        <w:t>with</w:t>
      </w:r>
      <w:r w:rsidR="00280F4A">
        <w:rPr>
          <w:rFonts w:asciiTheme="minorHAnsi" w:hAnsiTheme="minorHAnsi" w:cstheme="minorHAnsi"/>
        </w:rPr>
        <w:t xml:space="preserve"> </w:t>
      </w:r>
      <w:r w:rsidR="009E4182">
        <w:rPr>
          <w:rFonts w:asciiTheme="minorHAnsi" w:hAnsiTheme="minorHAnsi" w:cstheme="minorHAnsi"/>
        </w:rPr>
        <w:t xml:space="preserve">the </w:t>
      </w:r>
      <w:r w:rsidR="00612978" w:rsidRPr="00D57ED5">
        <w:rPr>
          <w:rFonts w:asciiTheme="minorHAnsi" w:hAnsiTheme="minorHAnsi" w:cstheme="minorHAnsi"/>
        </w:rPr>
        <w:t>antenatal</w:t>
      </w:r>
      <w:r w:rsidR="00612978">
        <w:rPr>
          <w:rFonts w:asciiTheme="minorHAnsi" w:hAnsiTheme="minorHAnsi" w:cstheme="minorHAnsi"/>
        </w:rPr>
        <w:t xml:space="preserve"> and intrapartum feature</w:t>
      </w:r>
      <w:r w:rsidR="009E4182">
        <w:rPr>
          <w:rFonts w:asciiTheme="minorHAnsi" w:hAnsiTheme="minorHAnsi" w:cstheme="minorHAnsi"/>
        </w:rPr>
        <w:t xml:space="preserve"> set which </w:t>
      </w:r>
      <w:r w:rsidR="008F51E8">
        <w:rPr>
          <w:rFonts w:asciiTheme="minorHAnsi" w:hAnsiTheme="minorHAnsi" w:cstheme="minorHAnsi"/>
        </w:rPr>
        <w:t xml:space="preserve">gave </w:t>
      </w:r>
      <w:r w:rsidR="00612978">
        <w:rPr>
          <w:rFonts w:asciiTheme="minorHAnsi" w:hAnsiTheme="minorHAnsi" w:cstheme="minorHAnsi"/>
        </w:rPr>
        <w:t xml:space="preserve">an </w:t>
      </w:r>
      <w:r w:rsidR="008F51E8">
        <w:rPr>
          <w:rFonts w:asciiTheme="minorHAnsi" w:hAnsiTheme="minorHAnsi" w:cstheme="minorHAnsi"/>
        </w:rPr>
        <w:t xml:space="preserve">AUC </w:t>
      </w:r>
      <w:r w:rsidR="00612978">
        <w:rPr>
          <w:rFonts w:asciiTheme="minorHAnsi" w:hAnsiTheme="minorHAnsi" w:cstheme="minorHAnsi"/>
        </w:rPr>
        <w:t>of 0.74 (95% CI 0.67-0.81</w:t>
      </w:r>
      <w:r w:rsidR="0094106F">
        <w:rPr>
          <w:rFonts w:asciiTheme="minorHAnsi" w:hAnsiTheme="minorHAnsi" w:cstheme="minorHAnsi"/>
        </w:rPr>
        <w:t>; n=40 predictors</w:t>
      </w:r>
      <w:r w:rsidR="00612978">
        <w:rPr>
          <w:rFonts w:asciiTheme="minorHAnsi" w:hAnsiTheme="minorHAnsi" w:cstheme="minorHAnsi"/>
        </w:rPr>
        <w:t>).</w:t>
      </w:r>
    </w:p>
    <w:p w14:paraId="39DB480B" w14:textId="2C679362" w:rsidR="00862D34" w:rsidRDefault="00862D34" w:rsidP="00A300CD">
      <w:pPr>
        <w:spacing w:line="360" w:lineRule="auto"/>
        <w:rPr>
          <w:rFonts w:asciiTheme="minorHAnsi" w:hAnsiTheme="minorHAnsi" w:cstheme="minorHAnsi"/>
        </w:rPr>
      </w:pPr>
    </w:p>
    <w:p w14:paraId="5760E849" w14:textId="3EDDDC9C" w:rsidR="000F105A" w:rsidRPr="00152583" w:rsidRDefault="00862D34" w:rsidP="00A300CD">
      <w:pPr>
        <w:spacing w:line="360" w:lineRule="auto"/>
        <w:rPr>
          <w:rFonts w:asciiTheme="minorHAnsi" w:hAnsiTheme="minorHAnsi" w:cstheme="minorHAnsi"/>
        </w:rPr>
      </w:pPr>
      <w:r>
        <w:rPr>
          <w:rFonts w:asciiTheme="minorHAnsi" w:hAnsiTheme="minorHAnsi" w:cstheme="minorHAnsi"/>
        </w:rPr>
        <w:lastRenderedPageBreak/>
        <w:t xml:space="preserve">Overall RFE and SVC feature selection approaches produced </w:t>
      </w:r>
      <w:r w:rsidR="00781829">
        <w:rPr>
          <w:rFonts w:asciiTheme="minorHAnsi" w:hAnsiTheme="minorHAnsi" w:cstheme="minorHAnsi"/>
        </w:rPr>
        <w:t xml:space="preserve">the </w:t>
      </w:r>
      <w:r>
        <w:rPr>
          <w:rFonts w:asciiTheme="minorHAnsi" w:hAnsiTheme="minorHAnsi" w:cstheme="minorHAnsi"/>
        </w:rPr>
        <w:t>wea</w:t>
      </w:r>
      <w:r w:rsidR="006E4586">
        <w:rPr>
          <w:rFonts w:asciiTheme="minorHAnsi" w:hAnsiTheme="minorHAnsi" w:cstheme="minorHAnsi"/>
        </w:rPr>
        <w:t>kest</w:t>
      </w:r>
      <w:r>
        <w:rPr>
          <w:rFonts w:asciiTheme="minorHAnsi" w:hAnsiTheme="minorHAnsi" w:cstheme="minorHAnsi"/>
        </w:rPr>
        <w:t xml:space="preserve"> performing prediction models</w:t>
      </w:r>
      <w:r w:rsidR="00781829">
        <w:rPr>
          <w:rFonts w:asciiTheme="minorHAnsi" w:hAnsiTheme="minorHAnsi" w:cstheme="minorHAnsi"/>
        </w:rPr>
        <w:t xml:space="preserve"> </w:t>
      </w:r>
      <w:r w:rsidR="00434F90">
        <w:rPr>
          <w:rFonts w:asciiTheme="minorHAnsi" w:hAnsiTheme="minorHAnsi" w:cstheme="minorHAnsi"/>
        </w:rPr>
        <w:t>while</w:t>
      </w:r>
      <w:r w:rsidR="00781829">
        <w:rPr>
          <w:rFonts w:asciiTheme="minorHAnsi" w:hAnsiTheme="minorHAnsi" w:cstheme="minorHAnsi"/>
        </w:rPr>
        <w:t xml:space="preserve"> </w:t>
      </w:r>
      <w:r>
        <w:rPr>
          <w:rFonts w:asciiTheme="minorHAnsi" w:hAnsiTheme="minorHAnsi" w:cstheme="minorHAnsi"/>
        </w:rPr>
        <w:t xml:space="preserve">random forest </w:t>
      </w:r>
      <w:r w:rsidR="00781829">
        <w:rPr>
          <w:rFonts w:asciiTheme="minorHAnsi" w:hAnsiTheme="minorHAnsi" w:cstheme="minorHAnsi"/>
        </w:rPr>
        <w:t xml:space="preserve">occupied </w:t>
      </w:r>
      <w:r>
        <w:rPr>
          <w:rFonts w:asciiTheme="minorHAnsi" w:hAnsiTheme="minorHAnsi" w:cstheme="minorHAnsi"/>
        </w:rPr>
        <w:t>the middle groun</w:t>
      </w:r>
      <w:r w:rsidR="00781829">
        <w:rPr>
          <w:rFonts w:asciiTheme="minorHAnsi" w:hAnsiTheme="minorHAnsi" w:cstheme="minorHAnsi"/>
        </w:rPr>
        <w:t xml:space="preserve">d and </w:t>
      </w:r>
      <w:r>
        <w:rPr>
          <w:rFonts w:asciiTheme="minorHAnsi" w:hAnsiTheme="minorHAnsi" w:cstheme="minorHAnsi"/>
        </w:rPr>
        <w:t xml:space="preserve">Lasso/Elastic-Net </w:t>
      </w:r>
      <w:r w:rsidR="00434F90">
        <w:rPr>
          <w:rFonts w:asciiTheme="minorHAnsi" w:hAnsiTheme="minorHAnsi" w:cstheme="minorHAnsi"/>
        </w:rPr>
        <w:t xml:space="preserve">gave </w:t>
      </w:r>
      <w:r>
        <w:rPr>
          <w:rFonts w:asciiTheme="minorHAnsi" w:hAnsiTheme="minorHAnsi" w:cstheme="minorHAnsi"/>
        </w:rPr>
        <w:t>best results (Figures 2-5).</w:t>
      </w:r>
      <w:ins w:id="31" w:author="David Odd" w:date="2020-12-16T09:29:00Z">
        <w:r w:rsidR="000F105A">
          <w:rPr>
            <w:rFonts w:asciiTheme="minorHAnsi" w:hAnsiTheme="minorHAnsi" w:cstheme="minorHAnsi"/>
          </w:rPr>
          <w:t xml:space="preserve"> </w:t>
        </w:r>
      </w:ins>
      <w:ins w:id="32" w:author="David Odd" w:date="2020-12-16T09:25:00Z">
        <w:r w:rsidR="000F105A">
          <w:rPr>
            <w:rFonts w:asciiTheme="minorHAnsi" w:hAnsiTheme="minorHAnsi" w:cstheme="minorHAnsi"/>
          </w:rPr>
          <w:t xml:space="preserve">Comparing the </w:t>
        </w:r>
      </w:ins>
      <w:ins w:id="33" w:author="David Odd" w:date="2020-12-16T09:26:00Z">
        <w:r w:rsidR="000F105A">
          <w:rPr>
            <w:rFonts w:asciiTheme="minorHAnsi" w:hAnsiTheme="minorHAnsi" w:cstheme="minorHAnsi"/>
          </w:rPr>
          <w:t>final models…..?</w:t>
        </w:r>
      </w:ins>
    </w:p>
    <w:p w14:paraId="0C3AFC14" w14:textId="77777777" w:rsidR="00A300CD" w:rsidRPr="00A300CD" w:rsidRDefault="00A300CD" w:rsidP="00A300CD">
      <w:pPr>
        <w:spacing w:line="360" w:lineRule="auto"/>
        <w:rPr>
          <w:rFonts w:asciiTheme="minorHAnsi" w:hAnsiTheme="minorHAnsi" w:cstheme="minorHAnsi"/>
          <w:b/>
          <w:bCs/>
        </w:rPr>
      </w:pPr>
    </w:p>
    <w:p w14:paraId="50F2CFE8" w14:textId="77777777" w:rsidR="002B7992" w:rsidRPr="00D57ED5" w:rsidRDefault="00D2250D" w:rsidP="0050196D">
      <w:pPr>
        <w:rPr>
          <w:rFonts w:asciiTheme="minorHAnsi" w:hAnsiTheme="minorHAnsi" w:cstheme="minorHAnsi"/>
          <w:b/>
        </w:rPr>
      </w:pPr>
      <w:commentRangeStart w:id="34"/>
      <w:r w:rsidRPr="00D57ED5">
        <w:rPr>
          <w:rFonts w:asciiTheme="minorHAnsi" w:hAnsiTheme="minorHAnsi" w:cstheme="minorHAnsi"/>
          <w:b/>
        </w:rPr>
        <w:t>DISCUSSION</w:t>
      </w:r>
      <w:commentRangeEnd w:id="34"/>
      <w:r w:rsidR="00205146">
        <w:rPr>
          <w:rStyle w:val="CommentReference"/>
          <w:rFonts w:asciiTheme="minorHAnsi" w:eastAsiaTheme="minorHAnsi" w:hAnsiTheme="minorHAnsi" w:cstheme="minorBidi"/>
          <w:lang w:eastAsia="en-US"/>
        </w:rPr>
        <w:commentReference w:id="34"/>
      </w:r>
    </w:p>
    <w:p w14:paraId="1FF5FC4A" w14:textId="77777777" w:rsidR="00F62372" w:rsidRDefault="00F62372" w:rsidP="00C868DF">
      <w:pPr>
        <w:pStyle w:val="CommentText"/>
        <w:spacing w:after="0" w:line="480" w:lineRule="auto"/>
        <w:rPr>
          <w:ins w:id="35" w:author="David Odd" w:date="2020-12-16T08:45:00Z"/>
          <w:rFonts w:ascii="Times New Roman" w:hAnsi="Times New Roman"/>
          <w:sz w:val="24"/>
          <w:szCs w:val="24"/>
        </w:rPr>
      </w:pPr>
    </w:p>
    <w:p w14:paraId="34FBBFFF" w14:textId="743E8A6C" w:rsidR="00F62372" w:rsidRDefault="00F62372" w:rsidP="004642A5">
      <w:pPr>
        <w:pStyle w:val="CommentText"/>
        <w:spacing w:after="0" w:line="480" w:lineRule="auto"/>
        <w:rPr>
          <w:ins w:id="36" w:author="David Odd" w:date="2020-12-16T08:47:00Z"/>
          <w:rFonts w:ascii="Times New Roman" w:hAnsi="Times New Roman"/>
          <w:sz w:val="24"/>
          <w:szCs w:val="24"/>
        </w:rPr>
      </w:pPr>
      <w:commentRangeStart w:id="37"/>
      <w:ins w:id="38" w:author="David Odd" w:date="2020-12-16T08:45:00Z">
        <w:r>
          <w:rPr>
            <w:rFonts w:ascii="Times New Roman" w:hAnsi="Times New Roman"/>
            <w:sz w:val="24"/>
            <w:szCs w:val="24"/>
          </w:rPr>
          <w:t xml:space="preserve">Using freely </w:t>
        </w:r>
      </w:ins>
      <w:ins w:id="39" w:author="David Odd" w:date="2020-12-16T08:46:00Z">
        <w:r>
          <w:rPr>
            <w:rFonts w:ascii="Times New Roman" w:hAnsi="Times New Roman"/>
            <w:sz w:val="24"/>
            <w:szCs w:val="24"/>
          </w:rPr>
          <w:t xml:space="preserve">available historical data, we have shown that </w:t>
        </w:r>
      </w:ins>
      <w:ins w:id="40" w:author="David Odd" w:date="2020-12-16T08:47:00Z">
        <w:r>
          <w:rPr>
            <w:rFonts w:ascii="Times New Roman" w:hAnsi="Times New Roman"/>
            <w:sz w:val="24"/>
            <w:szCs w:val="24"/>
          </w:rPr>
          <w:t>agnostics</w:t>
        </w:r>
      </w:ins>
      <w:ins w:id="41" w:author="David Odd" w:date="2020-12-16T08:46:00Z">
        <w:r>
          <w:rPr>
            <w:rFonts w:ascii="Times New Roman" w:hAnsi="Times New Roman"/>
            <w:sz w:val="24"/>
            <w:szCs w:val="24"/>
          </w:rPr>
          <w:t xml:space="preserve"> ML </w:t>
        </w:r>
      </w:ins>
      <w:ins w:id="42" w:author="David Odd" w:date="2020-12-16T08:47:00Z">
        <w:r>
          <w:rPr>
            <w:rFonts w:ascii="Times New Roman" w:hAnsi="Times New Roman"/>
            <w:sz w:val="24"/>
            <w:szCs w:val="24"/>
          </w:rPr>
          <w:t>algorithms</w:t>
        </w:r>
      </w:ins>
      <w:ins w:id="43" w:author="David Odd" w:date="2020-12-16T08:46:00Z">
        <w:r>
          <w:rPr>
            <w:rFonts w:ascii="Times New Roman" w:hAnsi="Times New Roman"/>
            <w:sz w:val="24"/>
            <w:szCs w:val="24"/>
          </w:rPr>
          <w:t xml:space="preserve"> are able to predict the risk of HIE and perinata</w:t>
        </w:r>
      </w:ins>
      <w:ins w:id="44" w:author="David Odd" w:date="2020-12-16T08:47:00Z">
        <w:r>
          <w:rPr>
            <w:rFonts w:ascii="Times New Roman" w:hAnsi="Times New Roman"/>
            <w:sz w:val="24"/>
            <w:szCs w:val="24"/>
          </w:rPr>
          <w:t xml:space="preserve">l death to a similar level of precision despite </w:t>
        </w:r>
      </w:ins>
      <w:ins w:id="45" w:author="David Odd" w:date="2020-12-16T08:46:00Z">
        <w:r>
          <w:rPr>
            <w:rFonts w:ascii="Times New Roman" w:hAnsi="Times New Roman"/>
            <w:sz w:val="24"/>
            <w:szCs w:val="24"/>
          </w:rPr>
          <w:t xml:space="preserve">minimum data </w:t>
        </w:r>
      </w:ins>
      <w:ins w:id="46" w:author="David Odd" w:date="2020-12-16T08:47:00Z">
        <w:r>
          <w:rPr>
            <w:rFonts w:ascii="Times New Roman" w:hAnsi="Times New Roman"/>
            <w:sz w:val="24"/>
            <w:szCs w:val="24"/>
          </w:rPr>
          <w:t>preparation</w:t>
        </w:r>
      </w:ins>
      <w:ins w:id="47" w:author="David Odd" w:date="2020-12-16T08:46:00Z">
        <w:r>
          <w:rPr>
            <w:rFonts w:ascii="Times New Roman" w:hAnsi="Times New Roman"/>
            <w:sz w:val="24"/>
            <w:szCs w:val="24"/>
          </w:rPr>
          <w:t xml:space="preserve"> </w:t>
        </w:r>
      </w:ins>
      <w:ins w:id="48" w:author="David Odd" w:date="2020-12-16T08:47:00Z">
        <w:r>
          <w:rPr>
            <w:rFonts w:ascii="Times New Roman" w:hAnsi="Times New Roman"/>
            <w:sz w:val="24"/>
            <w:szCs w:val="24"/>
          </w:rPr>
          <w:t xml:space="preserve">of the </w:t>
        </w:r>
      </w:ins>
      <w:ins w:id="49" w:author="David Odd" w:date="2020-12-15T20:04:00Z">
        <w:r w:rsidR="00C868DF" w:rsidRPr="00AE6F68">
          <w:rPr>
            <w:rFonts w:ascii="Times New Roman" w:hAnsi="Times New Roman"/>
            <w:sz w:val="24"/>
            <w:szCs w:val="24"/>
          </w:rPr>
          <w:t>cohor</w:t>
        </w:r>
      </w:ins>
      <w:ins w:id="50" w:author="David Odd" w:date="2020-12-16T08:47:00Z">
        <w:r>
          <w:rPr>
            <w:rFonts w:ascii="Times New Roman" w:hAnsi="Times New Roman"/>
            <w:sz w:val="24"/>
            <w:szCs w:val="24"/>
          </w:rPr>
          <w:t xml:space="preserve">t. </w:t>
        </w:r>
      </w:ins>
      <w:commentRangeEnd w:id="37"/>
      <w:ins w:id="51" w:author="David Odd" w:date="2020-12-16T08:53:00Z">
        <w:r>
          <w:rPr>
            <w:rFonts w:ascii="Times New Roman" w:hAnsi="Times New Roman"/>
            <w:sz w:val="24"/>
            <w:szCs w:val="24"/>
          </w:rPr>
          <w:t>In addition, m</w:t>
        </w:r>
      </w:ins>
      <w:ins w:id="52" w:author="David Odd" w:date="2020-12-16T08:48:00Z">
        <w:r>
          <w:rPr>
            <w:rStyle w:val="CommentReference"/>
          </w:rPr>
          <w:commentReference w:id="37"/>
        </w:r>
      </w:ins>
      <w:ins w:id="53" w:author="David Odd" w:date="2020-12-16T08:53:00Z">
        <w:r>
          <w:rPr>
            <w:rFonts w:ascii="Times New Roman" w:hAnsi="Times New Roman"/>
            <w:sz w:val="24"/>
            <w:szCs w:val="24"/>
          </w:rPr>
          <w:t>easure of prediction did improve in many of the models after addition of growth measures (did they?)</w:t>
        </w:r>
      </w:ins>
      <w:ins w:id="54" w:author="David Odd" w:date="2020-12-16T08:54:00Z">
        <w:r>
          <w:rPr>
            <w:rFonts w:ascii="Times New Roman" w:hAnsi="Times New Roman"/>
            <w:sz w:val="24"/>
            <w:szCs w:val="24"/>
          </w:rPr>
          <w:t xml:space="preserve"> but not</w:t>
        </w:r>
      </w:ins>
      <w:ins w:id="55" w:author="David Odd" w:date="2020-12-16T08:55:00Z">
        <w:r w:rsidR="00583826">
          <w:rPr>
            <w:rFonts w:ascii="Times New Roman" w:hAnsi="Times New Roman"/>
            <w:sz w:val="24"/>
            <w:szCs w:val="24"/>
          </w:rPr>
          <w:t xml:space="preserve"> in all. While the ML models w were able to match the conventional analysis, it should be noted that the risk factors used in this (and the categories etc used) were derived from data measures </w:t>
        </w:r>
      </w:ins>
      <w:ins w:id="56" w:author="David Odd" w:date="2020-12-16T08:56:00Z">
        <w:r w:rsidR="00583826">
          <w:rPr>
            <w:rFonts w:ascii="Times New Roman" w:hAnsi="Times New Roman"/>
            <w:sz w:val="24"/>
            <w:szCs w:val="24"/>
          </w:rPr>
          <w:t xml:space="preserve">in a different population some years late. </w:t>
        </w:r>
      </w:ins>
    </w:p>
    <w:p w14:paraId="3D6CB4E0" w14:textId="3227F047" w:rsidR="00C743B0" w:rsidRDefault="00C868DF" w:rsidP="004642A5">
      <w:pPr>
        <w:pStyle w:val="CommentText"/>
        <w:spacing w:after="0" w:line="480" w:lineRule="auto"/>
        <w:rPr>
          <w:ins w:id="57" w:author="David Odd" w:date="2020-12-16T09:27:00Z"/>
          <w:rFonts w:ascii="Times New Roman" w:hAnsi="Times New Roman"/>
          <w:sz w:val="24"/>
          <w:szCs w:val="24"/>
        </w:rPr>
      </w:pPr>
      <w:ins w:id="58" w:author="David Odd" w:date="2020-12-15T20:04:00Z">
        <w:r w:rsidRPr="00AE6F68">
          <w:rPr>
            <w:rFonts w:ascii="Times New Roman" w:hAnsi="Times New Roman"/>
            <w:sz w:val="24"/>
            <w:szCs w:val="24"/>
          </w:rPr>
          <w:t>Internal limitations of this work include missing data (selection bias)</w:t>
        </w:r>
      </w:ins>
      <w:ins w:id="59" w:author="David Odd" w:date="2020-12-15T20:15:00Z">
        <w:r w:rsidR="00AD4680">
          <w:rPr>
            <w:rFonts w:ascii="Times New Roman" w:hAnsi="Times New Roman"/>
            <w:sz w:val="24"/>
            <w:szCs w:val="24"/>
          </w:rPr>
          <w:t xml:space="preserve">; although </w:t>
        </w:r>
      </w:ins>
      <w:ins w:id="60" w:author="David Odd" w:date="2020-12-15T20:14:00Z">
        <w:r w:rsidR="005B2C4D">
          <w:rPr>
            <w:rFonts w:ascii="Times New Roman" w:hAnsi="Times New Roman"/>
            <w:sz w:val="24"/>
            <w:szCs w:val="24"/>
          </w:rPr>
          <w:t>only 390</w:t>
        </w:r>
        <w:r w:rsidR="00AD4680">
          <w:rPr>
            <w:rFonts w:ascii="Times New Roman" w:hAnsi="Times New Roman"/>
            <w:sz w:val="24"/>
            <w:szCs w:val="24"/>
          </w:rPr>
          <w:t xml:space="preserve"> </w:t>
        </w:r>
      </w:ins>
      <w:ins w:id="61" w:author="David Odd" w:date="2020-12-15T20:15:00Z">
        <w:r w:rsidR="008F1E77">
          <w:rPr>
            <w:rFonts w:ascii="Times New Roman" w:hAnsi="Times New Roman"/>
            <w:sz w:val="24"/>
            <w:szCs w:val="24"/>
          </w:rPr>
          <w:t xml:space="preserve">infants </w:t>
        </w:r>
      </w:ins>
      <w:commentRangeStart w:id="62"/>
      <w:ins w:id="63" w:author="David Odd" w:date="2020-12-15T20:14:00Z">
        <w:r w:rsidR="00AD4680">
          <w:rPr>
            <w:rFonts w:ascii="Times New Roman" w:hAnsi="Times New Roman"/>
            <w:sz w:val="24"/>
            <w:szCs w:val="24"/>
          </w:rPr>
          <w:t>were</w:t>
        </w:r>
      </w:ins>
      <w:commentRangeEnd w:id="62"/>
      <w:ins w:id="64" w:author="David Odd" w:date="2020-12-15T20:15:00Z">
        <w:r w:rsidR="008F1E77">
          <w:rPr>
            <w:rStyle w:val="CommentReference"/>
          </w:rPr>
          <w:commentReference w:id="62"/>
        </w:r>
      </w:ins>
      <w:ins w:id="65" w:author="David Odd" w:date="2020-12-15T20:14:00Z">
        <w:r w:rsidR="00AD4680">
          <w:rPr>
            <w:rFonts w:ascii="Times New Roman" w:hAnsi="Times New Roman"/>
            <w:sz w:val="24"/>
            <w:szCs w:val="24"/>
          </w:rPr>
          <w:t xml:space="preserve"> not included in any of the conventional or ML models.</w:t>
        </w:r>
      </w:ins>
      <w:ins w:id="66" w:author="David Odd" w:date="2020-12-15T20:16:00Z">
        <w:r w:rsidR="00EC2439">
          <w:rPr>
            <w:rFonts w:ascii="Times New Roman" w:hAnsi="Times New Roman"/>
            <w:sz w:val="24"/>
            <w:szCs w:val="24"/>
          </w:rPr>
          <w:t xml:space="preserve"> </w:t>
        </w:r>
      </w:ins>
      <w:ins w:id="67" w:author="David Odd" w:date="2020-12-15T20:17:00Z">
        <w:r w:rsidR="004642A5">
          <w:rPr>
            <w:rFonts w:ascii="Times New Roman" w:hAnsi="Times New Roman"/>
            <w:sz w:val="24"/>
            <w:szCs w:val="24"/>
          </w:rPr>
          <w:t xml:space="preserve">While the data was derived from a </w:t>
        </w:r>
      </w:ins>
      <w:ins w:id="68" w:author="David Odd" w:date="2020-12-15T20:04:00Z">
        <w:r w:rsidRPr="00AE6F68">
          <w:rPr>
            <w:rFonts w:ascii="Times New Roman" w:hAnsi="Times New Roman"/>
            <w:sz w:val="24"/>
            <w:szCs w:val="24"/>
          </w:rPr>
          <w:t>large cohort study considered to be of high methodological quality,</w:t>
        </w:r>
      </w:ins>
      <w:ins w:id="69" w:author="David Odd" w:date="2020-12-15T20:17:00Z">
        <w:r w:rsidR="004642A5">
          <w:rPr>
            <w:rFonts w:ascii="Times New Roman" w:hAnsi="Times New Roman"/>
            <w:sz w:val="24"/>
            <w:szCs w:val="24"/>
          </w:rPr>
          <w:t xml:space="preserve"> it is </w:t>
        </w:r>
        <w:r w:rsidR="00C743B0">
          <w:rPr>
            <w:rFonts w:ascii="Times New Roman" w:hAnsi="Times New Roman"/>
            <w:sz w:val="24"/>
            <w:szCs w:val="24"/>
          </w:rPr>
          <w:t>clear</w:t>
        </w:r>
      </w:ins>
      <w:ins w:id="70" w:author="David Odd" w:date="2020-12-15T20:18:00Z">
        <w:r w:rsidR="00C743B0">
          <w:rPr>
            <w:rFonts w:ascii="Times New Roman" w:hAnsi="Times New Roman"/>
            <w:sz w:val="24"/>
            <w:szCs w:val="24"/>
          </w:rPr>
          <w:t xml:space="preserve">ly limited by the age of the data; although the </w:t>
        </w:r>
        <w:r w:rsidR="00F6397A">
          <w:rPr>
            <w:rFonts w:ascii="Times New Roman" w:hAnsi="Times New Roman"/>
            <w:sz w:val="24"/>
            <w:szCs w:val="24"/>
          </w:rPr>
          <w:t>risk factors proposed in Badawi’s work</w:t>
        </w:r>
      </w:ins>
      <w:ins w:id="71" w:author="David Odd" w:date="2020-12-15T20:19:00Z">
        <w:r w:rsidR="00F6397A">
          <w:rPr>
            <w:rFonts w:ascii="Times New Roman" w:hAnsi="Times New Roman"/>
            <w:sz w:val="24"/>
            <w:szCs w:val="24"/>
          </w:rPr>
          <w:t xml:space="preserve"> (derived from an Australian population)</w:t>
        </w:r>
      </w:ins>
      <w:ins w:id="72" w:author="David Odd" w:date="2020-12-15T20:18:00Z">
        <w:r w:rsidR="00F6397A">
          <w:rPr>
            <w:rFonts w:ascii="Times New Roman" w:hAnsi="Times New Roman"/>
            <w:sz w:val="24"/>
            <w:szCs w:val="24"/>
          </w:rPr>
          <w:t xml:space="preserve"> some decades later were still strong predictors of outcome</w:t>
        </w:r>
      </w:ins>
      <w:ins w:id="73" w:author="David Odd" w:date="2020-12-16T08:56:00Z">
        <w:r w:rsidR="00583826">
          <w:rPr>
            <w:rFonts w:ascii="Times New Roman" w:hAnsi="Times New Roman"/>
            <w:sz w:val="24"/>
            <w:szCs w:val="24"/>
          </w:rPr>
          <w:t xml:space="preserve">; </w:t>
        </w:r>
      </w:ins>
      <w:ins w:id="74" w:author="David Odd" w:date="2020-12-16T08:57:00Z">
        <w:r w:rsidR="00583826">
          <w:rPr>
            <w:rFonts w:ascii="Times New Roman" w:hAnsi="Times New Roman"/>
            <w:sz w:val="24"/>
            <w:szCs w:val="24"/>
          </w:rPr>
          <w:t>suggesting</w:t>
        </w:r>
      </w:ins>
      <w:ins w:id="75" w:author="David Odd" w:date="2020-12-16T08:56:00Z">
        <w:r w:rsidR="00583826">
          <w:rPr>
            <w:rFonts w:ascii="Times New Roman" w:hAnsi="Times New Roman"/>
            <w:sz w:val="24"/>
            <w:szCs w:val="24"/>
          </w:rPr>
          <w:t xml:space="preserve"> that the main underlying causes of perinatal death and HIE remain sig</w:t>
        </w:r>
      </w:ins>
      <w:ins w:id="76" w:author="David Odd" w:date="2020-12-16T08:57:00Z">
        <w:r w:rsidR="00583826">
          <w:rPr>
            <w:rFonts w:ascii="Times New Roman" w:hAnsi="Times New Roman"/>
            <w:sz w:val="24"/>
            <w:szCs w:val="24"/>
          </w:rPr>
          <w:t>nificant over this time frame.</w:t>
        </w:r>
      </w:ins>
      <w:ins w:id="77" w:author="David Odd" w:date="2020-12-16T09:05:00Z">
        <w:r w:rsidR="00583826">
          <w:rPr>
            <w:rFonts w:ascii="Times New Roman" w:hAnsi="Times New Roman"/>
            <w:sz w:val="24"/>
            <w:szCs w:val="24"/>
          </w:rPr>
          <w:t xml:space="preserve"> </w:t>
        </w:r>
      </w:ins>
      <w:ins w:id="78" w:author="David Odd" w:date="2020-12-15T20:19:00Z">
        <w:r w:rsidR="00972953">
          <w:rPr>
            <w:rFonts w:ascii="Times New Roman" w:hAnsi="Times New Roman"/>
            <w:sz w:val="24"/>
            <w:szCs w:val="24"/>
          </w:rPr>
          <w:t xml:space="preserve">In addition, for this to provide a valid use to clinicians it need to be tested on recent, but also </w:t>
        </w:r>
        <w:r w:rsidR="009B4219">
          <w:rPr>
            <w:rFonts w:ascii="Times New Roman" w:hAnsi="Times New Roman"/>
            <w:sz w:val="24"/>
            <w:szCs w:val="24"/>
          </w:rPr>
          <w:t>routinely collect</w:t>
        </w:r>
      </w:ins>
      <w:ins w:id="79" w:author="David Odd" w:date="2020-12-15T20:20:00Z">
        <w:r w:rsidR="009B4219">
          <w:rPr>
            <w:rFonts w:ascii="Times New Roman" w:hAnsi="Times New Roman"/>
            <w:sz w:val="24"/>
            <w:szCs w:val="24"/>
          </w:rPr>
          <w:t>ed data; with likely less cleaning and more missing data points than</w:t>
        </w:r>
        <w:r w:rsidR="00FA73BA">
          <w:rPr>
            <w:rFonts w:ascii="Times New Roman" w:hAnsi="Times New Roman"/>
            <w:sz w:val="24"/>
            <w:szCs w:val="24"/>
          </w:rPr>
          <w:t xml:space="preserve"> </w:t>
        </w:r>
        <w:r w:rsidR="009B4219">
          <w:rPr>
            <w:rFonts w:ascii="Times New Roman" w:hAnsi="Times New Roman"/>
            <w:sz w:val="24"/>
            <w:szCs w:val="24"/>
          </w:rPr>
          <w:t xml:space="preserve">is present in this research dataset. </w:t>
        </w:r>
      </w:ins>
    </w:p>
    <w:p w14:paraId="4139B0A1" w14:textId="0D6E8C8F" w:rsidR="000F105A" w:rsidRDefault="000F105A" w:rsidP="004642A5">
      <w:pPr>
        <w:pStyle w:val="CommentText"/>
        <w:spacing w:after="0" w:line="480" w:lineRule="auto"/>
        <w:rPr>
          <w:ins w:id="80" w:author="David Odd" w:date="2020-12-15T20:20:00Z"/>
          <w:rFonts w:ascii="Times New Roman" w:hAnsi="Times New Roman"/>
          <w:sz w:val="24"/>
          <w:szCs w:val="24"/>
        </w:rPr>
      </w:pPr>
      <w:ins w:id="81" w:author="David Odd" w:date="2020-12-16T09:27:00Z">
        <w:r>
          <w:rPr>
            <w:rFonts w:ascii="Times New Roman" w:hAnsi="Times New Roman"/>
            <w:sz w:val="24"/>
            <w:szCs w:val="24"/>
          </w:rPr>
          <w:t xml:space="preserve">MATT CAN YOU ADD </w:t>
        </w:r>
      </w:ins>
      <w:ins w:id="82" w:author="David Odd" w:date="2020-12-16T09:28:00Z">
        <w:r>
          <w:rPr>
            <w:rFonts w:ascii="Times New Roman" w:hAnsi="Times New Roman"/>
            <w:sz w:val="24"/>
            <w:szCs w:val="24"/>
          </w:rPr>
          <w:t>YOUR ‘AREAS’ HERE?</w:t>
        </w:r>
      </w:ins>
    </w:p>
    <w:p w14:paraId="48E2F420" w14:textId="492C7B51" w:rsidR="00583826" w:rsidRDefault="00583826" w:rsidP="004642A5">
      <w:pPr>
        <w:pStyle w:val="CommentText"/>
        <w:spacing w:after="0" w:line="480" w:lineRule="auto"/>
        <w:rPr>
          <w:ins w:id="83" w:author="David Odd" w:date="2020-12-15T20:17:00Z"/>
          <w:rFonts w:ascii="Times New Roman" w:hAnsi="Times New Roman"/>
          <w:sz w:val="24"/>
          <w:szCs w:val="24"/>
        </w:rPr>
      </w:pPr>
      <w:ins w:id="84" w:author="David Odd" w:date="2020-12-16T08:57:00Z">
        <w:r>
          <w:rPr>
            <w:rFonts w:ascii="Times New Roman" w:hAnsi="Times New Roman"/>
            <w:sz w:val="24"/>
            <w:szCs w:val="24"/>
          </w:rPr>
          <w:t>This work is consistent with other prediction work, suggesting that poor birth condition can be predicted, although in this st</w:t>
        </w:r>
      </w:ins>
      <w:ins w:id="85" w:author="David Odd" w:date="2020-12-16T08:59:00Z">
        <w:r>
          <w:rPr>
            <w:rFonts w:ascii="Times New Roman" w:hAnsi="Times New Roman"/>
            <w:sz w:val="24"/>
            <w:szCs w:val="24"/>
          </w:rPr>
          <w:t>udy</w:t>
        </w:r>
      </w:ins>
      <w:ins w:id="86" w:author="David Odd" w:date="2020-12-16T08:57:00Z">
        <w:r>
          <w:rPr>
            <w:rFonts w:ascii="Times New Roman" w:hAnsi="Times New Roman"/>
            <w:sz w:val="24"/>
            <w:szCs w:val="24"/>
          </w:rPr>
          <w:t xml:space="preserve"> we have attempted to test if ‘raw’ data, mostly unpr</w:t>
        </w:r>
      </w:ins>
      <w:ins w:id="87" w:author="David Odd" w:date="2020-12-16T08:58:00Z">
        <w:r>
          <w:rPr>
            <w:rFonts w:ascii="Times New Roman" w:hAnsi="Times New Roman"/>
            <w:sz w:val="24"/>
            <w:szCs w:val="24"/>
          </w:rPr>
          <w:t xml:space="preserve">epared by the research team, could be used by the ML model to aid clinicians. The </w:t>
        </w:r>
      </w:ins>
      <w:ins w:id="88" w:author="David Odd" w:date="2020-12-16T08:59:00Z">
        <w:r>
          <w:rPr>
            <w:rFonts w:ascii="Times New Roman" w:hAnsi="Times New Roman"/>
            <w:sz w:val="24"/>
            <w:szCs w:val="24"/>
          </w:rPr>
          <w:t>advantages</w:t>
        </w:r>
      </w:ins>
      <w:ins w:id="89" w:author="David Odd" w:date="2020-12-16T08:58:00Z">
        <w:r>
          <w:rPr>
            <w:rFonts w:ascii="Times New Roman" w:hAnsi="Times New Roman"/>
            <w:sz w:val="24"/>
            <w:szCs w:val="24"/>
          </w:rPr>
          <w:t xml:space="preserve"> of this would mean application across the multiple data standards and systems in </w:t>
        </w:r>
        <w:r>
          <w:rPr>
            <w:rFonts w:ascii="Times New Roman" w:hAnsi="Times New Roman"/>
            <w:sz w:val="24"/>
            <w:szCs w:val="24"/>
          </w:rPr>
          <w:lastRenderedPageBreak/>
          <w:t xml:space="preserve">place within </w:t>
        </w:r>
      </w:ins>
      <w:ins w:id="90" w:author="David Odd" w:date="2020-12-16T08:59:00Z">
        <w:r>
          <w:rPr>
            <w:rFonts w:ascii="Times New Roman" w:hAnsi="Times New Roman"/>
            <w:sz w:val="24"/>
            <w:szCs w:val="24"/>
          </w:rPr>
          <w:t>healthcare</w:t>
        </w:r>
      </w:ins>
      <w:ins w:id="91" w:author="David Odd" w:date="2020-12-16T08:58:00Z">
        <w:r>
          <w:rPr>
            <w:rFonts w:ascii="Times New Roman" w:hAnsi="Times New Roman"/>
            <w:sz w:val="24"/>
            <w:szCs w:val="24"/>
          </w:rPr>
          <w:t xml:space="preserve"> </w:t>
        </w:r>
      </w:ins>
      <w:ins w:id="92" w:author="David Odd" w:date="2020-12-16T08:59:00Z">
        <w:r>
          <w:rPr>
            <w:rFonts w:ascii="Times New Roman" w:hAnsi="Times New Roman"/>
            <w:sz w:val="24"/>
            <w:szCs w:val="24"/>
          </w:rPr>
          <w:t>services</w:t>
        </w:r>
      </w:ins>
      <w:ins w:id="93" w:author="David Odd" w:date="2020-12-16T08:58:00Z">
        <w:r>
          <w:rPr>
            <w:rFonts w:ascii="Times New Roman" w:hAnsi="Times New Roman"/>
            <w:sz w:val="24"/>
            <w:szCs w:val="24"/>
          </w:rPr>
          <w:t xml:space="preserve">, and the development of adaptive risk </w:t>
        </w:r>
      </w:ins>
      <w:ins w:id="94" w:author="David Odd" w:date="2020-12-16T08:59:00Z">
        <w:r>
          <w:rPr>
            <w:rFonts w:ascii="Times New Roman" w:hAnsi="Times New Roman"/>
            <w:sz w:val="24"/>
            <w:szCs w:val="24"/>
          </w:rPr>
          <w:t xml:space="preserve">scores to aid decisions around and before birth. </w:t>
        </w:r>
      </w:ins>
      <w:ins w:id="95" w:author="David Odd" w:date="2020-12-16T09:00:00Z">
        <w:r>
          <w:rPr>
            <w:rFonts w:ascii="Times New Roman" w:hAnsi="Times New Roman"/>
            <w:sz w:val="24"/>
            <w:szCs w:val="24"/>
          </w:rPr>
          <w:t>Women i</w:t>
        </w:r>
      </w:ins>
      <w:ins w:id="96" w:author="David Odd" w:date="2020-12-16T08:59:00Z">
        <w:r>
          <w:rPr>
            <w:rFonts w:ascii="Times New Roman" w:hAnsi="Times New Roman"/>
            <w:sz w:val="24"/>
            <w:szCs w:val="24"/>
          </w:rPr>
          <w:t xml:space="preserve">n the highest decile of risk </w:t>
        </w:r>
      </w:ins>
      <w:ins w:id="97" w:author="David Odd" w:date="2020-12-16T09:00:00Z">
        <w:r>
          <w:rPr>
            <w:rFonts w:ascii="Times New Roman" w:hAnsi="Times New Roman"/>
            <w:sz w:val="24"/>
            <w:szCs w:val="24"/>
          </w:rPr>
          <w:t>had risks of between 20% and 40%</w:t>
        </w:r>
      </w:ins>
      <w:ins w:id="98" w:author="David Odd" w:date="2020-12-16T09:01:00Z">
        <w:r>
          <w:rPr>
            <w:rFonts w:ascii="Times New Roman" w:hAnsi="Times New Roman"/>
            <w:sz w:val="24"/>
            <w:szCs w:val="24"/>
          </w:rPr>
          <w:t xml:space="preserve"> of their infant developing brain injury around birth</w:t>
        </w:r>
      </w:ins>
      <w:ins w:id="99" w:author="David Odd" w:date="2020-12-16T09:00:00Z">
        <w:r>
          <w:rPr>
            <w:rFonts w:ascii="Times New Roman" w:hAnsi="Times New Roman"/>
            <w:sz w:val="24"/>
            <w:szCs w:val="24"/>
          </w:rPr>
          <w:t xml:space="preserve"> (compared to the background risk </w:t>
        </w:r>
      </w:ins>
      <w:ins w:id="100" w:author="David Odd" w:date="2020-12-16T09:01:00Z">
        <w:r>
          <w:rPr>
            <w:rFonts w:ascii="Times New Roman" w:hAnsi="Times New Roman"/>
            <w:sz w:val="24"/>
            <w:szCs w:val="24"/>
          </w:rPr>
          <w:t xml:space="preserve">of only </w:t>
        </w:r>
      </w:ins>
      <w:ins w:id="101" w:author="David Odd" w:date="2020-12-16T09:03:00Z">
        <w:r>
          <w:rPr>
            <w:rFonts w:ascii="Times New Roman" w:hAnsi="Times New Roman"/>
            <w:sz w:val="24"/>
            <w:szCs w:val="24"/>
          </w:rPr>
          <w:t>0.5</w:t>
        </w:r>
      </w:ins>
      <w:ins w:id="102" w:author="David Odd" w:date="2020-12-16T09:01:00Z">
        <w:r>
          <w:rPr>
            <w:rFonts w:ascii="Times New Roman" w:hAnsi="Times New Roman"/>
            <w:sz w:val="24"/>
            <w:szCs w:val="24"/>
          </w:rPr>
          <w:t>%); with this risk predictable</w:t>
        </w:r>
        <w:r>
          <w:rPr>
            <w:rFonts w:ascii="Times New Roman" w:hAnsi="Times New Roman"/>
            <w:sz w:val="24"/>
            <w:szCs w:val="24"/>
          </w:rPr>
          <w:t xml:space="preserve"> from antenatal measures</w:t>
        </w:r>
        <w:r>
          <w:rPr>
            <w:rFonts w:ascii="Times New Roman" w:hAnsi="Times New Roman"/>
            <w:sz w:val="24"/>
            <w:szCs w:val="24"/>
          </w:rPr>
          <w:t xml:space="preserve">. </w:t>
        </w:r>
      </w:ins>
      <w:ins w:id="103" w:author="David Odd" w:date="2020-12-16T09:02:00Z">
        <w:r>
          <w:rPr>
            <w:rFonts w:ascii="Times New Roman" w:hAnsi="Times New Roman"/>
            <w:sz w:val="24"/>
            <w:szCs w:val="24"/>
          </w:rPr>
          <w:t xml:space="preserve">If replicatable using live data this would give the mother and clinicians valuable data to help guide management; as we know interventions exists to </w:t>
        </w:r>
      </w:ins>
      <w:ins w:id="104" w:author="David Odd" w:date="2020-12-16T09:03:00Z">
        <w:r>
          <w:rPr>
            <w:rFonts w:ascii="Times New Roman" w:hAnsi="Times New Roman"/>
            <w:sz w:val="24"/>
            <w:szCs w:val="24"/>
          </w:rPr>
          <w:t xml:space="preserve">reduce or modify the risk. </w:t>
        </w:r>
      </w:ins>
      <w:ins w:id="105" w:author="David Odd" w:date="2020-12-16T09:06:00Z">
        <w:r w:rsidR="002B76B5">
          <w:rPr>
            <w:rFonts w:ascii="Times New Roman" w:hAnsi="Times New Roman"/>
            <w:sz w:val="24"/>
            <w:szCs w:val="24"/>
          </w:rPr>
          <w:t>We also wanted to test if g</w:t>
        </w:r>
      </w:ins>
      <w:ins w:id="106" w:author="David Odd" w:date="2020-12-16T08:59:00Z">
        <w:r>
          <w:rPr>
            <w:rFonts w:ascii="Times New Roman" w:hAnsi="Times New Roman"/>
            <w:sz w:val="24"/>
            <w:szCs w:val="24"/>
          </w:rPr>
          <w:t>rowt</w:t>
        </w:r>
      </w:ins>
      <w:ins w:id="107" w:author="David Odd" w:date="2020-12-16T09:06:00Z">
        <w:r w:rsidR="002B76B5">
          <w:rPr>
            <w:rFonts w:ascii="Times New Roman" w:hAnsi="Times New Roman"/>
            <w:sz w:val="24"/>
            <w:szCs w:val="24"/>
          </w:rPr>
          <w:t>h measure, at the time measures after the birth of the infant but now estimat</w:t>
        </w:r>
      </w:ins>
      <w:ins w:id="108" w:author="David Odd" w:date="2020-12-16T09:07:00Z">
        <w:r w:rsidR="002B76B5">
          <w:rPr>
            <w:rFonts w:ascii="Times New Roman" w:hAnsi="Times New Roman"/>
            <w:sz w:val="24"/>
            <w:szCs w:val="24"/>
          </w:rPr>
          <w:t xml:space="preserve">able </w:t>
        </w:r>
      </w:ins>
      <w:ins w:id="109" w:author="David Odd" w:date="2020-12-16T09:06:00Z">
        <w:r w:rsidR="002B76B5">
          <w:rPr>
            <w:rFonts w:ascii="Times New Roman" w:hAnsi="Times New Roman"/>
            <w:sz w:val="24"/>
            <w:szCs w:val="24"/>
          </w:rPr>
          <w:t>in-utero using ultrasound would add predicti</w:t>
        </w:r>
      </w:ins>
      <w:ins w:id="110" w:author="David Odd" w:date="2020-12-16T09:07:00Z">
        <w:r w:rsidR="002B76B5">
          <w:rPr>
            <w:rFonts w:ascii="Times New Roman" w:hAnsi="Times New Roman"/>
            <w:sz w:val="24"/>
            <w:szCs w:val="24"/>
          </w:rPr>
          <w:t xml:space="preserve">on to the model. In the conventional model </w:t>
        </w:r>
      </w:ins>
      <w:ins w:id="111" w:author="David Odd" w:date="2020-12-16T09:08:00Z">
        <w:r w:rsidR="002B76B5">
          <w:rPr>
            <w:rFonts w:ascii="Times New Roman" w:hAnsi="Times New Roman"/>
            <w:sz w:val="24"/>
            <w:szCs w:val="24"/>
          </w:rPr>
          <w:t>growth did add additional value for HIE (p=0.0263) and perinatal death (p=0.005), but ?</w:t>
        </w:r>
      </w:ins>
      <w:ins w:id="112" w:author="David Odd" w:date="2020-12-16T09:09:00Z">
        <w:r w:rsidR="002B76B5">
          <w:rPr>
            <w:rFonts w:ascii="Times New Roman" w:hAnsi="Times New Roman"/>
            <w:sz w:val="24"/>
            <w:szCs w:val="24"/>
          </w:rPr>
          <w:t>NOT? in the ML models. This m</w:t>
        </w:r>
      </w:ins>
      <w:ins w:id="113" w:author="David Odd" w:date="2020-12-16T09:10:00Z">
        <w:r w:rsidR="002B76B5">
          <w:rPr>
            <w:rFonts w:ascii="Times New Roman" w:hAnsi="Times New Roman"/>
            <w:sz w:val="24"/>
            <w:szCs w:val="24"/>
          </w:rPr>
          <w:t xml:space="preserve">ay reflect other measures of growth, or correlated of it (e.g. number of outpatient </w:t>
        </w:r>
      </w:ins>
      <w:ins w:id="114" w:author="David Odd" w:date="2020-12-16T09:11:00Z">
        <w:r w:rsidR="002B76B5">
          <w:rPr>
            <w:rFonts w:ascii="Times New Roman" w:hAnsi="Times New Roman"/>
            <w:sz w:val="24"/>
            <w:szCs w:val="24"/>
          </w:rPr>
          <w:t>appointments</w:t>
        </w:r>
      </w:ins>
      <w:ins w:id="115" w:author="David Odd" w:date="2020-12-16T09:10:00Z">
        <w:r w:rsidR="002B76B5">
          <w:rPr>
            <w:rFonts w:ascii="Times New Roman" w:hAnsi="Times New Roman"/>
            <w:sz w:val="24"/>
            <w:szCs w:val="24"/>
          </w:rPr>
          <w:t xml:space="preserve">) stored in the antenatal record and further work using antenatal measures should </w:t>
        </w:r>
      </w:ins>
      <w:ins w:id="116" w:author="David Odd" w:date="2020-12-16T09:11:00Z">
        <w:r w:rsidR="002B76B5">
          <w:rPr>
            <w:rFonts w:ascii="Times New Roman" w:hAnsi="Times New Roman"/>
            <w:sz w:val="24"/>
            <w:szCs w:val="24"/>
          </w:rPr>
          <w:t>interrogate</w:t>
        </w:r>
      </w:ins>
      <w:ins w:id="117" w:author="David Odd" w:date="2020-12-16T09:10:00Z">
        <w:r w:rsidR="002B76B5">
          <w:rPr>
            <w:rFonts w:ascii="Times New Roman" w:hAnsi="Times New Roman"/>
            <w:sz w:val="24"/>
            <w:szCs w:val="24"/>
          </w:rPr>
          <w:t xml:space="preserve"> </w:t>
        </w:r>
      </w:ins>
      <w:ins w:id="118" w:author="David Odd" w:date="2020-12-16T09:11:00Z">
        <w:r w:rsidR="002B76B5">
          <w:rPr>
            <w:rFonts w:ascii="Times New Roman" w:hAnsi="Times New Roman"/>
            <w:sz w:val="24"/>
            <w:szCs w:val="24"/>
          </w:rPr>
          <w:t>t</w:t>
        </w:r>
      </w:ins>
      <w:ins w:id="119" w:author="David Odd" w:date="2020-12-16T09:10:00Z">
        <w:r w:rsidR="002B76B5">
          <w:rPr>
            <w:rFonts w:ascii="Times New Roman" w:hAnsi="Times New Roman"/>
            <w:sz w:val="24"/>
            <w:szCs w:val="24"/>
          </w:rPr>
          <w:t xml:space="preserve">his. </w:t>
        </w:r>
      </w:ins>
    </w:p>
    <w:p w14:paraId="0A95729E" w14:textId="77777777" w:rsidR="00C868DF" w:rsidRPr="00D57ED5" w:rsidRDefault="00C868DF" w:rsidP="0050196D">
      <w:pPr>
        <w:rPr>
          <w:rFonts w:asciiTheme="minorHAnsi" w:hAnsiTheme="minorHAnsi" w:cstheme="minorHAnsi"/>
          <w:b/>
        </w:rPr>
      </w:pPr>
    </w:p>
    <w:p w14:paraId="786119A5" w14:textId="77777777" w:rsidR="00362FCF" w:rsidRPr="00D57ED5" w:rsidRDefault="00362FCF" w:rsidP="0050196D">
      <w:pPr>
        <w:rPr>
          <w:rFonts w:asciiTheme="minorHAnsi" w:hAnsiTheme="minorHAnsi" w:cstheme="minorHAnsi"/>
          <w:b/>
        </w:rPr>
      </w:pPr>
      <w:r w:rsidRPr="00D57ED5">
        <w:rPr>
          <w:rFonts w:asciiTheme="minorHAnsi" w:hAnsiTheme="minorHAnsi" w:cstheme="minorHAnsi"/>
          <w:b/>
        </w:rPr>
        <w:t>Conclusion</w:t>
      </w:r>
    </w:p>
    <w:p w14:paraId="4021B91D" w14:textId="77777777" w:rsidR="00362FCF" w:rsidRPr="00D57ED5" w:rsidRDefault="00362FCF" w:rsidP="0050196D">
      <w:pPr>
        <w:rPr>
          <w:rFonts w:asciiTheme="minorHAnsi" w:hAnsiTheme="minorHAnsi" w:cstheme="minorHAnsi"/>
          <w:b/>
        </w:rPr>
      </w:pPr>
    </w:p>
    <w:p w14:paraId="68C77635" w14:textId="04A906D7" w:rsidR="00362FCF" w:rsidRPr="00D57ED5" w:rsidRDefault="00362FCF" w:rsidP="00184312">
      <w:pPr>
        <w:spacing w:line="360" w:lineRule="auto"/>
        <w:rPr>
          <w:rFonts w:asciiTheme="minorHAnsi" w:hAnsiTheme="minorHAnsi" w:cstheme="minorHAnsi"/>
        </w:rPr>
      </w:pPr>
      <w:r w:rsidRPr="00D57ED5">
        <w:rPr>
          <w:rFonts w:asciiTheme="minorHAnsi" w:hAnsiTheme="minorHAnsi" w:cstheme="minorHAnsi"/>
        </w:rPr>
        <w:t>In this work, on a historical cohort, machine learning model</w:t>
      </w:r>
      <w:r w:rsidR="008B3C58">
        <w:rPr>
          <w:rFonts w:asciiTheme="minorHAnsi" w:hAnsiTheme="minorHAnsi" w:cstheme="minorHAnsi"/>
        </w:rPr>
        <w:t>s</w:t>
      </w:r>
      <w:r w:rsidRPr="00D57ED5">
        <w:rPr>
          <w:rFonts w:asciiTheme="minorHAnsi" w:hAnsiTheme="minorHAnsi" w:cstheme="minorHAnsi"/>
        </w:rPr>
        <w:t xml:space="preserve"> with minimum data preparation </w:t>
      </w:r>
      <w:r w:rsidR="008B3C58">
        <w:rPr>
          <w:rFonts w:asciiTheme="minorHAnsi" w:hAnsiTheme="minorHAnsi" w:cstheme="minorHAnsi"/>
        </w:rPr>
        <w:t xml:space="preserve">were </w:t>
      </w:r>
      <w:r w:rsidRPr="00D57ED5">
        <w:rPr>
          <w:rFonts w:asciiTheme="minorHAnsi" w:hAnsiTheme="minorHAnsi" w:cstheme="minorHAnsi"/>
        </w:rPr>
        <w:t xml:space="preserve">able to match </w:t>
      </w:r>
      <w:r w:rsidR="00596518" w:rsidRPr="00D57ED5">
        <w:rPr>
          <w:rFonts w:asciiTheme="minorHAnsi" w:hAnsiTheme="minorHAnsi" w:cstheme="minorHAnsi"/>
        </w:rPr>
        <w:t>and, in some examples,</w:t>
      </w:r>
      <w:r w:rsidRPr="00D57ED5">
        <w:rPr>
          <w:rFonts w:asciiTheme="minorHAnsi" w:hAnsiTheme="minorHAnsi" w:cstheme="minorHAnsi"/>
        </w:rPr>
        <w:t xml:space="preserve"> exceed the prediction of conventional analysis in predicting which infants would develop HIE after birth. </w:t>
      </w:r>
      <w:ins w:id="120" w:author="David Odd" w:date="2020-12-16T09:11:00Z">
        <w:r w:rsidR="002B76B5">
          <w:rPr>
            <w:rFonts w:asciiTheme="minorHAnsi" w:hAnsiTheme="minorHAnsi" w:cstheme="minorHAnsi"/>
          </w:rPr>
          <w:t xml:space="preserve">Some </w:t>
        </w:r>
      </w:ins>
      <w:del w:id="121" w:author="David Odd" w:date="2020-12-16T09:11:00Z">
        <w:r w:rsidRPr="00D57ED5" w:rsidDel="002B76B5">
          <w:rPr>
            <w:rFonts w:asciiTheme="minorHAnsi" w:hAnsiTheme="minorHAnsi" w:cstheme="minorHAnsi"/>
          </w:rPr>
          <w:delText xml:space="preserve">The </w:delText>
        </w:r>
      </w:del>
      <w:r w:rsidRPr="00D57ED5">
        <w:rPr>
          <w:rFonts w:asciiTheme="minorHAnsi" w:hAnsiTheme="minorHAnsi" w:cstheme="minorHAnsi"/>
        </w:rPr>
        <w:t>prediction</w:t>
      </w:r>
      <w:r w:rsidR="008B3C58">
        <w:rPr>
          <w:rFonts w:asciiTheme="minorHAnsi" w:hAnsiTheme="minorHAnsi" w:cstheme="minorHAnsi"/>
        </w:rPr>
        <w:t xml:space="preserve">s </w:t>
      </w:r>
      <w:del w:id="122" w:author="David Odd" w:date="2020-12-16T09:11:00Z">
        <w:r w:rsidR="008B3C58" w:rsidDel="002B76B5">
          <w:rPr>
            <w:rFonts w:asciiTheme="minorHAnsi" w:hAnsiTheme="minorHAnsi" w:cstheme="minorHAnsi"/>
          </w:rPr>
          <w:delText xml:space="preserve">were </w:delText>
        </w:r>
      </w:del>
      <w:r w:rsidRPr="00D57ED5">
        <w:rPr>
          <w:rFonts w:asciiTheme="minorHAnsi" w:hAnsiTheme="minorHAnsi" w:cstheme="minorHAnsi"/>
        </w:rPr>
        <w:t xml:space="preserve">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w:t>
      </w:r>
      <w:r w:rsidR="00596518" w:rsidRPr="00D57ED5">
        <w:rPr>
          <w:rFonts w:asciiTheme="minorHAnsi" w:hAnsiTheme="minorHAnsi" w:cstheme="minorHAnsi"/>
        </w:rPr>
        <w:t>birth and</w:t>
      </w:r>
      <w:r w:rsidRPr="00D57ED5">
        <w:rPr>
          <w:rFonts w:asciiTheme="minorHAnsi" w:hAnsiTheme="minorHAnsi" w:cstheme="minorHAnsi"/>
        </w:rPr>
        <w:t xml:space="preserve"> help target additional observation or interventions. </w:t>
      </w:r>
    </w:p>
    <w:p w14:paraId="4213CB87" w14:textId="0C73E0D9" w:rsidR="00ED73C3" w:rsidRPr="00D57ED5" w:rsidRDefault="00ED73C3" w:rsidP="00184312">
      <w:pPr>
        <w:spacing w:line="360" w:lineRule="auto"/>
        <w:rPr>
          <w:rFonts w:asciiTheme="minorHAnsi" w:hAnsiTheme="minorHAnsi" w:cstheme="minorHAnsi"/>
        </w:rPr>
      </w:pPr>
    </w:p>
    <w:p w14:paraId="7B983D85" w14:textId="0CB62833" w:rsidR="00ED73C3" w:rsidRPr="00D57ED5" w:rsidRDefault="00ED73C3" w:rsidP="00184312">
      <w:pPr>
        <w:spacing w:line="360" w:lineRule="auto"/>
        <w:rPr>
          <w:rFonts w:asciiTheme="minorHAnsi" w:hAnsiTheme="minorHAnsi" w:cstheme="minorHAnsi"/>
          <w:b/>
          <w:bCs/>
        </w:rPr>
      </w:pPr>
      <w:r w:rsidRPr="00D57ED5">
        <w:rPr>
          <w:rFonts w:asciiTheme="minorHAnsi" w:hAnsiTheme="minorHAnsi" w:cstheme="minorHAnsi"/>
          <w:b/>
          <w:bCs/>
        </w:rPr>
        <w:t xml:space="preserve">Data and </w:t>
      </w:r>
      <w:r w:rsidR="00767A9C" w:rsidRPr="00D57ED5">
        <w:rPr>
          <w:rFonts w:asciiTheme="minorHAnsi" w:hAnsiTheme="minorHAnsi" w:cstheme="minorHAnsi"/>
          <w:b/>
          <w:bCs/>
        </w:rPr>
        <w:t xml:space="preserve">open-source </w:t>
      </w:r>
      <w:r w:rsidRPr="00D57ED5">
        <w:rPr>
          <w:rFonts w:asciiTheme="minorHAnsi" w:hAnsiTheme="minorHAnsi" w:cstheme="minorHAnsi"/>
          <w:b/>
          <w:bCs/>
        </w:rPr>
        <w:t>code availability</w:t>
      </w:r>
    </w:p>
    <w:p w14:paraId="033D26F8" w14:textId="0039C4B2" w:rsidR="00ED73C3" w:rsidDel="006345DD" w:rsidRDefault="00C62F60" w:rsidP="00184312">
      <w:pPr>
        <w:spacing w:line="360" w:lineRule="auto"/>
        <w:rPr>
          <w:del w:id="123" w:author="David Odd" w:date="2020-12-15T16:54:00Z"/>
          <w:rFonts w:asciiTheme="minorHAnsi" w:hAnsiTheme="minorHAnsi" w:cstheme="minorHAnsi"/>
        </w:rPr>
      </w:pPr>
      <w:commentRangeStart w:id="124"/>
      <w:commentRangeStart w:id="125"/>
      <w:r w:rsidRPr="00D57ED5">
        <w:rPr>
          <w:rFonts w:asciiTheme="minorHAnsi" w:hAnsiTheme="minorHAnsi" w:cstheme="minorHAnsi"/>
        </w:rPr>
        <w:t xml:space="preserve">Stata code is available from XXX. </w:t>
      </w:r>
      <w:r w:rsidR="00ED73C3" w:rsidRPr="00D57ED5">
        <w:rPr>
          <w:rFonts w:asciiTheme="minorHAnsi" w:hAnsiTheme="minorHAnsi" w:cstheme="minorHAnsi"/>
        </w:rPr>
        <w:t xml:space="preserve">R </w:t>
      </w:r>
      <w:r w:rsidR="00596518" w:rsidRPr="00D57ED5">
        <w:rPr>
          <w:rFonts w:asciiTheme="minorHAnsi" w:hAnsiTheme="minorHAnsi" w:cstheme="minorHAnsi"/>
        </w:rPr>
        <w:t xml:space="preserve">and Python3 </w:t>
      </w:r>
      <w:r w:rsidR="00ED73C3" w:rsidRPr="00D57ED5">
        <w:rPr>
          <w:rFonts w:asciiTheme="minorHAnsi" w:hAnsiTheme="minorHAnsi" w:cstheme="minorHAnsi"/>
        </w:rPr>
        <w:t xml:space="preserve">code are available from </w:t>
      </w:r>
      <w:r w:rsidR="00F62372">
        <w:fldChar w:fldCharType="begin"/>
      </w:r>
      <w:r w:rsidR="00F62372">
        <w:instrText xml:space="preserve"> HYPERLINK "https://ieugit-scmv-d0.epi.bris.ac.uk/ml18692/hie-ml" </w:instrText>
      </w:r>
      <w:r w:rsidR="00F62372">
        <w:fldChar w:fldCharType="separate"/>
      </w:r>
      <w:r w:rsidR="00ED73C3" w:rsidRPr="00D57ED5">
        <w:rPr>
          <w:rStyle w:val="Hyperlink"/>
          <w:rFonts w:asciiTheme="minorHAnsi" w:hAnsiTheme="minorHAnsi" w:cstheme="minorHAnsi"/>
        </w:rPr>
        <w:t>https://ieugit-scmv-d0.epi.bris.ac.uk/ml18692/hie-ml</w:t>
      </w:r>
      <w:r w:rsidR="00F62372">
        <w:rPr>
          <w:rStyle w:val="Hyperlink"/>
          <w:rFonts w:asciiTheme="minorHAnsi" w:hAnsiTheme="minorHAnsi" w:cstheme="minorHAnsi"/>
        </w:rPr>
        <w:fldChar w:fldCharType="end"/>
      </w:r>
      <w:commentRangeEnd w:id="124"/>
      <w:r w:rsidR="00667422" w:rsidRPr="00D57ED5">
        <w:rPr>
          <w:rStyle w:val="CommentReference"/>
          <w:rFonts w:asciiTheme="minorHAnsi" w:eastAsiaTheme="minorHAnsi" w:hAnsiTheme="minorHAnsi" w:cstheme="minorHAnsi"/>
          <w:sz w:val="24"/>
          <w:szCs w:val="24"/>
          <w:lang w:eastAsia="en-US"/>
        </w:rPr>
        <w:commentReference w:id="124"/>
      </w:r>
      <w:r w:rsidR="00ED73C3" w:rsidRPr="00D57ED5">
        <w:rPr>
          <w:rFonts w:asciiTheme="minorHAnsi" w:hAnsiTheme="minorHAnsi" w:cstheme="minorHAnsi"/>
        </w:rPr>
        <w:t xml:space="preserve">. </w:t>
      </w:r>
      <w:ins w:id="126" w:author="David Odd" w:date="2020-12-15T16:54:00Z">
        <w:r w:rsidR="006345DD" w:rsidRPr="006345DD">
          <w:rPr>
            <w:rFonts w:asciiTheme="minorHAnsi" w:hAnsiTheme="minorHAnsi" w:cstheme="minorHAnsi"/>
          </w:rPr>
          <w:t>The CPP data files and documentation are available for download from the National Archives Catalog</w:t>
        </w:r>
        <w:r w:rsidR="006345DD">
          <w:rPr>
            <w:rFonts w:asciiTheme="minorHAnsi" w:hAnsiTheme="minorHAnsi" w:cstheme="minorHAnsi"/>
          </w:rPr>
          <w:t xml:space="preserve"> </w:t>
        </w:r>
        <w:r w:rsidR="006345DD">
          <w:rPr>
            <w:rFonts w:asciiTheme="minorHAnsi" w:hAnsiTheme="minorHAnsi" w:cstheme="minorHAnsi"/>
          </w:rPr>
          <w:lastRenderedPageBreak/>
          <w:t>(</w:t>
        </w:r>
      </w:ins>
      <w:ins w:id="127" w:author="David Odd" w:date="2020-12-15T16:56:00Z">
        <w:r w:rsidR="006345DD" w:rsidRPr="006345DD">
          <w:rPr>
            <w:rFonts w:asciiTheme="minorHAnsi" w:hAnsiTheme="minorHAnsi" w:cstheme="minorHAnsi"/>
          </w:rPr>
          <w:t>https://www.archives.gov/research/electronic-records/nih.html</w:t>
        </w:r>
      </w:ins>
      <w:ins w:id="128" w:author="David Odd" w:date="2020-12-15T16:54:00Z">
        <w:r w:rsidR="006345DD">
          <w:rPr>
            <w:rFonts w:asciiTheme="minorHAnsi" w:hAnsiTheme="minorHAnsi" w:cstheme="minorHAnsi"/>
          </w:rPr>
          <w:t>)</w:t>
        </w:r>
      </w:ins>
      <w:del w:id="129" w:author="David Odd" w:date="2020-12-15T16:54:00Z">
        <w:r w:rsidR="00ED73C3" w:rsidRPr="00D57ED5" w:rsidDel="006345DD">
          <w:rPr>
            <w:rFonts w:asciiTheme="minorHAnsi" w:hAnsiTheme="minorHAnsi" w:cstheme="minorHAnsi"/>
          </w:rPr>
          <w:delText xml:space="preserve">CPP data are freely available </w:delText>
        </w:r>
        <w:commentRangeStart w:id="130"/>
        <w:r w:rsidR="00ED73C3" w:rsidRPr="00D57ED5" w:rsidDel="006345DD">
          <w:rPr>
            <w:rFonts w:asciiTheme="minorHAnsi" w:hAnsiTheme="minorHAnsi" w:cstheme="minorHAnsi"/>
          </w:rPr>
          <w:delText>from</w:delText>
        </w:r>
      </w:del>
      <w:commentRangeEnd w:id="130"/>
      <w:r w:rsidR="003A4171" w:rsidRPr="00D57ED5">
        <w:rPr>
          <w:rStyle w:val="CommentReference"/>
          <w:rFonts w:asciiTheme="minorHAnsi" w:eastAsiaTheme="minorHAnsi" w:hAnsiTheme="minorHAnsi" w:cstheme="minorHAnsi"/>
          <w:sz w:val="24"/>
          <w:szCs w:val="24"/>
          <w:lang w:eastAsia="en-US"/>
        </w:rPr>
        <w:commentReference w:id="130"/>
      </w:r>
      <w:del w:id="131" w:author="David Odd" w:date="2020-12-15T16:54:00Z">
        <w:r w:rsidR="00ED73C3" w:rsidRPr="00D57ED5" w:rsidDel="006345DD">
          <w:rPr>
            <w:rFonts w:asciiTheme="minorHAnsi" w:hAnsiTheme="minorHAnsi" w:cstheme="minorHAnsi"/>
          </w:rPr>
          <w:delText xml:space="preserve"> </w:delText>
        </w:r>
        <w:r w:rsidR="001218F6" w:rsidRPr="00D57ED5" w:rsidDel="006345DD">
          <w:rPr>
            <w:rFonts w:asciiTheme="minorHAnsi" w:hAnsiTheme="minorHAnsi" w:cstheme="minorHAnsi"/>
          </w:rPr>
          <w:delText>XXX</w:delText>
        </w:r>
        <w:r w:rsidR="00ED73C3" w:rsidRPr="00D57ED5" w:rsidDel="006345DD">
          <w:rPr>
            <w:rFonts w:asciiTheme="minorHAnsi" w:hAnsiTheme="minorHAnsi" w:cstheme="minorHAnsi"/>
          </w:rPr>
          <w:delText>.</w:delText>
        </w:r>
      </w:del>
      <w:commentRangeEnd w:id="125"/>
      <w:r w:rsidR="00667422" w:rsidRPr="00D57ED5">
        <w:rPr>
          <w:rStyle w:val="CommentReference"/>
          <w:rFonts w:asciiTheme="minorHAnsi" w:eastAsiaTheme="minorHAnsi" w:hAnsiTheme="minorHAnsi" w:cstheme="minorHAnsi"/>
          <w:sz w:val="24"/>
          <w:szCs w:val="24"/>
          <w:lang w:eastAsia="en-US"/>
        </w:rPr>
        <w:commentReference w:id="125"/>
      </w:r>
    </w:p>
    <w:p w14:paraId="439B50A5" w14:textId="77777777" w:rsidR="00185BED" w:rsidRPr="00D57ED5" w:rsidRDefault="00185BED" w:rsidP="00184312">
      <w:pPr>
        <w:spacing w:line="360" w:lineRule="auto"/>
        <w:rPr>
          <w:rFonts w:asciiTheme="minorHAnsi" w:hAnsiTheme="minorHAnsi" w:cstheme="minorHAnsi"/>
        </w:rPr>
      </w:pPr>
    </w:p>
    <w:p w14:paraId="7F1B0053" w14:textId="42D61F77" w:rsidR="00FC32EA" w:rsidRPr="00D57ED5" w:rsidRDefault="004D7CF9" w:rsidP="009F0419">
      <w:pPr>
        <w:spacing w:line="360" w:lineRule="auto"/>
        <w:rPr>
          <w:rFonts w:asciiTheme="minorHAnsi" w:hAnsiTheme="minorHAnsi" w:cstheme="minorHAnsi"/>
          <w:b/>
          <w:bCs/>
        </w:rPr>
      </w:pPr>
      <w:r w:rsidRPr="00D57ED5">
        <w:rPr>
          <w:rFonts w:asciiTheme="minorHAnsi" w:hAnsiTheme="minorHAnsi" w:cstheme="minorHAnsi"/>
          <w:b/>
          <w:bCs/>
        </w:rPr>
        <w:t xml:space="preserve">Acknowledgments </w:t>
      </w:r>
      <w:r w:rsidR="009F0419" w:rsidRPr="00D57ED5">
        <w:rPr>
          <w:rFonts w:asciiTheme="minorHAnsi" w:hAnsiTheme="minorHAnsi" w:cstheme="minorHAnsi"/>
          <w:b/>
          <w:bCs/>
        </w:rPr>
        <w:br/>
      </w:r>
      <w:r w:rsidR="009F0419" w:rsidRPr="00D57ED5">
        <w:rPr>
          <w:rFonts w:asciiTheme="minorHAnsi" w:hAnsiTheme="minorHAnsi"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w:t>
      </w:r>
    </w:p>
    <w:p w14:paraId="3D465187" w14:textId="77777777" w:rsidR="009F0419" w:rsidRPr="00D57ED5" w:rsidRDefault="009F0419" w:rsidP="009F0419">
      <w:pPr>
        <w:rPr>
          <w:rFonts w:asciiTheme="minorHAnsi" w:hAnsiTheme="minorHAnsi" w:cstheme="minorHAnsi"/>
          <w:b/>
          <w:bCs/>
        </w:rPr>
      </w:pPr>
    </w:p>
    <w:p w14:paraId="19C0C8A6" w14:textId="61968F2F" w:rsidR="00741A9E" w:rsidRPr="00D57ED5" w:rsidRDefault="00C13E54" w:rsidP="00184312">
      <w:pPr>
        <w:spacing w:line="360" w:lineRule="auto"/>
        <w:rPr>
          <w:rFonts w:asciiTheme="minorHAnsi" w:hAnsiTheme="minorHAnsi" w:cstheme="minorHAnsi"/>
          <w:b/>
          <w:bCs/>
        </w:rPr>
      </w:pPr>
      <w:r w:rsidRPr="00D57ED5">
        <w:rPr>
          <w:rFonts w:asciiTheme="minorHAnsi" w:hAnsiTheme="minorHAnsi" w:cstheme="minorHAnsi"/>
          <w:b/>
          <w:bCs/>
        </w:rPr>
        <w:t>Competing interest</w:t>
      </w:r>
    </w:p>
    <w:p w14:paraId="300714EF" w14:textId="77777777" w:rsidR="009F0419" w:rsidRPr="00D57ED5" w:rsidRDefault="009F0419" w:rsidP="009F0419">
      <w:pPr>
        <w:rPr>
          <w:rFonts w:asciiTheme="minorHAnsi" w:hAnsiTheme="minorHAnsi" w:cstheme="minorHAnsi"/>
        </w:rPr>
      </w:pPr>
      <w:r w:rsidRPr="00D57ED5">
        <w:rPr>
          <w:rFonts w:asciiTheme="minorHAnsi" w:hAnsiTheme="minorHAnsi" w:cstheme="minorHAnsi"/>
          <w:color w:val="000000"/>
        </w:rPr>
        <w:t>TRG receives funding from GlaxoSmithKline and Biogen for unrelated research.</w:t>
      </w:r>
    </w:p>
    <w:p w14:paraId="67FFF0DD" w14:textId="77777777" w:rsidR="009F0419" w:rsidRPr="00D57ED5" w:rsidRDefault="009F0419" w:rsidP="00184312">
      <w:pPr>
        <w:spacing w:line="360" w:lineRule="auto"/>
        <w:rPr>
          <w:rFonts w:asciiTheme="minorHAnsi" w:hAnsiTheme="minorHAnsi" w:cstheme="minorHAnsi"/>
          <w:b/>
          <w:bCs/>
        </w:rPr>
      </w:pPr>
    </w:p>
    <w:p w14:paraId="1CCC7D9A" w14:textId="77777777" w:rsidR="00142C7C" w:rsidRPr="00D57ED5" w:rsidRDefault="00142C7C">
      <w:pPr>
        <w:rPr>
          <w:rFonts w:asciiTheme="minorHAnsi" w:hAnsiTheme="minorHAnsi" w:cstheme="minorHAnsi"/>
          <w:b/>
        </w:rPr>
      </w:pPr>
      <w:r w:rsidRPr="00D57ED5">
        <w:rPr>
          <w:rFonts w:asciiTheme="minorHAnsi" w:hAnsiTheme="minorHAnsi" w:cstheme="minorHAnsi"/>
          <w:b/>
        </w:rPr>
        <w:br w:type="page"/>
      </w:r>
    </w:p>
    <w:p w14:paraId="6BFB489F" w14:textId="4ABAAFD8" w:rsidR="00503D13"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lastRenderedPageBreak/>
        <w:t>REFERENCES</w:t>
      </w:r>
    </w:p>
    <w:p w14:paraId="76F8D07A" w14:textId="77777777" w:rsidR="004E1027" w:rsidRPr="00D57ED5" w:rsidRDefault="004E1027" w:rsidP="00184312">
      <w:pPr>
        <w:spacing w:line="360" w:lineRule="auto"/>
        <w:rPr>
          <w:rFonts w:asciiTheme="minorHAnsi" w:hAnsiTheme="minorHAnsi" w:cstheme="minorHAnsi"/>
          <w:b/>
        </w:rPr>
      </w:pPr>
    </w:p>
    <w:p w14:paraId="221DE723" w14:textId="77777777" w:rsidR="00B23379" w:rsidRPr="00D57ED5" w:rsidRDefault="00932424"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b/>
        </w:rPr>
        <w:fldChar w:fldCharType="begin" w:fldLock="1"/>
      </w:r>
      <w:r w:rsidRPr="00D57ED5">
        <w:rPr>
          <w:rFonts w:asciiTheme="minorHAnsi" w:hAnsiTheme="minorHAnsi" w:cstheme="minorHAnsi"/>
          <w:b/>
        </w:rPr>
        <w:instrText xml:space="preserve">ADDIN Mendeley Bibliography CSL_BIBLIOGRAPHY </w:instrText>
      </w:r>
      <w:r w:rsidRPr="00D57ED5">
        <w:rPr>
          <w:rFonts w:asciiTheme="minorHAnsi" w:hAnsiTheme="minorHAnsi" w:cstheme="minorHAnsi"/>
          <w:b/>
        </w:rPr>
        <w:fldChar w:fldCharType="separate"/>
      </w:r>
      <w:r w:rsidR="00B23379" w:rsidRPr="00D57ED5">
        <w:rPr>
          <w:rFonts w:asciiTheme="minorHAnsi" w:hAnsiTheme="minorHAnsi" w:cstheme="minorHAnsi"/>
          <w:noProof/>
        </w:rPr>
        <w:t>1.</w:t>
      </w:r>
      <w:r w:rsidR="00B23379" w:rsidRPr="00D57ED5">
        <w:rPr>
          <w:rFonts w:asciiTheme="minorHAnsi" w:hAnsiTheme="minorHAnsi" w:cstheme="minorHAnsi"/>
          <w:noProof/>
        </w:rPr>
        <w:tab/>
        <w:t xml:space="preserve">Kingdon, C. </w:t>
      </w:r>
      <w:r w:rsidR="00B23379" w:rsidRPr="00D57ED5">
        <w:rPr>
          <w:rFonts w:asciiTheme="minorHAnsi" w:hAnsiTheme="minorHAnsi" w:cstheme="minorHAnsi"/>
          <w:i/>
          <w:iCs/>
          <w:noProof/>
        </w:rPr>
        <w:t>et al.</w:t>
      </w:r>
      <w:r w:rsidR="00B23379" w:rsidRPr="00D57ED5">
        <w:rPr>
          <w:rFonts w:asciiTheme="minorHAnsi" w:hAnsiTheme="minorHAnsi" w:cstheme="minorHAnsi"/>
          <w:noProof/>
        </w:rPr>
        <w:t xml:space="preserve"> Choice and birth method: mixed-method study of caesarean delivery for maternal request. </w:t>
      </w:r>
      <w:r w:rsidR="00B23379" w:rsidRPr="00D57ED5">
        <w:rPr>
          <w:rFonts w:asciiTheme="minorHAnsi" w:hAnsiTheme="minorHAnsi" w:cstheme="minorHAnsi"/>
          <w:i/>
          <w:iCs/>
          <w:noProof/>
        </w:rPr>
        <w:t>BJOG</w:t>
      </w:r>
      <w:r w:rsidR="00B23379" w:rsidRPr="00D57ED5">
        <w:rPr>
          <w:rFonts w:asciiTheme="minorHAnsi" w:hAnsiTheme="minorHAnsi" w:cstheme="minorHAnsi"/>
          <w:noProof/>
        </w:rPr>
        <w:t xml:space="preserve"> </w:t>
      </w:r>
      <w:r w:rsidR="00B23379" w:rsidRPr="00D57ED5">
        <w:rPr>
          <w:rFonts w:asciiTheme="minorHAnsi" w:hAnsiTheme="minorHAnsi" w:cstheme="minorHAnsi"/>
          <w:b/>
          <w:bCs/>
          <w:noProof/>
        </w:rPr>
        <w:t>116</w:t>
      </w:r>
      <w:r w:rsidR="00B23379" w:rsidRPr="00D57ED5">
        <w:rPr>
          <w:rFonts w:asciiTheme="minorHAnsi" w:hAnsiTheme="minorHAnsi" w:cstheme="minorHAnsi"/>
          <w:noProof/>
        </w:rPr>
        <w:t>, 886–895 (2009).</w:t>
      </w:r>
    </w:p>
    <w:p w14:paraId="7038E86D"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w:t>
      </w:r>
      <w:r w:rsidRPr="00D57ED5">
        <w:rPr>
          <w:rFonts w:asciiTheme="minorHAnsi" w:hAnsiTheme="minorHAnsi" w:cstheme="minorHAnsi"/>
          <w:noProof/>
        </w:rPr>
        <w:tab/>
        <w:t xml:space="preserve">Berger, B., Schwarz, C. &amp; Heusser, P. Watchful waiting or induction of labour--a matter of informed choice: identification, analysis and critical appraisal of decision aids and patient information regarding care options for women with uncomplicated singleton late and post term pregnancies: a . </w:t>
      </w:r>
      <w:r w:rsidRPr="00D57ED5">
        <w:rPr>
          <w:rFonts w:asciiTheme="minorHAnsi" w:hAnsiTheme="minorHAnsi" w:cstheme="minorHAnsi"/>
          <w:i/>
          <w:iCs/>
          <w:noProof/>
        </w:rPr>
        <w:t>BMC Complement. Altern. Med.</w:t>
      </w:r>
      <w:r w:rsidRPr="00D57ED5">
        <w:rPr>
          <w:rFonts w:asciiTheme="minorHAnsi" w:hAnsiTheme="minorHAnsi" w:cstheme="minorHAnsi"/>
          <w:noProof/>
        </w:rPr>
        <w:t xml:space="preserve"> </w:t>
      </w:r>
      <w:r w:rsidRPr="00D57ED5">
        <w:rPr>
          <w:rFonts w:asciiTheme="minorHAnsi" w:hAnsiTheme="minorHAnsi" w:cstheme="minorHAnsi"/>
          <w:b/>
          <w:bCs/>
          <w:noProof/>
        </w:rPr>
        <w:t>15</w:t>
      </w:r>
      <w:r w:rsidRPr="00D57ED5">
        <w:rPr>
          <w:rFonts w:asciiTheme="minorHAnsi" w:hAnsiTheme="minorHAnsi" w:cstheme="minorHAnsi"/>
          <w:noProof/>
        </w:rPr>
        <w:t>, 143 (2015).</w:t>
      </w:r>
    </w:p>
    <w:p w14:paraId="52399F13"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3.</w:t>
      </w:r>
      <w:r w:rsidRPr="00D57ED5">
        <w:rPr>
          <w:rFonts w:asciiTheme="minorHAnsi" w:hAnsiTheme="minorHAnsi" w:cstheme="minorHAnsi"/>
          <w:noProof/>
        </w:rPr>
        <w:tab/>
        <w:t xml:space="preserve">Odd, D. E. </w:t>
      </w:r>
      <w:r w:rsidRPr="00D57ED5">
        <w:rPr>
          <w:rFonts w:asciiTheme="minorHAnsi" w:hAnsiTheme="minorHAnsi" w:cstheme="minorHAnsi"/>
          <w:i/>
          <w:iCs/>
          <w:noProof/>
        </w:rPr>
        <w:t>et al.</w:t>
      </w:r>
      <w:r w:rsidRPr="00D57ED5">
        <w:rPr>
          <w:rFonts w:asciiTheme="minorHAnsi" w:hAnsiTheme="minorHAnsi" w:cstheme="minorHAnsi"/>
          <w:noProof/>
        </w:rPr>
        <w:t xml:space="preserve"> Risk of low Apgar score and socioeconomic position: a study of Swedish male births. </w:t>
      </w:r>
      <w:r w:rsidRPr="00D57ED5">
        <w:rPr>
          <w:rFonts w:asciiTheme="minorHAnsi" w:hAnsiTheme="minorHAnsi" w:cstheme="minorHAnsi"/>
          <w:i/>
          <w:iCs/>
          <w:noProof/>
        </w:rPr>
        <w:t>Acta Paediatr.</w:t>
      </w:r>
      <w:r w:rsidRPr="00D57ED5">
        <w:rPr>
          <w:rFonts w:asciiTheme="minorHAnsi" w:hAnsiTheme="minorHAnsi" w:cstheme="minorHAnsi"/>
          <w:noProof/>
        </w:rPr>
        <w:t xml:space="preserve"> </w:t>
      </w:r>
      <w:r w:rsidRPr="00D57ED5">
        <w:rPr>
          <w:rFonts w:asciiTheme="minorHAnsi" w:hAnsiTheme="minorHAnsi" w:cstheme="minorHAnsi"/>
          <w:b/>
          <w:bCs/>
          <w:noProof/>
        </w:rPr>
        <w:t>97</w:t>
      </w:r>
      <w:r w:rsidRPr="00D57ED5">
        <w:rPr>
          <w:rFonts w:asciiTheme="minorHAnsi" w:hAnsiTheme="minorHAnsi" w:cstheme="minorHAnsi"/>
          <w:noProof/>
        </w:rPr>
        <w:t>, 1275–1280 (2008).</w:t>
      </w:r>
    </w:p>
    <w:p w14:paraId="079870F3"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4.</w:t>
      </w:r>
      <w:r w:rsidRPr="00D57ED5">
        <w:rPr>
          <w:rFonts w:asciiTheme="minorHAnsi" w:hAnsiTheme="minorHAnsi" w:cstheme="minorHAnsi"/>
          <w:noProof/>
        </w:rPr>
        <w:tab/>
        <w:t>Gynaecologists, R. C. of O. and. Easy Baby Counts. https://www.rcog.org.uk/eachbabycounts.</w:t>
      </w:r>
    </w:p>
    <w:p w14:paraId="7E31D3F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5.</w:t>
      </w:r>
      <w:r w:rsidRPr="00D57ED5">
        <w:rPr>
          <w:rFonts w:asciiTheme="minorHAnsi" w:hAnsiTheme="minorHAnsi" w:cstheme="minorHAnsi"/>
          <w:noProof/>
        </w:rPr>
        <w:tab/>
        <w:t>Health, D. of. New ambition to halve rate of stillbirths and infant deaths. https://www.gov.uk/government/news/new-ambition-to-halve-rate-of-stillbirths-and-infant-deaths.</w:t>
      </w:r>
    </w:p>
    <w:p w14:paraId="589DCC0D"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6.</w:t>
      </w:r>
      <w:r w:rsidRPr="00D57ED5">
        <w:rPr>
          <w:rFonts w:asciiTheme="minorHAnsi" w:hAnsiTheme="minorHAnsi" w:cstheme="minorHAnsi"/>
          <w:noProof/>
        </w:rPr>
        <w:tab/>
        <w:t xml:space="preserve">Odd, D., Heep, A., Luyt, K. &amp; Draycott, T. Hypoxic-Ischaemic Brain Injury: Delivery Before Intrapartum Events. in </w:t>
      </w:r>
      <w:r w:rsidRPr="00D57ED5">
        <w:rPr>
          <w:rFonts w:asciiTheme="minorHAnsi" w:hAnsiTheme="minorHAnsi" w:cstheme="minorHAnsi"/>
          <w:i/>
          <w:iCs/>
          <w:noProof/>
        </w:rPr>
        <w:t>Joined European Neonatal Societies Congress</w:t>
      </w:r>
      <w:r w:rsidRPr="00D57ED5">
        <w:rPr>
          <w:rFonts w:asciiTheme="minorHAnsi" w:hAnsiTheme="minorHAnsi" w:cstheme="minorHAnsi"/>
          <w:noProof/>
        </w:rPr>
        <w:t xml:space="preserve"> (2015).</w:t>
      </w:r>
    </w:p>
    <w:p w14:paraId="38A9EB69"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7.</w:t>
      </w:r>
      <w:r w:rsidRPr="00D57ED5">
        <w:rPr>
          <w:rFonts w:asciiTheme="minorHAnsi" w:hAnsiTheme="minorHAnsi" w:cstheme="minorHAnsi"/>
          <w:noProof/>
        </w:rPr>
        <w:tab/>
        <w:t xml:space="preserve">Draycott, T. </w:t>
      </w:r>
      <w:r w:rsidRPr="00D57ED5">
        <w:rPr>
          <w:rFonts w:asciiTheme="minorHAnsi" w:hAnsiTheme="minorHAnsi" w:cstheme="minorHAnsi"/>
          <w:i/>
          <w:iCs/>
          <w:noProof/>
        </w:rPr>
        <w:t>et al.</w:t>
      </w:r>
      <w:r w:rsidRPr="00D57ED5">
        <w:rPr>
          <w:rFonts w:asciiTheme="minorHAnsi" w:hAnsiTheme="minorHAnsi" w:cstheme="minorHAnsi"/>
          <w:noProof/>
        </w:rPr>
        <w:t xml:space="preserve"> Does training in obstetric emergencies improve neonatal outcome? </w:t>
      </w:r>
      <w:r w:rsidRPr="00D57ED5">
        <w:rPr>
          <w:rFonts w:asciiTheme="minorHAnsi" w:hAnsiTheme="minorHAnsi" w:cstheme="minorHAnsi"/>
          <w:i/>
          <w:iCs/>
          <w:noProof/>
        </w:rPr>
        <w:t>Bjog</w:t>
      </w:r>
      <w:r w:rsidRPr="00D57ED5">
        <w:rPr>
          <w:rFonts w:asciiTheme="minorHAnsi" w:hAnsiTheme="minorHAnsi" w:cstheme="minorHAnsi"/>
          <w:noProof/>
        </w:rPr>
        <w:t xml:space="preserve"> </w:t>
      </w:r>
      <w:r w:rsidRPr="00D57ED5">
        <w:rPr>
          <w:rFonts w:asciiTheme="minorHAnsi" w:hAnsiTheme="minorHAnsi" w:cstheme="minorHAnsi"/>
          <w:b/>
          <w:bCs/>
          <w:noProof/>
        </w:rPr>
        <w:t>113</w:t>
      </w:r>
      <w:r w:rsidRPr="00D57ED5">
        <w:rPr>
          <w:rFonts w:asciiTheme="minorHAnsi" w:hAnsiTheme="minorHAnsi" w:cstheme="minorHAnsi"/>
          <w:noProof/>
        </w:rPr>
        <w:t>, 177–182 (2006).</w:t>
      </w:r>
    </w:p>
    <w:p w14:paraId="69B8E911"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8.</w:t>
      </w:r>
      <w:r w:rsidRPr="00D57ED5">
        <w:rPr>
          <w:rFonts w:asciiTheme="minorHAnsi" w:hAnsiTheme="minorHAnsi" w:cstheme="minorHAnsi"/>
          <w:noProof/>
        </w:rPr>
        <w:tab/>
        <w:t xml:space="preserve">Chiossim, G. Timing of Delivery and Adverse Outcomes in Term Singleton Repeat Cesarean Deliveries. </w:t>
      </w:r>
      <w:r w:rsidRPr="00D57ED5">
        <w:rPr>
          <w:rFonts w:asciiTheme="minorHAnsi" w:hAnsiTheme="minorHAnsi" w:cstheme="minorHAnsi"/>
          <w:i/>
          <w:iCs/>
          <w:noProof/>
        </w:rPr>
        <w:t>Obs Gynecol</w:t>
      </w:r>
      <w:r w:rsidRPr="00D57ED5">
        <w:rPr>
          <w:rFonts w:asciiTheme="minorHAnsi" w:hAnsiTheme="minorHAnsi" w:cstheme="minorHAnsi"/>
          <w:noProof/>
        </w:rPr>
        <w:t xml:space="preserve"> </w:t>
      </w:r>
      <w:r w:rsidRPr="00D57ED5">
        <w:rPr>
          <w:rFonts w:asciiTheme="minorHAnsi" w:hAnsiTheme="minorHAnsi" w:cstheme="minorHAnsi"/>
          <w:b/>
          <w:bCs/>
          <w:noProof/>
        </w:rPr>
        <w:t>121</w:t>
      </w:r>
      <w:r w:rsidRPr="00D57ED5">
        <w:rPr>
          <w:rFonts w:asciiTheme="minorHAnsi" w:hAnsiTheme="minorHAnsi" w:cstheme="minorHAnsi"/>
          <w:noProof/>
        </w:rPr>
        <w:t>, (2013).</w:t>
      </w:r>
    </w:p>
    <w:p w14:paraId="75D22DC7"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9.</w:t>
      </w:r>
      <w:r w:rsidRPr="00D57ED5">
        <w:rPr>
          <w:rFonts w:asciiTheme="minorHAnsi" w:hAnsiTheme="minorHAnsi" w:cstheme="minorHAnsi"/>
          <w:noProof/>
        </w:rPr>
        <w:tab/>
        <w:t xml:space="preserve">Martinez-Biarge, M., Madero, R., González, A., Quero, A. &amp; García-Alix, A. Perinatal morbidity and risk of hypoxic-ischemic encephalopathy associated with intrapartum sentinel events. </w:t>
      </w:r>
      <w:r w:rsidRPr="00D57ED5">
        <w:rPr>
          <w:rFonts w:asciiTheme="minorHAnsi" w:hAnsiTheme="minorHAnsi" w:cstheme="minorHAnsi"/>
          <w:i/>
          <w:iCs/>
          <w:noProof/>
        </w:rPr>
        <w:t>Am J Obs. Gynecol2</w:t>
      </w:r>
      <w:r w:rsidRPr="00D57ED5">
        <w:rPr>
          <w:rFonts w:asciiTheme="minorHAnsi" w:hAnsiTheme="minorHAnsi" w:cstheme="minorHAnsi"/>
          <w:noProof/>
        </w:rPr>
        <w:t xml:space="preserve"> </w:t>
      </w:r>
      <w:r w:rsidRPr="00D57ED5">
        <w:rPr>
          <w:rFonts w:asciiTheme="minorHAnsi" w:hAnsiTheme="minorHAnsi" w:cstheme="minorHAnsi"/>
          <w:b/>
          <w:bCs/>
          <w:noProof/>
        </w:rPr>
        <w:t>206</w:t>
      </w:r>
      <w:r w:rsidRPr="00D57ED5">
        <w:rPr>
          <w:rFonts w:asciiTheme="minorHAnsi" w:hAnsiTheme="minorHAnsi" w:cstheme="minorHAnsi"/>
          <w:noProof/>
        </w:rPr>
        <w:t>, 148.e1–7 (2012).</w:t>
      </w:r>
    </w:p>
    <w:p w14:paraId="1B332E1F"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10.</w:t>
      </w:r>
      <w:r w:rsidRPr="00D57ED5">
        <w:rPr>
          <w:rFonts w:asciiTheme="minorHAnsi" w:hAnsiTheme="minorHAnsi" w:cstheme="minorHAnsi"/>
          <w:noProof/>
        </w:rPr>
        <w:tab/>
        <w:t xml:space="preserve">Badawi, N. </w:t>
      </w:r>
      <w:r w:rsidRPr="00D57ED5">
        <w:rPr>
          <w:rFonts w:asciiTheme="minorHAnsi" w:hAnsiTheme="minorHAnsi" w:cstheme="minorHAnsi"/>
          <w:i/>
          <w:iCs/>
          <w:noProof/>
        </w:rPr>
        <w:t>et al.</w:t>
      </w:r>
      <w:r w:rsidRPr="00D57ED5">
        <w:rPr>
          <w:rFonts w:asciiTheme="minorHAnsi" w:hAnsiTheme="minorHAnsi" w:cstheme="minorHAnsi"/>
          <w:noProof/>
        </w:rPr>
        <w:t xml:space="preserve"> </w:t>
      </w:r>
      <w:bookmarkStart w:id="132" w:name="OLE_LINK1"/>
      <w:bookmarkStart w:id="133" w:name="OLE_LINK2"/>
      <w:r w:rsidRPr="00D57ED5">
        <w:rPr>
          <w:rFonts w:asciiTheme="minorHAnsi" w:hAnsiTheme="minorHAnsi" w:cstheme="minorHAnsi"/>
          <w:noProof/>
        </w:rPr>
        <w:t>Intrapartum risk factors for newborn encephalopathy: the Western Australian case-control study</w:t>
      </w:r>
      <w:bookmarkEnd w:id="132"/>
      <w:bookmarkEnd w:id="133"/>
      <w:r w:rsidRPr="00D57ED5">
        <w:rPr>
          <w:rFonts w:asciiTheme="minorHAnsi" w:hAnsiTheme="minorHAnsi" w:cstheme="minorHAnsi"/>
          <w:noProof/>
        </w:rPr>
        <w:t xml:space="preserve">. </w:t>
      </w:r>
      <w:r w:rsidRPr="00D57ED5">
        <w:rPr>
          <w:rFonts w:asciiTheme="minorHAnsi" w:hAnsiTheme="minorHAnsi" w:cstheme="minorHAnsi"/>
          <w:i/>
          <w:iCs/>
          <w:noProof/>
        </w:rPr>
        <w:t>Bmj</w:t>
      </w:r>
      <w:r w:rsidRPr="00D57ED5">
        <w:rPr>
          <w:rFonts w:asciiTheme="minorHAnsi" w:hAnsiTheme="minorHAnsi" w:cstheme="minorHAnsi"/>
          <w:noProof/>
        </w:rPr>
        <w:t xml:space="preserve"> </w:t>
      </w:r>
      <w:r w:rsidRPr="00D57ED5">
        <w:rPr>
          <w:rFonts w:asciiTheme="minorHAnsi" w:hAnsiTheme="minorHAnsi" w:cstheme="minorHAnsi"/>
          <w:b/>
          <w:bCs/>
          <w:noProof/>
        </w:rPr>
        <w:t>317</w:t>
      </w:r>
      <w:r w:rsidRPr="00D57ED5">
        <w:rPr>
          <w:rFonts w:asciiTheme="minorHAnsi" w:hAnsiTheme="minorHAnsi" w:cstheme="minorHAnsi"/>
          <w:noProof/>
        </w:rPr>
        <w:t>, 1554–1558 (1998).</w:t>
      </w:r>
    </w:p>
    <w:p w14:paraId="157D146F"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11.</w:t>
      </w:r>
      <w:r w:rsidRPr="00D57ED5">
        <w:rPr>
          <w:rFonts w:asciiTheme="minorHAnsi" w:hAnsiTheme="minorHAnsi" w:cstheme="minorHAnsi"/>
          <w:noProof/>
        </w:rPr>
        <w:tab/>
        <w:t xml:space="preserve">Gülmezoglu, A., Crowther, C., Middleton, P. &amp; Peatley, E. Induction of labour for improving birth outcomes for women at or beyond term. </w:t>
      </w:r>
      <w:r w:rsidRPr="00D57ED5">
        <w:rPr>
          <w:rFonts w:asciiTheme="minorHAnsi" w:hAnsiTheme="minorHAnsi" w:cstheme="minorHAnsi"/>
          <w:i/>
          <w:iCs/>
          <w:noProof/>
        </w:rPr>
        <w:t>Cochrane Database Syst Rev.</w:t>
      </w:r>
      <w:r w:rsidRPr="00D57ED5">
        <w:rPr>
          <w:rFonts w:asciiTheme="minorHAnsi" w:hAnsiTheme="minorHAnsi" w:cstheme="minorHAnsi"/>
          <w:noProof/>
        </w:rPr>
        <w:t xml:space="preserve"> (2012) doi:10.1002/14651858.CD004945.pub3.</w:t>
      </w:r>
    </w:p>
    <w:p w14:paraId="7A85B080"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12.</w:t>
      </w:r>
      <w:r w:rsidRPr="00D57ED5">
        <w:rPr>
          <w:rFonts w:asciiTheme="minorHAnsi" w:hAnsiTheme="minorHAnsi" w:cstheme="minorHAnsi"/>
          <w:noProof/>
        </w:rPr>
        <w:tab/>
        <w:t xml:space="preserve">Campbell, M. K., Ostbye, T. &amp; Irgens, L. M. Post-term birth: risk factors and outcomes in a 10-year cohort of Norwegian births. </w:t>
      </w:r>
      <w:r w:rsidRPr="00D57ED5">
        <w:rPr>
          <w:rFonts w:asciiTheme="minorHAnsi" w:hAnsiTheme="minorHAnsi" w:cstheme="minorHAnsi"/>
          <w:i/>
          <w:iCs/>
          <w:noProof/>
        </w:rPr>
        <w:t>Obstet. Gynecol.</w:t>
      </w:r>
      <w:r w:rsidRPr="00D57ED5">
        <w:rPr>
          <w:rFonts w:asciiTheme="minorHAnsi" w:hAnsiTheme="minorHAnsi" w:cstheme="minorHAnsi"/>
          <w:noProof/>
        </w:rPr>
        <w:t xml:space="preserve"> </w:t>
      </w:r>
      <w:r w:rsidRPr="00D57ED5">
        <w:rPr>
          <w:rFonts w:asciiTheme="minorHAnsi" w:hAnsiTheme="minorHAnsi" w:cstheme="minorHAnsi"/>
          <w:b/>
          <w:bCs/>
          <w:noProof/>
        </w:rPr>
        <w:t>89</w:t>
      </w:r>
      <w:r w:rsidRPr="00D57ED5">
        <w:rPr>
          <w:rFonts w:asciiTheme="minorHAnsi" w:hAnsiTheme="minorHAnsi" w:cstheme="minorHAnsi"/>
          <w:noProof/>
        </w:rPr>
        <w:t>, 543–548 (1997).</w:t>
      </w:r>
    </w:p>
    <w:p w14:paraId="75D117F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lastRenderedPageBreak/>
        <w:t>13.</w:t>
      </w:r>
      <w:r w:rsidRPr="00D57ED5">
        <w:rPr>
          <w:rFonts w:asciiTheme="minorHAnsi" w:hAnsiTheme="minorHAnsi" w:cstheme="minorHAnsi"/>
          <w:noProof/>
        </w:rPr>
        <w:tab/>
        <w:t xml:space="preserve">Azzopardi, D. V </w:t>
      </w:r>
      <w:r w:rsidRPr="00D57ED5">
        <w:rPr>
          <w:rFonts w:asciiTheme="minorHAnsi" w:hAnsiTheme="minorHAnsi" w:cstheme="minorHAnsi"/>
          <w:i/>
          <w:iCs/>
          <w:noProof/>
        </w:rPr>
        <w:t>et al.</w:t>
      </w:r>
      <w:r w:rsidRPr="00D57ED5">
        <w:rPr>
          <w:rFonts w:asciiTheme="minorHAnsi" w:hAnsiTheme="minorHAnsi" w:cstheme="minorHAnsi"/>
          <w:noProof/>
        </w:rPr>
        <w:t xml:space="preserve"> Moderate hypothermia to treat perinatal asphyxial encephalopathy. </w:t>
      </w:r>
      <w:r w:rsidRPr="00D57ED5">
        <w:rPr>
          <w:rFonts w:asciiTheme="minorHAnsi" w:hAnsiTheme="minorHAnsi" w:cstheme="minorHAnsi"/>
          <w:i/>
          <w:iCs/>
          <w:noProof/>
        </w:rPr>
        <w:t>N Engl J Med.</w:t>
      </w:r>
      <w:r w:rsidRPr="00D57ED5">
        <w:rPr>
          <w:rFonts w:asciiTheme="minorHAnsi" w:hAnsiTheme="minorHAnsi" w:cstheme="minorHAnsi"/>
          <w:noProof/>
        </w:rPr>
        <w:t xml:space="preserve"> </w:t>
      </w:r>
      <w:r w:rsidRPr="00D57ED5">
        <w:rPr>
          <w:rFonts w:asciiTheme="minorHAnsi" w:hAnsiTheme="minorHAnsi" w:cstheme="minorHAnsi"/>
          <w:b/>
          <w:bCs/>
          <w:noProof/>
        </w:rPr>
        <w:t>361</w:t>
      </w:r>
      <w:r w:rsidRPr="00D57ED5">
        <w:rPr>
          <w:rFonts w:asciiTheme="minorHAnsi" w:hAnsiTheme="minorHAnsi" w:cstheme="minorHAnsi"/>
          <w:noProof/>
        </w:rPr>
        <w:t>, 1349–1358 (2009).</w:t>
      </w:r>
    </w:p>
    <w:p w14:paraId="7190FCC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14.</w:t>
      </w:r>
      <w:r w:rsidRPr="00D57ED5">
        <w:rPr>
          <w:rFonts w:asciiTheme="minorHAnsi" w:hAnsiTheme="minorHAnsi" w:cstheme="minorHAnsi"/>
          <w:noProof/>
        </w:rPr>
        <w:tab/>
        <w:t xml:space="preserve">Odd, D. E., Gunnell, D., Lewis, G. &amp; Rasmussen, F. Long-term Impact of Poor Birth Condition on Social and Economic Outcomes in Early Adulthood. </w:t>
      </w:r>
      <w:r w:rsidRPr="00D57ED5">
        <w:rPr>
          <w:rFonts w:asciiTheme="minorHAnsi" w:hAnsiTheme="minorHAnsi" w:cstheme="minorHAnsi"/>
          <w:i/>
          <w:iCs/>
          <w:noProof/>
        </w:rPr>
        <w:t>Pediatrics</w:t>
      </w:r>
      <w:r w:rsidRPr="00D57ED5">
        <w:rPr>
          <w:rFonts w:asciiTheme="minorHAnsi" w:hAnsiTheme="minorHAnsi" w:cstheme="minorHAnsi"/>
          <w:noProof/>
        </w:rPr>
        <w:t xml:space="preserve"> </w:t>
      </w:r>
      <w:r w:rsidRPr="00D57ED5">
        <w:rPr>
          <w:rFonts w:asciiTheme="minorHAnsi" w:hAnsiTheme="minorHAnsi" w:cstheme="minorHAnsi"/>
          <w:b/>
          <w:bCs/>
          <w:noProof/>
        </w:rPr>
        <w:t>May 9</w:t>
      </w:r>
      <w:r w:rsidRPr="00D57ED5">
        <w:rPr>
          <w:rFonts w:asciiTheme="minorHAnsi" w:hAnsiTheme="minorHAnsi" w:cstheme="minorHAnsi"/>
          <w:noProof/>
        </w:rPr>
        <w:t xml:space="preserve">; </w:t>
      </w:r>
      <w:r w:rsidRPr="00D57ED5">
        <w:rPr>
          <w:rFonts w:asciiTheme="minorHAnsi" w:hAnsiTheme="minorHAnsi" w:cstheme="minorHAnsi"/>
          <w:b/>
          <w:bCs/>
          <w:noProof/>
        </w:rPr>
        <w:t>eFi</w:t>
      </w:r>
      <w:r w:rsidRPr="00D57ED5">
        <w:rPr>
          <w:rFonts w:asciiTheme="minorHAnsi" w:hAnsiTheme="minorHAnsi" w:cstheme="minorHAnsi"/>
          <w:noProof/>
        </w:rPr>
        <w:t>, e1498-504 (2011).</w:t>
      </w:r>
    </w:p>
    <w:p w14:paraId="623E31FC"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15.</w:t>
      </w:r>
      <w:r w:rsidRPr="00D57ED5">
        <w:rPr>
          <w:rFonts w:asciiTheme="minorHAnsi" w:hAnsiTheme="minorHAnsi" w:cstheme="minorHAnsi"/>
          <w:noProof/>
        </w:rPr>
        <w:tab/>
      </w:r>
      <w:r w:rsidRPr="00D57ED5">
        <w:rPr>
          <w:rFonts w:asciiTheme="minorHAnsi" w:hAnsiTheme="minorHAnsi" w:cstheme="minorHAnsi"/>
          <w:i/>
          <w:iCs/>
          <w:noProof/>
        </w:rPr>
        <w:t>Ten Years of Maternity Claims: An Analysis of NHS Litigation Authority Data</w:t>
      </w:r>
      <w:r w:rsidRPr="00D57ED5">
        <w:rPr>
          <w:rFonts w:asciiTheme="minorHAnsi" w:hAnsiTheme="minorHAnsi" w:cstheme="minorHAnsi"/>
          <w:noProof/>
        </w:rPr>
        <w:t>. (2012) doi:978-0-9565019-2-9.</w:t>
      </w:r>
    </w:p>
    <w:p w14:paraId="07108CB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16.</w:t>
      </w:r>
      <w:r w:rsidRPr="00D57ED5">
        <w:rPr>
          <w:rFonts w:asciiTheme="minorHAnsi" w:hAnsiTheme="minorHAnsi" w:cstheme="minorHAnsi"/>
          <w:noProof/>
        </w:rPr>
        <w:tab/>
        <w:t xml:space="preserve">Murray, C. J. L. </w:t>
      </w:r>
      <w:r w:rsidRPr="00D57ED5">
        <w:rPr>
          <w:rFonts w:asciiTheme="minorHAnsi" w:hAnsiTheme="minorHAnsi" w:cstheme="minorHAnsi"/>
          <w:i/>
          <w:iCs/>
          <w:noProof/>
        </w:rPr>
        <w:t>et al.</w:t>
      </w:r>
      <w:r w:rsidRPr="00D57ED5">
        <w:rPr>
          <w:rFonts w:asciiTheme="minorHAnsi" w:hAnsiTheme="minorHAnsi" w:cstheme="minorHAnsi"/>
          <w:noProof/>
        </w:rPr>
        <w:t xml:space="preserve"> Disability-adjusted life years (DALYs) for 291 diseases and injuries in 21 regions, 1990-2010: a systematic analysis for the Global Burden of Disease Study 2010. </w:t>
      </w:r>
      <w:r w:rsidRPr="00D57ED5">
        <w:rPr>
          <w:rFonts w:asciiTheme="minorHAnsi" w:hAnsiTheme="minorHAnsi" w:cstheme="minorHAnsi"/>
          <w:i/>
          <w:iCs/>
          <w:noProof/>
        </w:rPr>
        <w:t>Lancet (London, England)</w:t>
      </w:r>
      <w:r w:rsidRPr="00D57ED5">
        <w:rPr>
          <w:rFonts w:asciiTheme="minorHAnsi" w:hAnsiTheme="minorHAnsi" w:cstheme="minorHAnsi"/>
          <w:noProof/>
        </w:rPr>
        <w:t xml:space="preserve"> </w:t>
      </w:r>
      <w:r w:rsidRPr="00D57ED5">
        <w:rPr>
          <w:rFonts w:asciiTheme="minorHAnsi" w:hAnsiTheme="minorHAnsi" w:cstheme="minorHAnsi"/>
          <w:b/>
          <w:bCs/>
          <w:noProof/>
        </w:rPr>
        <w:t>380</w:t>
      </w:r>
      <w:r w:rsidRPr="00D57ED5">
        <w:rPr>
          <w:rFonts w:asciiTheme="minorHAnsi" w:hAnsiTheme="minorHAnsi" w:cstheme="minorHAnsi"/>
          <w:noProof/>
        </w:rPr>
        <w:t>, 2197–2223 (2012).</w:t>
      </w:r>
    </w:p>
    <w:p w14:paraId="20F2AE6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17.</w:t>
      </w:r>
      <w:r w:rsidRPr="00D57ED5">
        <w:rPr>
          <w:rFonts w:asciiTheme="minorHAnsi" w:hAnsiTheme="minorHAnsi" w:cstheme="minorHAnsi"/>
          <w:noProof/>
        </w:rPr>
        <w:tab/>
        <w:t xml:space="preserve">Odd, D. E., Lewis, G., Whitelaw, A. &amp; Gunnell, D. Resuscitation at birth and cognition at 8 years of age: a cohort study. </w:t>
      </w:r>
      <w:r w:rsidRPr="00D57ED5">
        <w:rPr>
          <w:rFonts w:asciiTheme="minorHAnsi" w:hAnsiTheme="minorHAnsi" w:cstheme="minorHAnsi"/>
          <w:i/>
          <w:iCs/>
          <w:noProof/>
        </w:rPr>
        <w:t>Lancet</w:t>
      </w:r>
      <w:r w:rsidRPr="00D57ED5">
        <w:rPr>
          <w:rFonts w:asciiTheme="minorHAnsi" w:hAnsiTheme="minorHAnsi" w:cstheme="minorHAnsi"/>
          <w:noProof/>
        </w:rPr>
        <w:t xml:space="preserve"> </w:t>
      </w:r>
      <w:r w:rsidRPr="00D57ED5">
        <w:rPr>
          <w:rFonts w:asciiTheme="minorHAnsi" w:hAnsiTheme="minorHAnsi" w:cstheme="minorHAnsi"/>
          <w:b/>
          <w:bCs/>
          <w:noProof/>
        </w:rPr>
        <w:t>373</w:t>
      </w:r>
      <w:r w:rsidRPr="00D57ED5">
        <w:rPr>
          <w:rFonts w:asciiTheme="minorHAnsi" w:hAnsiTheme="minorHAnsi" w:cstheme="minorHAnsi"/>
          <w:noProof/>
        </w:rPr>
        <w:t>, 1615–22 (2009).</w:t>
      </w:r>
    </w:p>
    <w:p w14:paraId="19199D8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18.</w:t>
      </w:r>
      <w:r w:rsidRPr="00D57ED5">
        <w:rPr>
          <w:rFonts w:asciiTheme="minorHAnsi" w:hAnsiTheme="minorHAnsi" w:cstheme="minorHAnsi"/>
          <w:noProof/>
        </w:rPr>
        <w:tab/>
        <w:t xml:space="preserve">Odd, D. E., Gunnell, D., Whitelaw, A. &amp; Lewis, G. The association between birth condition and neuropsychological functioning and educational attainment at school age. A cohort study. </w:t>
      </w:r>
      <w:r w:rsidRPr="00D57ED5">
        <w:rPr>
          <w:rFonts w:asciiTheme="minorHAnsi" w:hAnsiTheme="minorHAnsi" w:cstheme="minorHAnsi"/>
          <w:i/>
          <w:iCs/>
          <w:noProof/>
        </w:rPr>
        <w:t>Arch Dis Child</w:t>
      </w:r>
      <w:r w:rsidRPr="00D57ED5">
        <w:rPr>
          <w:rFonts w:asciiTheme="minorHAnsi" w:hAnsiTheme="minorHAnsi" w:cstheme="minorHAnsi"/>
          <w:noProof/>
        </w:rPr>
        <w:t xml:space="preserve"> (2010).</w:t>
      </w:r>
    </w:p>
    <w:p w14:paraId="06BD246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19.</w:t>
      </w:r>
      <w:r w:rsidRPr="00D57ED5">
        <w:rPr>
          <w:rFonts w:asciiTheme="minorHAnsi" w:hAnsiTheme="minorHAnsi" w:cstheme="minorHAnsi"/>
          <w:noProof/>
        </w:rPr>
        <w:tab/>
        <w:t xml:space="preserve">Odd, D. E., Rasmussen, F., Gunnell, D. J., Lewis, G. &amp; Whitelaw, A. A Cohort Study of Low Apgar Scores and Cognitive Outcomes. </w:t>
      </w:r>
      <w:r w:rsidRPr="00D57ED5">
        <w:rPr>
          <w:rFonts w:asciiTheme="minorHAnsi" w:hAnsiTheme="minorHAnsi" w:cstheme="minorHAnsi"/>
          <w:i/>
          <w:iCs/>
          <w:noProof/>
        </w:rPr>
        <w:t>Arch Dis Child Fetal Neonatal Ed</w:t>
      </w:r>
      <w:r w:rsidRPr="00D57ED5">
        <w:rPr>
          <w:rFonts w:asciiTheme="minorHAnsi" w:hAnsiTheme="minorHAnsi" w:cstheme="minorHAnsi"/>
          <w:noProof/>
        </w:rPr>
        <w:t xml:space="preserve"> </w:t>
      </w:r>
      <w:r w:rsidRPr="00D57ED5">
        <w:rPr>
          <w:rFonts w:asciiTheme="minorHAnsi" w:hAnsiTheme="minorHAnsi" w:cstheme="minorHAnsi"/>
          <w:b/>
          <w:bCs/>
          <w:noProof/>
        </w:rPr>
        <w:t>93</w:t>
      </w:r>
      <w:r w:rsidRPr="00D57ED5">
        <w:rPr>
          <w:rFonts w:asciiTheme="minorHAnsi" w:hAnsiTheme="minorHAnsi" w:cstheme="minorHAnsi"/>
          <w:noProof/>
        </w:rPr>
        <w:t>, F115-20 (2008).</w:t>
      </w:r>
    </w:p>
    <w:p w14:paraId="212A4D8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20.</w:t>
      </w:r>
      <w:r w:rsidRPr="00D57ED5">
        <w:rPr>
          <w:rFonts w:asciiTheme="minorHAnsi" w:hAnsiTheme="minorHAnsi" w:cstheme="minorHAnsi"/>
          <w:noProof/>
        </w:rPr>
        <w:tab/>
        <w:t xml:space="preserve">Goeree, R., Hannah, M. &amp; Hewson, S. Cost-effectiveness of induction of labour versus serial antenatal monitoring in the Canadian Multicentre Postterm Pregnancy Trial. </w:t>
      </w:r>
      <w:r w:rsidRPr="00D57ED5">
        <w:rPr>
          <w:rFonts w:asciiTheme="minorHAnsi" w:hAnsiTheme="minorHAnsi" w:cstheme="minorHAnsi"/>
          <w:i/>
          <w:iCs/>
          <w:noProof/>
        </w:rPr>
        <w:t>Can Med Assoc J</w:t>
      </w:r>
      <w:r w:rsidRPr="00D57ED5">
        <w:rPr>
          <w:rFonts w:asciiTheme="minorHAnsi" w:hAnsiTheme="minorHAnsi" w:cstheme="minorHAnsi"/>
          <w:noProof/>
        </w:rPr>
        <w:t xml:space="preserve"> </w:t>
      </w:r>
      <w:r w:rsidRPr="00D57ED5">
        <w:rPr>
          <w:rFonts w:asciiTheme="minorHAnsi" w:hAnsiTheme="minorHAnsi" w:cstheme="minorHAnsi"/>
          <w:b/>
          <w:bCs/>
          <w:noProof/>
        </w:rPr>
        <w:t>9.</w:t>
      </w:r>
      <w:r w:rsidRPr="00D57ED5">
        <w:rPr>
          <w:rFonts w:asciiTheme="minorHAnsi" w:hAnsiTheme="minorHAnsi" w:cstheme="minorHAnsi"/>
          <w:noProof/>
        </w:rPr>
        <w:t>, 1445–50. (1995).</w:t>
      </w:r>
    </w:p>
    <w:p w14:paraId="6EECD9CE"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21.</w:t>
      </w:r>
      <w:r w:rsidRPr="00D57ED5">
        <w:rPr>
          <w:rFonts w:asciiTheme="minorHAnsi" w:hAnsiTheme="minorHAnsi" w:cstheme="minorHAnsi"/>
          <w:noProof/>
        </w:rPr>
        <w:tab/>
        <w:t xml:space="preserve">Molina, G. </w:t>
      </w:r>
      <w:r w:rsidRPr="00D57ED5">
        <w:rPr>
          <w:rFonts w:asciiTheme="minorHAnsi" w:hAnsiTheme="minorHAnsi" w:cstheme="minorHAnsi"/>
          <w:i/>
          <w:iCs/>
          <w:noProof/>
        </w:rPr>
        <w:t>et al.</w:t>
      </w:r>
      <w:r w:rsidRPr="00D57ED5">
        <w:rPr>
          <w:rFonts w:asciiTheme="minorHAnsi" w:hAnsiTheme="minorHAnsi" w:cstheme="minorHAnsi"/>
          <w:noProof/>
        </w:rPr>
        <w:t xml:space="preserve"> Relationship Between Cesarean Delivery Rate and Maternal and Neonatal Mortality. </w:t>
      </w:r>
      <w:r w:rsidRPr="00D57ED5">
        <w:rPr>
          <w:rFonts w:asciiTheme="minorHAnsi" w:hAnsiTheme="minorHAnsi" w:cstheme="minorHAnsi"/>
          <w:i/>
          <w:iCs/>
          <w:noProof/>
        </w:rPr>
        <w:t>JAMA</w:t>
      </w:r>
      <w:r w:rsidRPr="00D57ED5">
        <w:rPr>
          <w:rFonts w:asciiTheme="minorHAnsi" w:hAnsiTheme="minorHAnsi" w:cstheme="minorHAnsi"/>
          <w:noProof/>
        </w:rPr>
        <w:t xml:space="preserve"> </w:t>
      </w:r>
      <w:r w:rsidRPr="00D57ED5">
        <w:rPr>
          <w:rFonts w:asciiTheme="minorHAnsi" w:hAnsiTheme="minorHAnsi" w:cstheme="minorHAnsi"/>
          <w:b/>
          <w:bCs/>
          <w:noProof/>
        </w:rPr>
        <w:t>314</w:t>
      </w:r>
      <w:r w:rsidRPr="00D57ED5">
        <w:rPr>
          <w:rFonts w:asciiTheme="minorHAnsi" w:hAnsiTheme="minorHAnsi" w:cstheme="minorHAnsi"/>
          <w:noProof/>
        </w:rPr>
        <w:t>, 2263–2270 (2015).</w:t>
      </w:r>
    </w:p>
    <w:p w14:paraId="0F6CA2A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22.</w:t>
      </w:r>
      <w:r w:rsidRPr="00D57ED5">
        <w:rPr>
          <w:rFonts w:asciiTheme="minorHAnsi" w:hAnsiTheme="minorHAnsi" w:cstheme="minorHAnsi"/>
          <w:noProof/>
        </w:rPr>
        <w:tab/>
        <w:t xml:space="preserve">Induction of labour. </w:t>
      </w:r>
      <w:r w:rsidRPr="00D57ED5">
        <w:rPr>
          <w:rFonts w:asciiTheme="minorHAnsi" w:hAnsiTheme="minorHAnsi" w:cstheme="minorHAnsi"/>
          <w:i/>
          <w:iCs/>
          <w:noProof/>
        </w:rPr>
        <w:t>NICE Clin. Guidel. (July 2008)</w:t>
      </w:r>
      <w:r w:rsidRPr="00D57ED5">
        <w:rPr>
          <w:rFonts w:asciiTheme="minorHAnsi" w:hAnsiTheme="minorHAnsi" w:cstheme="minorHAnsi"/>
          <w:noProof/>
        </w:rPr>
        <w:t>.</w:t>
      </w:r>
    </w:p>
    <w:p w14:paraId="55A8D362"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23.</w:t>
      </w:r>
      <w:r w:rsidRPr="00D57ED5">
        <w:rPr>
          <w:rFonts w:asciiTheme="minorHAnsi" w:hAnsiTheme="minorHAnsi" w:cstheme="minorHAnsi"/>
          <w:noProof/>
        </w:rPr>
        <w:tab/>
        <w:t>National Institute for Health and Clinical Excellence (NICE). Inducing labour (CG70). (2008).</w:t>
      </w:r>
    </w:p>
    <w:p w14:paraId="48C233F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24.</w:t>
      </w:r>
      <w:r w:rsidRPr="00D57ED5">
        <w:rPr>
          <w:rFonts w:asciiTheme="minorHAnsi" w:hAnsiTheme="minorHAnsi" w:cstheme="minorHAnsi"/>
          <w:noProof/>
        </w:rPr>
        <w:tab/>
        <w:t xml:space="preserve">Hardy, J. B. The Johns Hopkins Collaborative Perinatal Project. Descriptive background. </w:t>
      </w:r>
      <w:r w:rsidRPr="00D57ED5">
        <w:rPr>
          <w:rFonts w:asciiTheme="minorHAnsi" w:hAnsiTheme="minorHAnsi" w:cstheme="minorHAnsi"/>
          <w:i/>
          <w:iCs/>
          <w:noProof/>
        </w:rPr>
        <w:t>Johns Hopkins Med. J.</w:t>
      </w:r>
      <w:r w:rsidRPr="00D57ED5">
        <w:rPr>
          <w:rFonts w:asciiTheme="minorHAnsi" w:hAnsiTheme="minorHAnsi" w:cstheme="minorHAnsi"/>
          <w:noProof/>
        </w:rPr>
        <w:t xml:space="preserve"> </w:t>
      </w:r>
      <w:r w:rsidRPr="00D57ED5">
        <w:rPr>
          <w:rFonts w:asciiTheme="minorHAnsi" w:hAnsiTheme="minorHAnsi" w:cstheme="minorHAnsi"/>
          <w:b/>
          <w:bCs/>
          <w:noProof/>
        </w:rPr>
        <w:t>128</w:t>
      </w:r>
      <w:r w:rsidRPr="00D57ED5">
        <w:rPr>
          <w:rFonts w:asciiTheme="minorHAnsi" w:hAnsiTheme="minorHAnsi" w:cstheme="minorHAnsi"/>
          <w:noProof/>
        </w:rPr>
        <w:t>, 238–243 (1971).</w:t>
      </w:r>
    </w:p>
    <w:p w14:paraId="5D504AA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25.</w:t>
      </w:r>
      <w:r w:rsidRPr="00D57ED5">
        <w:rPr>
          <w:rFonts w:asciiTheme="minorHAnsi" w:hAnsiTheme="minorHAnsi" w:cstheme="minorHAnsi"/>
          <w:noProof/>
        </w:rPr>
        <w:tab/>
        <w:t xml:space="preserve">Niswander, K. &amp; Gordon, M. T. </w:t>
      </w:r>
      <w:r w:rsidRPr="00D57ED5">
        <w:rPr>
          <w:rFonts w:asciiTheme="minorHAnsi" w:hAnsiTheme="minorHAnsi" w:cstheme="minorHAnsi"/>
          <w:i/>
          <w:iCs/>
          <w:noProof/>
        </w:rPr>
        <w:t>The Women and Their Pregnancies: The Collaborative Perinatal Study of the NINDS</w:t>
      </w:r>
      <w:r w:rsidRPr="00D57ED5">
        <w:rPr>
          <w:rFonts w:asciiTheme="minorHAnsi" w:hAnsiTheme="minorHAnsi" w:cstheme="minorHAnsi"/>
          <w:noProof/>
        </w:rPr>
        <w:t>. (USGov. Printing Press, 1972).</w:t>
      </w:r>
    </w:p>
    <w:p w14:paraId="6C4C737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26.</w:t>
      </w:r>
      <w:r w:rsidRPr="00D57ED5">
        <w:rPr>
          <w:rFonts w:asciiTheme="minorHAnsi" w:hAnsiTheme="minorHAnsi" w:cstheme="minorHAnsi"/>
          <w:noProof/>
        </w:rPr>
        <w:tab/>
        <w:t xml:space="preserve">Badawi, N. </w:t>
      </w:r>
      <w:r w:rsidRPr="00D57ED5">
        <w:rPr>
          <w:rFonts w:asciiTheme="minorHAnsi" w:hAnsiTheme="minorHAnsi" w:cstheme="minorHAnsi"/>
          <w:i/>
          <w:iCs/>
          <w:noProof/>
        </w:rPr>
        <w:t>et al.</w:t>
      </w:r>
      <w:r w:rsidRPr="00D57ED5">
        <w:rPr>
          <w:rFonts w:asciiTheme="minorHAnsi" w:hAnsiTheme="minorHAnsi" w:cstheme="minorHAnsi"/>
          <w:noProof/>
        </w:rPr>
        <w:t xml:space="preserve"> Antepartum risk factors for newborn encephalopathy: the Western Australian case-control study. </w:t>
      </w:r>
      <w:r w:rsidRPr="00D57ED5">
        <w:rPr>
          <w:rFonts w:asciiTheme="minorHAnsi" w:hAnsiTheme="minorHAnsi" w:cstheme="minorHAnsi"/>
          <w:i/>
          <w:iCs/>
          <w:noProof/>
        </w:rPr>
        <w:t>Bmj</w:t>
      </w:r>
      <w:r w:rsidRPr="00D57ED5">
        <w:rPr>
          <w:rFonts w:asciiTheme="minorHAnsi" w:hAnsiTheme="minorHAnsi" w:cstheme="minorHAnsi"/>
          <w:noProof/>
        </w:rPr>
        <w:t xml:space="preserve"> </w:t>
      </w:r>
      <w:r w:rsidRPr="00D57ED5">
        <w:rPr>
          <w:rFonts w:asciiTheme="minorHAnsi" w:hAnsiTheme="minorHAnsi" w:cstheme="minorHAnsi"/>
          <w:b/>
          <w:bCs/>
          <w:noProof/>
        </w:rPr>
        <w:t>317</w:t>
      </w:r>
      <w:r w:rsidRPr="00D57ED5">
        <w:rPr>
          <w:rFonts w:asciiTheme="minorHAnsi" w:hAnsiTheme="minorHAnsi" w:cstheme="minorHAnsi"/>
          <w:noProof/>
        </w:rPr>
        <w:t>, 1549–1553 (1998).</w:t>
      </w:r>
    </w:p>
    <w:p w14:paraId="4BF62F5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lastRenderedPageBreak/>
        <w:t>27.</w:t>
      </w:r>
      <w:r w:rsidRPr="00D57ED5">
        <w:rPr>
          <w:rFonts w:asciiTheme="minorHAnsi" w:hAnsiTheme="minorHAnsi" w:cstheme="minorHAnsi"/>
          <w:noProof/>
        </w:rPr>
        <w:tab/>
        <w:t xml:space="preserve">Odd, D., Lewis, G., Whitelaw, A. &amp; Gunnell, D. J. Resuscitation at birth and cognition at 8 years of age: a cohort study. </w:t>
      </w:r>
      <w:r w:rsidRPr="00D57ED5">
        <w:rPr>
          <w:rFonts w:asciiTheme="minorHAnsi" w:hAnsiTheme="minorHAnsi" w:cstheme="minorHAnsi"/>
          <w:i/>
          <w:iCs/>
          <w:noProof/>
        </w:rPr>
        <w:t>Lancet</w:t>
      </w:r>
      <w:r w:rsidRPr="00D57ED5">
        <w:rPr>
          <w:rFonts w:asciiTheme="minorHAnsi" w:hAnsiTheme="minorHAnsi" w:cstheme="minorHAnsi"/>
          <w:noProof/>
        </w:rPr>
        <w:t xml:space="preserve"> </w:t>
      </w:r>
      <w:r w:rsidRPr="00D57ED5">
        <w:rPr>
          <w:rFonts w:asciiTheme="minorHAnsi" w:hAnsiTheme="minorHAnsi" w:cstheme="minorHAnsi"/>
          <w:b/>
          <w:bCs/>
          <w:noProof/>
        </w:rPr>
        <w:t>9</w:t>
      </w:r>
      <w:r w:rsidRPr="00D57ED5">
        <w:rPr>
          <w:rFonts w:asciiTheme="minorHAnsi" w:hAnsiTheme="minorHAnsi" w:cstheme="minorHAnsi"/>
          <w:noProof/>
        </w:rPr>
        <w:t>, 1615–1622 (2009).</w:t>
      </w:r>
    </w:p>
    <w:p w14:paraId="3E82DC5F" w14:textId="77777777" w:rsidR="00932424" w:rsidRPr="00D57ED5" w:rsidRDefault="00932424" w:rsidP="00184312">
      <w:pPr>
        <w:widowControl w:val="0"/>
        <w:autoSpaceDE w:val="0"/>
        <w:autoSpaceDN w:val="0"/>
        <w:adjustRightInd w:val="0"/>
        <w:spacing w:line="360" w:lineRule="auto"/>
        <w:ind w:left="640" w:hanging="640"/>
        <w:rPr>
          <w:rFonts w:asciiTheme="minorHAnsi" w:hAnsiTheme="minorHAnsi" w:cstheme="minorHAnsi"/>
          <w:b/>
        </w:rPr>
      </w:pPr>
      <w:r w:rsidRPr="00D57ED5">
        <w:rPr>
          <w:rFonts w:asciiTheme="minorHAnsi" w:hAnsiTheme="minorHAnsi" w:cstheme="minorHAnsi"/>
          <w:b/>
        </w:rPr>
        <w:fldChar w:fldCharType="end"/>
      </w:r>
    </w:p>
    <w:p w14:paraId="3D4CF217" w14:textId="77777777" w:rsidR="00932424" w:rsidRPr="00D57ED5" w:rsidRDefault="00932424">
      <w:pPr>
        <w:rPr>
          <w:rFonts w:asciiTheme="minorHAnsi" w:hAnsiTheme="minorHAnsi" w:cstheme="minorHAnsi"/>
          <w:b/>
        </w:rPr>
      </w:pPr>
      <w:r w:rsidRPr="00D57ED5">
        <w:rPr>
          <w:rFonts w:asciiTheme="minorHAnsi" w:hAnsiTheme="minorHAnsi" w:cstheme="minorHAnsi"/>
          <w:b/>
        </w:rPr>
        <w:br w:type="page"/>
      </w:r>
    </w:p>
    <w:p w14:paraId="4BF0446E" w14:textId="58853FED" w:rsidR="00936CB5" w:rsidRPr="00D57ED5" w:rsidRDefault="009E0521" w:rsidP="00936CB5">
      <w:pPr>
        <w:rPr>
          <w:rFonts w:asciiTheme="minorHAnsi" w:hAnsiTheme="minorHAnsi" w:cstheme="minorHAnsi"/>
          <w:b/>
        </w:rPr>
      </w:pPr>
      <w:r w:rsidRPr="00D57ED5">
        <w:rPr>
          <w:rFonts w:asciiTheme="minorHAnsi" w:hAnsiTheme="minorHAnsi" w:cstheme="minorHAnsi"/>
          <w:b/>
        </w:rPr>
        <w:lastRenderedPageBreak/>
        <w:t>Table 1</w:t>
      </w:r>
      <w:r w:rsidR="00936CB5" w:rsidRPr="00D57ED5">
        <w:rPr>
          <w:rFonts w:asciiTheme="minorHAnsi" w:hAnsiTheme="minorHAnsi" w:cstheme="minorHAnsi"/>
          <w:b/>
        </w:rPr>
        <w:t>. Established risk factors</w:t>
      </w:r>
    </w:p>
    <w:tbl>
      <w:tblPr>
        <w:tblStyle w:val="TableGrid"/>
        <w:tblW w:w="0" w:type="auto"/>
        <w:tblLook w:val="04A0" w:firstRow="1" w:lastRow="0" w:firstColumn="1" w:lastColumn="0" w:noHBand="0" w:noVBand="1"/>
      </w:tblPr>
      <w:tblGrid>
        <w:gridCol w:w="3008"/>
        <w:gridCol w:w="2992"/>
        <w:gridCol w:w="3016"/>
      </w:tblGrid>
      <w:tr w:rsidR="00936CB5" w:rsidRPr="00D57ED5" w14:paraId="3FDE83A1" w14:textId="77777777" w:rsidTr="00D2250D">
        <w:tc>
          <w:tcPr>
            <w:tcW w:w="3080" w:type="dxa"/>
          </w:tcPr>
          <w:p w14:paraId="5B7E154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Antenatal Factors</w:t>
            </w:r>
          </w:p>
        </w:tc>
        <w:tc>
          <w:tcPr>
            <w:tcW w:w="3081" w:type="dxa"/>
          </w:tcPr>
          <w:p w14:paraId="0F029B5C"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Growth Measures</w:t>
            </w:r>
          </w:p>
        </w:tc>
        <w:tc>
          <w:tcPr>
            <w:tcW w:w="3081" w:type="dxa"/>
          </w:tcPr>
          <w:p w14:paraId="720EE11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Intrapartum Factors</w:t>
            </w:r>
          </w:p>
        </w:tc>
      </w:tr>
      <w:tr w:rsidR="00936CB5" w:rsidRPr="00D57ED5" w14:paraId="3A15108E" w14:textId="77777777" w:rsidTr="00D2250D">
        <w:tc>
          <w:tcPr>
            <w:tcW w:w="3080" w:type="dxa"/>
          </w:tcPr>
          <w:p w14:paraId="566C8197"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age (&lt;20, 20-24, 25-29, 30-34, &gt;35)</w:t>
            </w:r>
          </w:p>
          <w:p w14:paraId="1BB4705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Parity 0, 1,&gt;1</w:t>
            </w:r>
          </w:p>
          <w:p w14:paraId="7446CEC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Employment</w:t>
            </w:r>
          </w:p>
          <w:p w14:paraId="5B77E7A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Health Insurance</w:t>
            </w:r>
          </w:p>
          <w:p w14:paraId="21FF14F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race</w:t>
            </w:r>
          </w:p>
          <w:p w14:paraId="51D30D2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FHx of seizures (recurrent non-febrile seizures)</w:t>
            </w:r>
          </w:p>
          <w:p w14:paraId="28ACACCC"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FHx of neurological disorder (excludes seizures)</w:t>
            </w:r>
          </w:p>
          <w:p w14:paraId="036DCBDB"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Infertility Treatment</w:t>
            </w:r>
          </w:p>
          <w:p w14:paraId="263237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Hypertension</w:t>
            </w:r>
          </w:p>
          <w:p w14:paraId="6F85F4A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height (&lt;160, 160-164, &gt;164)</w:t>
            </w:r>
          </w:p>
          <w:p w14:paraId="01081F5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Thyroid Disease</w:t>
            </w:r>
          </w:p>
          <w:p w14:paraId="2FA5F5C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Pre-eclampsia</w:t>
            </w:r>
          </w:p>
          <w:p w14:paraId="0CD302E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Antenatal bleeding (mod or severe)</w:t>
            </w:r>
          </w:p>
          <w:p w14:paraId="16241A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Viral Illness</w:t>
            </w:r>
          </w:p>
          <w:p w14:paraId="02176F88"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Alcohol (some, none, unknown)</w:t>
            </w:r>
          </w:p>
          <w:p w14:paraId="581E63A6"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Birthweight centile (&gt;90</w:t>
            </w:r>
            <w:r w:rsidRPr="00D57ED5">
              <w:rPr>
                <w:rFonts w:asciiTheme="minorHAnsi" w:hAnsiTheme="minorHAnsi" w:cstheme="minorHAnsi"/>
                <w:vertAlign w:val="superscript"/>
              </w:rPr>
              <w:t>th</w:t>
            </w:r>
            <w:r w:rsidRPr="00D57ED5">
              <w:rPr>
                <w:rFonts w:asciiTheme="minorHAnsi" w:hAnsiTheme="minorHAnsi" w:cstheme="minorHAnsi"/>
              </w:rPr>
              <w:t>, 10-90</w:t>
            </w:r>
            <w:r w:rsidRPr="00D57ED5">
              <w:rPr>
                <w:rFonts w:asciiTheme="minorHAnsi" w:hAnsiTheme="minorHAnsi" w:cstheme="minorHAnsi"/>
                <w:vertAlign w:val="superscript"/>
              </w:rPr>
              <w:t>th</w:t>
            </w:r>
            <w:r w:rsidRPr="00D57ED5">
              <w:rPr>
                <w:rFonts w:asciiTheme="minorHAnsi" w:hAnsiTheme="minorHAnsi" w:cstheme="minorHAnsi"/>
              </w:rPr>
              <w:t>, 3</w:t>
            </w:r>
            <w:r w:rsidRPr="00D57ED5">
              <w:rPr>
                <w:rFonts w:asciiTheme="minorHAnsi" w:hAnsiTheme="minorHAnsi" w:cstheme="minorHAnsi"/>
                <w:vertAlign w:val="superscript"/>
              </w:rPr>
              <w:t>rd</w:t>
            </w:r>
            <w:r w:rsidRPr="00D57ED5">
              <w:rPr>
                <w:rFonts w:asciiTheme="minorHAnsi" w:hAnsiTheme="minorHAnsi" w:cstheme="minorHAnsi"/>
              </w:rPr>
              <w:t>-9</w:t>
            </w:r>
            <w:r w:rsidRPr="00D57ED5">
              <w:rPr>
                <w:rFonts w:asciiTheme="minorHAnsi" w:hAnsiTheme="minorHAnsi" w:cstheme="minorHAnsi"/>
                <w:vertAlign w:val="superscript"/>
              </w:rPr>
              <w:t>th</w:t>
            </w:r>
            <w:r w:rsidRPr="00D57ED5">
              <w:rPr>
                <w:rFonts w:asciiTheme="minorHAnsi" w:hAnsiTheme="minorHAnsi" w:cstheme="minorHAnsi"/>
              </w:rPr>
              <w:t>, &lt;3</w:t>
            </w:r>
            <w:r w:rsidRPr="00D57ED5">
              <w:rPr>
                <w:rFonts w:asciiTheme="minorHAnsi" w:hAnsiTheme="minorHAnsi" w:cstheme="minorHAnsi"/>
                <w:vertAlign w:val="superscript"/>
              </w:rPr>
              <w:t>rd</w:t>
            </w:r>
            <w:r w:rsidRPr="00D57ED5">
              <w:rPr>
                <w:rFonts w:asciiTheme="minorHAnsi" w:hAnsiTheme="minorHAnsi" w:cstheme="minorHAnsi"/>
              </w:rPr>
              <w:t>)</w:t>
            </w:r>
          </w:p>
          <w:p w14:paraId="20E1B216"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Sex</w:t>
            </w:r>
          </w:p>
          <w:p w14:paraId="0D79AF77"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Abnormal placenta</w:t>
            </w:r>
          </w:p>
          <w:p w14:paraId="104D27EC"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Late or no antenatal care</w:t>
            </w:r>
          </w:p>
          <w:p w14:paraId="7B014B58"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Multiple births</w:t>
            </w:r>
          </w:p>
        </w:tc>
        <w:tc>
          <w:tcPr>
            <w:tcW w:w="3081" w:type="dxa"/>
          </w:tcPr>
          <w:p w14:paraId="7BB45B2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Birth weight centile (&gt;90</w:t>
            </w:r>
            <w:r w:rsidRPr="00D57ED5">
              <w:rPr>
                <w:rFonts w:asciiTheme="minorHAnsi" w:hAnsiTheme="minorHAnsi" w:cstheme="minorHAnsi"/>
                <w:vertAlign w:val="superscript"/>
              </w:rPr>
              <w:t>th</w:t>
            </w:r>
            <w:r w:rsidRPr="00D57ED5">
              <w:rPr>
                <w:rFonts w:asciiTheme="minorHAnsi" w:hAnsiTheme="minorHAnsi" w:cstheme="minorHAnsi"/>
              </w:rPr>
              <w:t>, 10-90</w:t>
            </w:r>
            <w:r w:rsidRPr="00D57ED5">
              <w:rPr>
                <w:rFonts w:asciiTheme="minorHAnsi" w:hAnsiTheme="minorHAnsi" w:cstheme="minorHAnsi"/>
                <w:vertAlign w:val="superscript"/>
              </w:rPr>
              <w:t>th</w:t>
            </w:r>
            <w:r w:rsidRPr="00D57ED5">
              <w:rPr>
                <w:rFonts w:asciiTheme="minorHAnsi" w:hAnsiTheme="minorHAnsi" w:cstheme="minorHAnsi"/>
              </w:rPr>
              <w:t>, 3</w:t>
            </w:r>
            <w:r w:rsidRPr="00D57ED5">
              <w:rPr>
                <w:rFonts w:asciiTheme="minorHAnsi" w:hAnsiTheme="minorHAnsi" w:cstheme="minorHAnsi"/>
                <w:vertAlign w:val="superscript"/>
              </w:rPr>
              <w:t>rd</w:t>
            </w:r>
            <w:r w:rsidRPr="00D57ED5">
              <w:rPr>
                <w:rFonts w:asciiTheme="minorHAnsi" w:hAnsiTheme="minorHAnsi" w:cstheme="minorHAnsi"/>
              </w:rPr>
              <w:t>-9</w:t>
            </w:r>
            <w:r w:rsidRPr="00D57ED5">
              <w:rPr>
                <w:rFonts w:asciiTheme="minorHAnsi" w:hAnsiTheme="minorHAnsi" w:cstheme="minorHAnsi"/>
                <w:vertAlign w:val="superscript"/>
              </w:rPr>
              <w:t>th</w:t>
            </w:r>
            <w:r w:rsidRPr="00D57ED5">
              <w:rPr>
                <w:rFonts w:asciiTheme="minorHAnsi" w:hAnsiTheme="minorHAnsi" w:cstheme="minorHAnsi"/>
              </w:rPr>
              <w:t>, &lt;3</w:t>
            </w:r>
            <w:r w:rsidRPr="00D57ED5">
              <w:rPr>
                <w:rFonts w:asciiTheme="minorHAnsi" w:hAnsiTheme="minorHAnsi" w:cstheme="minorHAnsi"/>
                <w:vertAlign w:val="superscript"/>
              </w:rPr>
              <w:t>rd</w:t>
            </w:r>
            <w:r w:rsidRPr="00D57ED5">
              <w:rPr>
                <w:rFonts w:asciiTheme="minorHAnsi" w:hAnsiTheme="minorHAnsi" w:cstheme="minorHAnsi"/>
              </w:rPr>
              <w:t>)</w:t>
            </w:r>
          </w:p>
        </w:tc>
        <w:tc>
          <w:tcPr>
            <w:tcW w:w="3081" w:type="dxa"/>
          </w:tcPr>
          <w:p w14:paraId="511A3F2F"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Gestation (37-42)</w:t>
            </w:r>
          </w:p>
          <w:p w14:paraId="76F6E1AF"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OP presentation</w:t>
            </w:r>
          </w:p>
          <w:p w14:paraId="783D013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Pyrexia</w:t>
            </w:r>
          </w:p>
          <w:p w14:paraId="5763902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Intrapartum Event (Haemorrhage, convulsions, uterine rupture, snapped cord, out of hospital birth)</w:t>
            </w:r>
          </w:p>
          <w:p w14:paraId="219D78B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Membrane rupture &gt;12 hours</w:t>
            </w:r>
          </w:p>
          <w:p w14:paraId="312DC55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Blood Pressure abnormalities – Captured above</w:t>
            </w:r>
          </w:p>
          <w:p w14:paraId="43F7D2C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Nuchal cord</w:t>
            </w:r>
          </w:p>
          <w:p w14:paraId="155CE22D"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Cord prolapse</w:t>
            </w:r>
          </w:p>
          <w:p w14:paraId="275D8455"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Onset of labour (spontaneous, induced, none)</w:t>
            </w:r>
          </w:p>
          <w:p w14:paraId="49AA7C42"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Mode of delivery (Spontaneous, induced vaginal, elective CS, emergency CS, breech manoeuvre)</w:t>
            </w:r>
          </w:p>
          <w:p w14:paraId="2C6DBF7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Shoulder dystocia</w:t>
            </w:r>
          </w:p>
          <w:p w14:paraId="09577A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Epidural Anaesthetic</w:t>
            </w:r>
          </w:p>
          <w:p w14:paraId="7C013A0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Breech Presentation</w:t>
            </w:r>
          </w:p>
          <w:p w14:paraId="561D38B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ROM&gt;12 hours</w:t>
            </w:r>
          </w:p>
        </w:tc>
      </w:tr>
    </w:tbl>
    <w:p w14:paraId="5528F625" w14:textId="77777777" w:rsidR="00936CB5" w:rsidRPr="00D57ED5" w:rsidRDefault="00936CB5" w:rsidP="00936CB5">
      <w:pPr>
        <w:rPr>
          <w:rFonts w:asciiTheme="minorHAnsi" w:hAnsiTheme="minorHAnsi" w:cstheme="minorHAnsi"/>
        </w:rPr>
      </w:pPr>
    </w:p>
    <w:p w14:paraId="1F77CC20" w14:textId="075EC1BA" w:rsidR="00936CB5" w:rsidRPr="00D57ED5" w:rsidDel="000F105A" w:rsidRDefault="00936CB5">
      <w:pPr>
        <w:rPr>
          <w:del w:id="134" w:author="David Odd" w:date="2020-12-16T09:17:00Z"/>
          <w:rFonts w:asciiTheme="minorHAnsi" w:hAnsiTheme="minorHAnsi" w:cstheme="minorHAnsi"/>
          <w:b/>
        </w:rPr>
      </w:pPr>
      <w:r w:rsidRPr="00D57ED5">
        <w:rPr>
          <w:rFonts w:asciiTheme="minorHAnsi" w:hAnsiTheme="minorHAnsi" w:cstheme="minorHAnsi"/>
          <w:b/>
        </w:rPr>
        <w:br w:type="page"/>
      </w:r>
    </w:p>
    <w:p w14:paraId="51DEA391" w14:textId="7FDE6709" w:rsidR="00E8708C" w:rsidRPr="00D57ED5" w:rsidRDefault="009E0521" w:rsidP="00FE7E35">
      <w:pPr>
        <w:rPr>
          <w:rFonts w:asciiTheme="minorHAnsi" w:hAnsiTheme="minorHAnsi" w:cstheme="minorHAnsi"/>
          <w:b/>
        </w:rPr>
      </w:pPr>
      <w:r w:rsidRPr="00D57ED5">
        <w:rPr>
          <w:rFonts w:asciiTheme="minorHAnsi" w:hAnsiTheme="minorHAnsi" w:cstheme="minorHAnsi"/>
          <w:b/>
        </w:rPr>
        <w:lastRenderedPageBreak/>
        <w:t>Table 2</w:t>
      </w:r>
      <w:r w:rsidR="004648A6" w:rsidRPr="00D57ED5">
        <w:rPr>
          <w:rFonts w:asciiTheme="minorHAnsi" w:hAnsiTheme="minorHAnsi" w:cstheme="minorHAnsi"/>
          <w:b/>
        </w:rPr>
        <w:t xml:space="preserve">. Demographics of </w:t>
      </w:r>
      <w:r w:rsidR="00721519" w:rsidRPr="00D57ED5">
        <w:rPr>
          <w:rFonts w:asciiTheme="minorHAnsi" w:hAnsiTheme="minorHAnsi" w:cstheme="minorHAnsi"/>
          <w:b/>
        </w:rPr>
        <w:t xml:space="preserve">study </w:t>
      </w:r>
      <w:r w:rsidR="004648A6" w:rsidRPr="00D57ED5">
        <w:rPr>
          <w:rFonts w:asciiTheme="minorHAnsi" w:hAnsiTheme="minorHAnsi" w:cstheme="minorHAnsi"/>
          <w:b/>
        </w:rPr>
        <w:t xml:space="preserve">population </w:t>
      </w:r>
      <w:r w:rsidR="00905C5A" w:rsidRPr="00D57ED5">
        <w:rPr>
          <w:rFonts w:asciiTheme="minorHAnsi" w:hAnsiTheme="minorHAnsi" w:cstheme="minorHAnsi"/>
          <w:b/>
        </w:rPr>
        <w:t>(split by HIE)</w:t>
      </w:r>
    </w:p>
    <w:tbl>
      <w:tblPr>
        <w:tblStyle w:val="TableGrid"/>
        <w:tblW w:w="9242" w:type="dxa"/>
        <w:tblLook w:val="04A0" w:firstRow="1" w:lastRow="0" w:firstColumn="1" w:lastColumn="0" w:noHBand="0" w:noVBand="1"/>
      </w:tblPr>
      <w:tblGrid>
        <w:gridCol w:w="2041"/>
        <w:gridCol w:w="1859"/>
        <w:gridCol w:w="1860"/>
        <w:gridCol w:w="1838"/>
        <w:gridCol w:w="1644"/>
      </w:tblGrid>
      <w:tr w:rsidR="00D34E06" w:rsidRPr="00D57ED5" w14:paraId="29401F3D" w14:textId="77777777" w:rsidTr="004B4B43">
        <w:tc>
          <w:tcPr>
            <w:tcW w:w="3900" w:type="dxa"/>
            <w:gridSpan w:val="2"/>
          </w:tcPr>
          <w:p w14:paraId="5D9943EE" w14:textId="67AA6905" w:rsidR="00D34E06" w:rsidRPr="00D57ED5" w:rsidRDefault="00D34E06" w:rsidP="00FE7E35">
            <w:pPr>
              <w:rPr>
                <w:rFonts w:asciiTheme="minorHAnsi" w:hAnsiTheme="minorHAnsi" w:cstheme="minorHAnsi"/>
                <w:b/>
              </w:rPr>
            </w:pPr>
            <w:r w:rsidRPr="00D57ED5">
              <w:rPr>
                <w:rFonts w:asciiTheme="minorHAnsi" w:hAnsiTheme="minorHAnsi" w:cstheme="minorHAnsi"/>
                <w:b/>
              </w:rPr>
              <w:t>Characteristic</w:t>
            </w:r>
          </w:p>
        </w:tc>
        <w:tc>
          <w:tcPr>
            <w:tcW w:w="1860" w:type="dxa"/>
          </w:tcPr>
          <w:p w14:paraId="5BCFFA05"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Non-HIE infants</w:t>
            </w:r>
          </w:p>
        </w:tc>
        <w:tc>
          <w:tcPr>
            <w:tcW w:w="1838" w:type="dxa"/>
          </w:tcPr>
          <w:p w14:paraId="54B7759F"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HIE infants</w:t>
            </w:r>
          </w:p>
        </w:tc>
        <w:tc>
          <w:tcPr>
            <w:tcW w:w="1644" w:type="dxa"/>
          </w:tcPr>
          <w:p w14:paraId="1D282C81"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P</w:t>
            </w:r>
          </w:p>
        </w:tc>
      </w:tr>
      <w:tr w:rsidR="009D5620" w:rsidRPr="00D57ED5" w14:paraId="10F3AEEF" w14:textId="77777777" w:rsidTr="00932424">
        <w:tc>
          <w:tcPr>
            <w:tcW w:w="9242" w:type="dxa"/>
            <w:gridSpan w:val="5"/>
          </w:tcPr>
          <w:p w14:paraId="1BFB40DA"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Ante-natal Measures</w:t>
            </w:r>
          </w:p>
        </w:tc>
      </w:tr>
      <w:tr w:rsidR="000C7BFE" w:rsidRPr="00D57ED5" w14:paraId="1F14C8F8" w14:textId="77777777" w:rsidTr="000C7BFE">
        <w:tc>
          <w:tcPr>
            <w:tcW w:w="2041" w:type="dxa"/>
          </w:tcPr>
          <w:p w14:paraId="6F8AC21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Late Booking***</w:t>
            </w:r>
          </w:p>
        </w:tc>
        <w:tc>
          <w:tcPr>
            <w:tcW w:w="1859" w:type="dxa"/>
          </w:tcPr>
          <w:p w14:paraId="3944E032" w14:textId="77777777" w:rsidR="000C7BFE" w:rsidRPr="00D57ED5" w:rsidRDefault="000C7BFE" w:rsidP="00FE7E35">
            <w:pPr>
              <w:rPr>
                <w:rFonts w:asciiTheme="minorHAnsi" w:hAnsiTheme="minorHAnsi" w:cstheme="minorHAnsi"/>
              </w:rPr>
            </w:pPr>
          </w:p>
        </w:tc>
        <w:tc>
          <w:tcPr>
            <w:tcW w:w="1860" w:type="dxa"/>
          </w:tcPr>
          <w:p w14:paraId="2259B11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11,405 (29.1%)</w:t>
            </w:r>
          </w:p>
        </w:tc>
        <w:tc>
          <w:tcPr>
            <w:tcW w:w="1838" w:type="dxa"/>
          </w:tcPr>
          <w:p w14:paraId="65EC5BE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60 (28.7%)</w:t>
            </w:r>
          </w:p>
        </w:tc>
        <w:tc>
          <w:tcPr>
            <w:tcW w:w="1644" w:type="dxa"/>
          </w:tcPr>
          <w:p w14:paraId="378FB4B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0.905</w:t>
            </w:r>
          </w:p>
        </w:tc>
      </w:tr>
      <w:tr w:rsidR="000C7BFE" w:rsidRPr="00D57ED5" w14:paraId="7E93E9D4" w14:textId="77777777" w:rsidTr="000C7BFE">
        <w:tc>
          <w:tcPr>
            <w:tcW w:w="2041" w:type="dxa"/>
          </w:tcPr>
          <w:p w14:paraId="7B6E8890"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Thyroid Disease</w:t>
            </w:r>
          </w:p>
        </w:tc>
        <w:tc>
          <w:tcPr>
            <w:tcW w:w="1859" w:type="dxa"/>
          </w:tcPr>
          <w:p w14:paraId="5A79FE89" w14:textId="77777777" w:rsidR="000C7BFE" w:rsidRPr="00D57ED5" w:rsidRDefault="000C7BFE" w:rsidP="00FE7E35">
            <w:pPr>
              <w:rPr>
                <w:rFonts w:asciiTheme="minorHAnsi" w:hAnsiTheme="minorHAnsi" w:cstheme="minorHAnsi"/>
              </w:rPr>
            </w:pPr>
          </w:p>
        </w:tc>
        <w:tc>
          <w:tcPr>
            <w:tcW w:w="1860" w:type="dxa"/>
          </w:tcPr>
          <w:p w14:paraId="1526C2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1,028 (2.6%)</w:t>
            </w:r>
          </w:p>
        </w:tc>
        <w:tc>
          <w:tcPr>
            <w:tcW w:w="1838" w:type="dxa"/>
          </w:tcPr>
          <w:p w14:paraId="0AF82F4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 (2.4%)</w:t>
            </w:r>
          </w:p>
        </w:tc>
        <w:tc>
          <w:tcPr>
            <w:tcW w:w="1644" w:type="dxa"/>
          </w:tcPr>
          <w:p w14:paraId="6E3B936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0.837</w:t>
            </w:r>
          </w:p>
        </w:tc>
      </w:tr>
      <w:tr w:rsidR="000C7BFE" w:rsidRPr="00D57ED5" w14:paraId="7E7FFC76" w14:textId="77777777" w:rsidTr="000C7BFE">
        <w:tc>
          <w:tcPr>
            <w:tcW w:w="2041" w:type="dxa"/>
          </w:tcPr>
          <w:p w14:paraId="0B7E686C"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Maternal Age</w:t>
            </w:r>
          </w:p>
        </w:tc>
        <w:tc>
          <w:tcPr>
            <w:tcW w:w="1859" w:type="dxa"/>
          </w:tcPr>
          <w:p w14:paraId="0B78BB3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&lt; 20 years</w:t>
            </w:r>
          </w:p>
        </w:tc>
        <w:tc>
          <w:tcPr>
            <w:tcW w:w="1860" w:type="dxa"/>
          </w:tcPr>
          <w:p w14:paraId="31B23D57"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11,057 (28.2%)</w:t>
            </w:r>
          </w:p>
        </w:tc>
        <w:tc>
          <w:tcPr>
            <w:tcW w:w="1838" w:type="dxa"/>
          </w:tcPr>
          <w:p w14:paraId="1DE7F3B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57 (27.3%)</w:t>
            </w:r>
          </w:p>
        </w:tc>
        <w:tc>
          <w:tcPr>
            <w:tcW w:w="1644" w:type="dxa"/>
          </w:tcPr>
          <w:p w14:paraId="667DADC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4E9E3D93" w14:textId="77777777" w:rsidTr="000C7BFE">
        <w:tc>
          <w:tcPr>
            <w:tcW w:w="2041" w:type="dxa"/>
          </w:tcPr>
          <w:p w14:paraId="0F0526EB" w14:textId="77777777" w:rsidR="000C7BFE" w:rsidRPr="00D57ED5" w:rsidRDefault="000C7BFE" w:rsidP="00FE7E35">
            <w:pPr>
              <w:rPr>
                <w:rFonts w:asciiTheme="minorHAnsi" w:hAnsiTheme="minorHAnsi" w:cstheme="minorHAnsi"/>
              </w:rPr>
            </w:pPr>
          </w:p>
        </w:tc>
        <w:tc>
          <w:tcPr>
            <w:tcW w:w="1859" w:type="dxa"/>
          </w:tcPr>
          <w:p w14:paraId="53B2B62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20-24</w:t>
            </w:r>
          </w:p>
        </w:tc>
        <w:tc>
          <w:tcPr>
            <w:tcW w:w="1860" w:type="dxa"/>
          </w:tcPr>
          <w:p w14:paraId="0A02B32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11,690 (29.8%)</w:t>
            </w:r>
          </w:p>
        </w:tc>
        <w:tc>
          <w:tcPr>
            <w:tcW w:w="1838" w:type="dxa"/>
          </w:tcPr>
          <w:p w14:paraId="24A0003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49 (23.4%)</w:t>
            </w:r>
          </w:p>
        </w:tc>
        <w:tc>
          <w:tcPr>
            <w:tcW w:w="1644" w:type="dxa"/>
          </w:tcPr>
          <w:p w14:paraId="2934188A" w14:textId="77777777" w:rsidR="000C7BFE" w:rsidRPr="00D57ED5" w:rsidRDefault="000C7BFE" w:rsidP="00FE7E35">
            <w:pPr>
              <w:rPr>
                <w:rFonts w:asciiTheme="minorHAnsi" w:hAnsiTheme="minorHAnsi" w:cstheme="minorHAnsi"/>
              </w:rPr>
            </w:pPr>
          </w:p>
        </w:tc>
      </w:tr>
      <w:tr w:rsidR="000C7BFE" w:rsidRPr="00D57ED5" w14:paraId="33097291" w14:textId="77777777" w:rsidTr="000C7BFE">
        <w:tc>
          <w:tcPr>
            <w:tcW w:w="2041" w:type="dxa"/>
          </w:tcPr>
          <w:p w14:paraId="27AD0945" w14:textId="77777777" w:rsidR="000C7BFE" w:rsidRPr="00D57ED5" w:rsidRDefault="000C7BFE" w:rsidP="00FE7E35">
            <w:pPr>
              <w:rPr>
                <w:rFonts w:asciiTheme="minorHAnsi" w:hAnsiTheme="minorHAnsi" w:cstheme="minorHAnsi"/>
              </w:rPr>
            </w:pPr>
          </w:p>
        </w:tc>
        <w:tc>
          <w:tcPr>
            <w:tcW w:w="1859" w:type="dxa"/>
          </w:tcPr>
          <w:p w14:paraId="34495FE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25-29</w:t>
            </w:r>
          </w:p>
        </w:tc>
        <w:tc>
          <w:tcPr>
            <w:tcW w:w="1860" w:type="dxa"/>
          </w:tcPr>
          <w:p w14:paraId="7DEFFCF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8809 (22.5%)</w:t>
            </w:r>
          </w:p>
        </w:tc>
        <w:tc>
          <w:tcPr>
            <w:tcW w:w="1838" w:type="dxa"/>
          </w:tcPr>
          <w:p w14:paraId="7AC8CC2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36 (17.2%)</w:t>
            </w:r>
          </w:p>
        </w:tc>
        <w:tc>
          <w:tcPr>
            <w:tcW w:w="1644" w:type="dxa"/>
          </w:tcPr>
          <w:p w14:paraId="044DAD99" w14:textId="77777777" w:rsidR="000C7BFE" w:rsidRPr="00D57ED5" w:rsidRDefault="000C7BFE" w:rsidP="00FE7E35">
            <w:pPr>
              <w:rPr>
                <w:rFonts w:asciiTheme="minorHAnsi" w:hAnsiTheme="minorHAnsi" w:cstheme="minorHAnsi"/>
              </w:rPr>
            </w:pPr>
          </w:p>
        </w:tc>
      </w:tr>
      <w:tr w:rsidR="000C7BFE" w:rsidRPr="00D57ED5" w14:paraId="249C1444" w14:textId="77777777" w:rsidTr="000C7BFE">
        <w:tc>
          <w:tcPr>
            <w:tcW w:w="2041" w:type="dxa"/>
          </w:tcPr>
          <w:p w14:paraId="0C7CF00F" w14:textId="77777777" w:rsidR="000C7BFE" w:rsidRPr="00D57ED5" w:rsidRDefault="000C7BFE" w:rsidP="00FE7E35">
            <w:pPr>
              <w:rPr>
                <w:rFonts w:asciiTheme="minorHAnsi" w:hAnsiTheme="minorHAnsi" w:cstheme="minorHAnsi"/>
              </w:rPr>
            </w:pPr>
          </w:p>
        </w:tc>
        <w:tc>
          <w:tcPr>
            <w:tcW w:w="1859" w:type="dxa"/>
          </w:tcPr>
          <w:p w14:paraId="3012189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30-34</w:t>
            </w:r>
          </w:p>
        </w:tc>
        <w:tc>
          <w:tcPr>
            <w:tcW w:w="1860" w:type="dxa"/>
          </w:tcPr>
          <w:p w14:paraId="4146019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4,644 (11.8%)</w:t>
            </w:r>
          </w:p>
        </w:tc>
        <w:tc>
          <w:tcPr>
            <w:tcW w:w="1838" w:type="dxa"/>
          </w:tcPr>
          <w:p w14:paraId="35B8DD0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39 (18.7%)</w:t>
            </w:r>
          </w:p>
        </w:tc>
        <w:tc>
          <w:tcPr>
            <w:tcW w:w="1644" w:type="dxa"/>
          </w:tcPr>
          <w:p w14:paraId="1004D640" w14:textId="77777777" w:rsidR="000C7BFE" w:rsidRPr="00D57ED5" w:rsidRDefault="000C7BFE" w:rsidP="00FE7E35">
            <w:pPr>
              <w:rPr>
                <w:rFonts w:asciiTheme="minorHAnsi" w:hAnsiTheme="minorHAnsi" w:cstheme="minorHAnsi"/>
              </w:rPr>
            </w:pPr>
          </w:p>
        </w:tc>
      </w:tr>
      <w:tr w:rsidR="000C7BFE" w:rsidRPr="00D57ED5" w14:paraId="51449A32" w14:textId="77777777" w:rsidTr="000C7BFE">
        <w:tc>
          <w:tcPr>
            <w:tcW w:w="2041" w:type="dxa"/>
          </w:tcPr>
          <w:p w14:paraId="12C24554" w14:textId="77777777" w:rsidR="000C7BFE" w:rsidRPr="00D57ED5" w:rsidRDefault="000C7BFE" w:rsidP="00FE7E35">
            <w:pPr>
              <w:rPr>
                <w:rFonts w:asciiTheme="minorHAnsi" w:hAnsiTheme="minorHAnsi" w:cstheme="minorHAnsi"/>
              </w:rPr>
            </w:pPr>
          </w:p>
        </w:tc>
        <w:tc>
          <w:tcPr>
            <w:tcW w:w="1859" w:type="dxa"/>
          </w:tcPr>
          <w:p w14:paraId="41EA6C1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35 or more</w:t>
            </w:r>
          </w:p>
        </w:tc>
        <w:tc>
          <w:tcPr>
            <w:tcW w:w="1860" w:type="dxa"/>
          </w:tcPr>
          <w:p w14:paraId="5940F67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3,022 (7.7%)</w:t>
            </w:r>
          </w:p>
        </w:tc>
        <w:tc>
          <w:tcPr>
            <w:tcW w:w="1838" w:type="dxa"/>
          </w:tcPr>
          <w:p w14:paraId="2C3BD36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28 (13.4%)</w:t>
            </w:r>
          </w:p>
        </w:tc>
        <w:tc>
          <w:tcPr>
            <w:tcW w:w="1644" w:type="dxa"/>
          </w:tcPr>
          <w:p w14:paraId="0E28E0CC" w14:textId="77777777" w:rsidR="000C7BFE" w:rsidRPr="00D57ED5" w:rsidRDefault="000C7BFE" w:rsidP="00FE7E35">
            <w:pPr>
              <w:rPr>
                <w:rFonts w:asciiTheme="minorHAnsi" w:hAnsiTheme="minorHAnsi" w:cstheme="minorHAnsi"/>
              </w:rPr>
            </w:pPr>
          </w:p>
        </w:tc>
      </w:tr>
      <w:tr w:rsidR="000C7BFE" w:rsidRPr="00D57ED5" w14:paraId="5CACFC6A" w14:textId="77777777" w:rsidTr="000C7BFE">
        <w:tc>
          <w:tcPr>
            <w:tcW w:w="2041" w:type="dxa"/>
          </w:tcPr>
          <w:p w14:paraId="4FDC50D2"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Parity</w:t>
            </w:r>
          </w:p>
        </w:tc>
        <w:tc>
          <w:tcPr>
            <w:tcW w:w="1859" w:type="dxa"/>
          </w:tcPr>
          <w:p w14:paraId="52156E44"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0</w:t>
            </w:r>
          </w:p>
        </w:tc>
        <w:tc>
          <w:tcPr>
            <w:tcW w:w="1860" w:type="dxa"/>
          </w:tcPr>
          <w:p w14:paraId="1B3408B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10,434 (26.7%)</w:t>
            </w:r>
          </w:p>
        </w:tc>
        <w:tc>
          <w:tcPr>
            <w:tcW w:w="1838" w:type="dxa"/>
          </w:tcPr>
          <w:p w14:paraId="363EF81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78 (37.3%)</w:t>
            </w:r>
          </w:p>
        </w:tc>
        <w:tc>
          <w:tcPr>
            <w:tcW w:w="1644" w:type="dxa"/>
          </w:tcPr>
          <w:p w14:paraId="28BFAF1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0.001</w:t>
            </w:r>
          </w:p>
        </w:tc>
      </w:tr>
      <w:tr w:rsidR="000C7BFE" w:rsidRPr="00D57ED5" w14:paraId="7FF08091" w14:textId="77777777" w:rsidTr="000C7BFE">
        <w:tc>
          <w:tcPr>
            <w:tcW w:w="2041" w:type="dxa"/>
          </w:tcPr>
          <w:p w14:paraId="735C6065" w14:textId="77777777" w:rsidR="000C7BFE" w:rsidRPr="00D57ED5" w:rsidRDefault="000C7BFE" w:rsidP="00FE7E35">
            <w:pPr>
              <w:rPr>
                <w:rFonts w:asciiTheme="minorHAnsi" w:hAnsiTheme="minorHAnsi" w:cstheme="minorHAnsi"/>
              </w:rPr>
            </w:pPr>
          </w:p>
        </w:tc>
        <w:tc>
          <w:tcPr>
            <w:tcW w:w="1859" w:type="dxa"/>
          </w:tcPr>
          <w:p w14:paraId="39EB067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1</w:t>
            </w:r>
          </w:p>
        </w:tc>
        <w:tc>
          <w:tcPr>
            <w:tcW w:w="1860" w:type="dxa"/>
          </w:tcPr>
          <w:p w14:paraId="0864D6B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8579 (22.0%)</w:t>
            </w:r>
          </w:p>
        </w:tc>
        <w:tc>
          <w:tcPr>
            <w:tcW w:w="1838" w:type="dxa"/>
          </w:tcPr>
          <w:p w14:paraId="1F8E9E4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29 (13.9%)</w:t>
            </w:r>
          </w:p>
        </w:tc>
        <w:tc>
          <w:tcPr>
            <w:tcW w:w="1644" w:type="dxa"/>
          </w:tcPr>
          <w:p w14:paraId="3D5BA5B2" w14:textId="77777777" w:rsidR="000C7BFE" w:rsidRPr="00D57ED5" w:rsidRDefault="000C7BFE" w:rsidP="00FE7E35">
            <w:pPr>
              <w:rPr>
                <w:rFonts w:asciiTheme="minorHAnsi" w:hAnsiTheme="minorHAnsi" w:cstheme="minorHAnsi"/>
              </w:rPr>
            </w:pPr>
          </w:p>
        </w:tc>
      </w:tr>
      <w:tr w:rsidR="000C7BFE" w:rsidRPr="00D57ED5" w14:paraId="20DC2DE7" w14:textId="77777777" w:rsidTr="000C7BFE">
        <w:tc>
          <w:tcPr>
            <w:tcW w:w="2041" w:type="dxa"/>
          </w:tcPr>
          <w:p w14:paraId="488131E3" w14:textId="77777777" w:rsidR="000C7BFE" w:rsidRPr="00D57ED5" w:rsidRDefault="000C7BFE" w:rsidP="00FE7E35">
            <w:pPr>
              <w:rPr>
                <w:rFonts w:asciiTheme="minorHAnsi" w:hAnsiTheme="minorHAnsi" w:cstheme="minorHAnsi"/>
              </w:rPr>
            </w:pPr>
          </w:p>
        </w:tc>
        <w:tc>
          <w:tcPr>
            <w:tcW w:w="1859" w:type="dxa"/>
          </w:tcPr>
          <w:p w14:paraId="1F63AB02"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 or more</w:t>
            </w:r>
          </w:p>
        </w:tc>
        <w:tc>
          <w:tcPr>
            <w:tcW w:w="1860" w:type="dxa"/>
          </w:tcPr>
          <w:p w14:paraId="4DA4218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20,049 (51.3%)</w:t>
            </w:r>
          </w:p>
        </w:tc>
        <w:tc>
          <w:tcPr>
            <w:tcW w:w="1838" w:type="dxa"/>
          </w:tcPr>
          <w:p w14:paraId="2CA6FB8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102 (48.8%)</w:t>
            </w:r>
          </w:p>
        </w:tc>
        <w:tc>
          <w:tcPr>
            <w:tcW w:w="1644" w:type="dxa"/>
          </w:tcPr>
          <w:p w14:paraId="1D0D4351" w14:textId="77777777" w:rsidR="000C7BFE" w:rsidRPr="00D57ED5" w:rsidRDefault="000C7BFE" w:rsidP="00FE7E35">
            <w:pPr>
              <w:rPr>
                <w:rFonts w:asciiTheme="minorHAnsi" w:hAnsiTheme="minorHAnsi" w:cstheme="minorHAnsi"/>
              </w:rPr>
            </w:pPr>
          </w:p>
        </w:tc>
      </w:tr>
      <w:tr w:rsidR="000C7BFE" w:rsidRPr="00D57ED5" w14:paraId="33A233CE" w14:textId="77777777" w:rsidTr="000C7BFE">
        <w:tc>
          <w:tcPr>
            <w:tcW w:w="2041" w:type="dxa"/>
          </w:tcPr>
          <w:p w14:paraId="39D9C89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Employed</w:t>
            </w:r>
          </w:p>
        </w:tc>
        <w:tc>
          <w:tcPr>
            <w:tcW w:w="1859" w:type="dxa"/>
          </w:tcPr>
          <w:p w14:paraId="72F1223E" w14:textId="77777777" w:rsidR="000C7BFE" w:rsidRPr="00D57ED5" w:rsidRDefault="000C7BFE" w:rsidP="00FE7E35">
            <w:pPr>
              <w:rPr>
                <w:rFonts w:asciiTheme="minorHAnsi" w:hAnsiTheme="minorHAnsi" w:cstheme="minorHAnsi"/>
              </w:rPr>
            </w:pPr>
          </w:p>
        </w:tc>
        <w:tc>
          <w:tcPr>
            <w:tcW w:w="1860" w:type="dxa"/>
          </w:tcPr>
          <w:p w14:paraId="27BB991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5,989 (15.5%)</w:t>
            </w:r>
          </w:p>
        </w:tc>
        <w:tc>
          <w:tcPr>
            <w:tcW w:w="1838" w:type="dxa"/>
          </w:tcPr>
          <w:p w14:paraId="62EDB9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23 (11.2%)</w:t>
            </w:r>
          </w:p>
        </w:tc>
        <w:tc>
          <w:tcPr>
            <w:tcW w:w="1644" w:type="dxa"/>
          </w:tcPr>
          <w:p w14:paraId="54EA17D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0.084</w:t>
            </w:r>
          </w:p>
        </w:tc>
      </w:tr>
      <w:tr w:rsidR="000C7BFE" w:rsidRPr="00D57ED5" w14:paraId="5541B602" w14:textId="77777777" w:rsidTr="000C7BFE">
        <w:tc>
          <w:tcPr>
            <w:tcW w:w="2041" w:type="dxa"/>
          </w:tcPr>
          <w:p w14:paraId="70AA3A5A"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Private Insurance</w:t>
            </w:r>
          </w:p>
        </w:tc>
        <w:tc>
          <w:tcPr>
            <w:tcW w:w="1859" w:type="dxa"/>
          </w:tcPr>
          <w:p w14:paraId="4D8D8AB3" w14:textId="77777777" w:rsidR="000C7BFE" w:rsidRPr="00D57ED5" w:rsidRDefault="000C7BFE" w:rsidP="00FE7E35">
            <w:pPr>
              <w:rPr>
                <w:rFonts w:asciiTheme="minorHAnsi" w:hAnsiTheme="minorHAnsi" w:cstheme="minorHAnsi"/>
              </w:rPr>
            </w:pPr>
          </w:p>
        </w:tc>
        <w:tc>
          <w:tcPr>
            <w:tcW w:w="1860" w:type="dxa"/>
          </w:tcPr>
          <w:p w14:paraId="4A0EE68B" w14:textId="77777777" w:rsidR="000C7BFE" w:rsidRPr="00D57ED5" w:rsidRDefault="00A70CB8" w:rsidP="00A70CB8">
            <w:pPr>
              <w:rPr>
                <w:rFonts w:asciiTheme="minorHAnsi" w:hAnsiTheme="minorHAnsi" w:cstheme="minorHAnsi"/>
              </w:rPr>
            </w:pPr>
            <w:r w:rsidRPr="00D57ED5">
              <w:rPr>
                <w:rFonts w:asciiTheme="minorHAnsi" w:hAnsiTheme="minorHAnsi" w:cstheme="minorHAnsi"/>
              </w:rPr>
              <w:t>2546 (7.0%)</w:t>
            </w:r>
          </w:p>
        </w:tc>
        <w:tc>
          <w:tcPr>
            <w:tcW w:w="1838" w:type="dxa"/>
          </w:tcPr>
          <w:p w14:paraId="38AF437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 (2.7%)</w:t>
            </w:r>
          </w:p>
        </w:tc>
        <w:tc>
          <w:tcPr>
            <w:tcW w:w="1644" w:type="dxa"/>
          </w:tcPr>
          <w:p w14:paraId="36BB94A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0.022</w:t>
            </w:r>
          </w:p>
        </w:tc>
      </w:tr>
      <w:tr w:rsidR="000C7BFE" w:rsidRPr="00D57ED5" w14:paraId="5D878D4D" w14:textId="77777777" w:rsidTr="000C7BFE">
        <w:tc>
          <w:tcPr>
            <w:tcW w:w="2041" w:type="dxa"/>
          </w:tcPr>
          <w:p w14:paraId="54F05C8B"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Race</w:t>
            </w:r>
          </w:p>
        </w:tc>
        <w:tc>
          <w:tcPr>
            <w:tcW w:w="1859" w:type="dxa"/>
          </w:tcPr>
          <w:p w14:paraId="241B16F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White</w:t>
            </w:r>
          </w:p>
        </w:tc>
        <w:tc>
          <w:tcPr>
            <w:tcW w:w="1860" w:type="dxa"/>
          </w:tcPr>
          <w:p w14:paraId="3E4CCCB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19,560 (49.9%)</w:t>
            </w:r>
          </w:p>
        </w:tc>
        <w:tc>
          <w:tcPr>
            <w:tcW w:w="1838" w:type="dxa"/>
          </w:tcPr>
          <w:p w14:paraId="23571B52"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63 (30.1%)</w:t>
            </w:r>
          </w:p>
        </w:tc>
        <w:tc>
          <w:tcPr>
            <w:tcW w:w="1644" w:type="dxa"/>
          </w:tcPr>
          <w:p w14:paraId="5FBFD627"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1ECFD494" w14:textId="77777777" w:rsidTr="000C7BFE">
        <w:tc>
          <w:tcPr>
            <w:tcW w:w="2041" w:type="dxa"/>
          </w:tcPr>
          <w:p w14:paraId="3444BBD5" w14:textId="77777777" w:rsidR="000C7BFE" w:rsidRPr="00D57ED5" w:rsidRDefault="000C7BFE" w:rsidP="00FE7E35">
            <w:pPr>
              <w:rPr>
                <w:rFonts w:asciiTheme="minorHAnsi" w:hAnsiTheme="minorHAnsi" w:cstheme="minorHAnsi"/>
              </w:rPr>
            </w:pPr>
          </w:p>
        </w:tc>
        <w:tc>
          <w:tcPr>
            <w:tcW w:w="1859" w:type="dxa"/>
          </w:tcPr>
          <w:p w14:paraId="4BE6B3B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Black</w:t>
            </w:r>
          </w:p>
        </w:tc>
        <w:tc>
          <w:tcPr>
            <w:tcW w:w="1860" w:type="dxa"/>
          </w:tcPr>
          <w:p w14:paraId="6C887AEB"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16,898 (43.1%)</w:t>
            </w:r>
          </w:p>
        </w:tc>
        <w:tc>
          <w:tcPr>
            <w:tcW w:w="1838" w:type="dxa"/>
          </w:tcPr>
          <w:p w14:paraId="4AE07F9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123 (58.9%)</w:t>
            </w:r>
          </w:p>
        </w:tc>
        <w:tc>
          <w:tcPr>
            <w:tcW w:w="1644" w:type="dxa"/>
          </w:tcPr>
          <w:p w14:paraId="218C4F6D" w14:textId="77777777" w:rsidR="000C7BFE" w:rsidRPr="00D57ED5" w:rsidRDefault="000C7BFE" w:rsidP="00FE7E35">
            <w:pPr>
              <w:rPr>
                <w:rFonts w:asciiTheme="minorHAnsi" w:hAnsiTheme="minorHAnsi" w:cstheme="minorHAnsi"/>
              </w:rPr>
            </w:pPr>
          </w:p>
        </w:tc>
      </w:tr>
      <w:tr w:rsidR="000C7BFE" w:rsidRPr="00D57ED5" w14:paraId="7692B27F" w14:textId="77777777" w:rsidTr="000C7BFE">
        <w:tc>
          <w:tcPr>
            <w:tcW w:w="2041" w:type="dxa"/>
          </w:tcPr>
          <w:p w14:paraId="261AEC49" w14:textId="77777777" w:rsidR="000C7BFE" w:rsidRPr="00D57ED5" w:rsidRDefault="000C7BFE" w:rsidP="00FE7E35">
            <w:pPr>
              <w:rPr>
                <w:rFonts w:asciiTheme="minorHAnsi" w:hAnsiTheme="minorHAnsi" w:cstheme="minorHAnsi"/>
              </w:rPr>
            </w:pPr>
          </w:p>
        </w:tc>
        <w:tc>
          <w:tcPr>
            <w:tcW w:w="1859" w:type="dxa"/>
          </w:tcPr>
          <w:p w14:paraId="71E78109"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Other</w:t>
            </w:r>
          </w:p>
        </w:tc>
        <w:tc>
          <w:tcPr>
            <w:tcW w:w="1860" w:type="dxa"/>
          </w:tcPr>
          <w:p w14:paraId="594E324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2,764 (7.1%)</w:t>
            </w:r>
          </w:p>
        </w:tc>
        <w:tc>
          <w:tcPr>
            <w:tcW w:w="1838" w:type="dxa"/>
          </w:tcPr>
          <w:p w14:paraId="27EB98F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23 (11.0%)</w:t>
            </w:r>
          </w:p>
        </w:tc>
        <w:tc>
          <w:tcPr>
            <w:tcW w:w="1644" w:type="dxa"/>
          </w:tcPr>
          <w:p w14:paraId="14575CE0" w14:textId="77777777" w:rsidR="000C7BFE" w:rsidRPr="00D57ED5" w:rsidRDefault="000C7BFE" w:rsidP="00FE7E35">
            <w:pPr>
              <w:rPr>
                <w:rFonts w:asciiTheme="minorHAnsi" w:hAnsiTheme="minorHAnsi" w:cstheme="minorHAnsi"/>
              </w:rPr>
            </w:pPr>
          </w:p>
        </w:tc>
      </w:tr>
      <w:tr w:rsidR="000C7BFE" w:rsidRPr="00D57ED5" w14:paraId="202E4136" w14:textId="77777777" w:rsidTr="000C7BFE">
        <w:tc>
          <w:tcPr>
            <w:tcW w:w="2041" w:type="dxa"/>
          </w:tcPr>
          <w:p w14:paraId="74D6AA05"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FHx of Seizures</w:t>
            </w:r>
          </w:p>
        </w:tc>
        <w:tc>
          <w:tcPr>
            <w:tcW w:w="1859" w:type="dxa"/>
          </w:tcPr>
          <w:p w14:paraId="6A4573A1" w14:textId="77777777" w:rsidR="000C7BFE" w:rsidRPr="00D57ED5" w:rsidRDefault="000C7BFE" w:rsidP="00FE7E35">
            <w:pPr>
              <w:rPr>
                <w:rFonts w:asciiTheme="minorHAnsi" w:hAnsiTheme="minorHAnsi" w:cstheme="minorHAnsi"/>
              </w:rPr>
            </w:pPr>
          </w:p>
        </w:tc>
        <w:tc>
          <w:tcPr>
            <w:tcW w:w="1860" w:type="dxa"/>
          </w:tcPr>
          <w:p w14:paraId="0571E46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2560 (6.7%)</w:t>
            </w:r>
          </w:p>
        </w:tc>
        <w:tc>
          <w:tcPr>
            <w:tcW w:w="1838" w:type="dxa"/>
          </w:tcPr>
          <w:p w14:paraId="7D53C8A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 (7.9%)</w:t>
            </w:r>
          </w:p>
        </w:tc>
        <w:tc>
          <w:tcPr>
            <w:tcW w:w="1644" w:type="dxa"/>
          </w:tcPr>
          <w:p w14:paraId="1245F0A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0.500</w:t>
            </w:r>
          </w:p>
        </w:tc>
      </w:tr>
      <w:tr w:rsidR="000C7BFE" w:rsidRPr="00D57ED5" w14:paraId="4882FD1E" w14:textId="77777777" w:rsidTr="000C7BFE">
        <w:tc>
          <w:tcPr>
            <w:tcW w:w="2041" w:type="dxa"/>
          </w:tcPr>
          <w:p w14:paraId="298888D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FHx Neurology*</w:t>
            </w:r>
          </w:p>
        </w:tc>
        <w:tc>
          <w:tcPr>
            <w:tcW w:w="1859" w:type="dxa"/>
          </w:tcPr>
          <w:p w14:paraId="75F659DF" w14:textId="77777777" w:rsidR="000C7BFE" w:rsidRPr="00D57ED5" w:rsidRDefault="000C7BFE" w:rsidP="00FE7E35">
            <w:pPr>
              <w:rPr>
                <w:rFonts w:asciiTheme="minorHAnsi" w:hAnsiTheme="minorHAnsi" w:cstheme="minorHAnsi"/>
              </w:rPr>
            </w:pPr>
          </w:p>
        </w:tc>
        <w:tc>
          <w:tcPr>
            <w:tcW w:w="1860" w:type="dxa"/>
          </w:tcPr>
          <w:p w14:paraId="06E2C1F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1479 (3.9%)</w:t>
            </w:r>
          </w:p>
        </w:tc>
        <w:tc>
          <w:tcPr>
            <w:tcW w:w="1838" w:type="dxa"/>
          </w:tcPr>
          <w:p w14:paraId="4436ECD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 (5.9%)</w:t>
            </w:r>
          </w:p>
        </w:tc>
        <w:tc>
          <w:tcPr>
            <w:tcW w:w="1644" w:type="dxa"/>
          </w:tcPr>
          <w:p w14:paraId="0A28564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0.133</w:t>
            </w:r>
          </w:p>
        </w:tc>
      </w:tr>
      <w:tr w:rsidR="000C7BFE" w:rsidRPr="00D57ED5" w14:paraId="1D99D5D9" w14:textId="77777777" w:rsidTr="000C7BFE">
        <w:tc>
          <w:tcPr>
            <w:tcW w:w="2041" w:type="dxa"/>
          </w:tcPr>
          <w:p w14:paraId="6435567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Fertility Ix</w:t>
            </w:r>
          </w:p>
        </w:tc>
        <w:tc>
          <w:tcPr>
            <w:tcW w:w="1859" w:type="dxa"/>
          </w:tcPr>
          <w:p w14:paraId="6D43FD82" w14:textId="77777777" w:rsidR="000C7BFE" w:rsidRPr="00D57ED5" w:rsidRDefault="000C7BFE" w:rsidP="00FE7E35">
            <w:pPr>
              <w:rPr>
                <w:rFonts w:asciiTheme="minorHAnsi" w:hAnsiTheme="minorHAnsi" w:cstheme="minorHAnsi"/>
              </w:rPr>
            </w:pPr>
          </w:p>
        </w:tc>
        <w:tc>
          <w:tcPr>
            <w:tcW w:w="1860" w:type="dxa"/>
          </w:tcPr>
          <w:p w14:paraId="646146FB"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1008 (2.6%)</w:t>
            </w:r>
          </w:p>
        </w:tc>
        <w:tc>
          <w:tcPr>
            <w:tcW w:w="1838" w:type="dxa"/>
          </w:tcPr>
          <w:p w14:paraId="02ECF49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 (2.9%)</w:t>
            </w:r>
          </w:p>
        </w:tc>
        <w:tc>
          <w:tcPr>
            <w:tcW w:w="1644" w:type="dxa"/>
          </w:tcPr>
          <w:p w14:paraId="5770CDF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0.797</w:t>
            </w:r>
          </w:p>
        </w:tc>
      </w:tr>
      <w:tr w:rsidR="000C7BFE" w:rsidRPr="00D57ED5" w14:paraId="0BBD3951" w14:textId="77777777" w:rsidTr="000C7BFE">
        <w:tc>
          <w:tcPr>
            <w:tcW w:w="2041" w:type="dxa"/>
          </w:tcPr>
          <w:p w14:paraId="31ADA5E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Hypertension</w:t>
            </w:r>
          </w:p>
        </w:tc>
        <w:tc>
          <w:tcPr>
            <w:tcW w:w="1859" w:type="dxa"/>
          </w:tcPr>
          <w:p w14:paraId="6DC227A4" w14:textId="77777777" w:rsidR="000C7BFE" w:rsidRPr="00D57ED5" w:rsidRDefault="000C7BFE" w:rsidP="00FE7E35">
            <w:pPr>
              <w:rPr>
                <w:rFonts w:asciiTheme="minorHAnsi" w:hAnsiTheme="minorHAnsi" w:cstheme="minorHAnsi"/>
              </w:rPr>
            </w:pPr>
          </w:p>
        </w:tc>
        <w:tc>
          <w:tcPr>
            <w:tcW w:w="1860" w:type="dxa"/>
          </w:tcPr>
          <w:p w14:paraId="4C77BC8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167 (0.4%)</w:t>
            </w:r>
          </w:p>
        </w:tc>
        <w:tc>
          <w:tcPr>
            <w:tcW w:w="1838" w:type="dxa"/>
          </w:tcPr>
          <w:p w14:paraId="288894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 (0.5%)</w:t>
            </w:r>
          </w:p>
        </w:tc>
        <w:tc>
          <w:tcPr>
            <w:tcW w:w="1644" w:type="dxa"/>
          </w:tcPr>
          <w:p w14:paraId="1AAD770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0.911</w:t>
            </w:r>
          </w:p>
        </w:tc>
      </w:tr>
      <w:tr w:rsidR="000C7BFE" w:rsidRPr="00D57ED5" w14:paraId="565C7C12" w14:textId="77777777" w:rsidTr="000C7BFE">
        <w:tc>
          <w:tcPr>
            <w:tcW w:w="2041" w:type="dxa"/>
          </w:tcPr>
          <w:p w14:paraId="754C9B1C"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Preeclampsia</w:t>
            </w:r>
          </w:p>
        </w:tc>
        <w:tc>
          <w:tcPr>
            <w:tcW w:w="1859" w:type="dxa"/>
          </w:tcPr>
          <w:p w14:paraId="16E77457" w14:textId="77777777" w:rsidR="000C7BFE" w:rsidRPr="00D57ED5" w:rsidRDefault="000C7BFE" w:rsidP="00FE7E35">
            <w:pPr>
              <w:rPr>
                <w:rFonts w:asciiTheme="minorHAnsi" w:hAnsiTheme="minorHAnsi" w:cstheme="minorHAnsi"/>
              </w:rPr>
            </w:pPr>
          </w:p>
        </w:tc>
        <w:tc>
          <w:tcPr>
            <w:tcW w:w="1860" w:type="dxa"/>
          </w:tcPr>
          <w:p w14:paraId="4866E82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1284 (3.3%)</w:t>
            </w:r>
          </w:p>
        </w:tc>
        <w:tc>
          <w:tcPr>
            <w:tcW w:w="1838" w:type="dxa"/>
          </w:tcPr>
          <w:p w14:paraId="2EE3E82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19 (9.1%)</w:t>
            </w:r>
          </w:p>
        </w:tc>
        <w:tc>
          <w:tcPr>
            <w:tcW w:w="1644" w:type="dxa"/>
          </w:tcPr>
          <w:p w14:paraId="784DA91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02274E6F" w14:textId="77777777" w:rsidTr="000C7BFE">
        <w:tc>
          <w:tcPr>
            <w:tcW w:w="2041" w:type="dxa"/>
          </w:tcPr>
          <w:p w14:paraId="351098A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Maternal Height</w:t>
            </w:r>
          </w:p>
        </w:tc>
        <w:tc>
          <w:tcPr>
            <w:tcW w:w="1859" w:type="dxa"/>
          </w:tcPr>
          <w:p w14:paraId="58BE1264"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&lt;160cm</w:t>
            </w:r>
          </w:p>
        </w:tc>
        <w:tc>
          <w:tcPr>
            <w:tcW w:w="1860" w:type="dxa"/>
          </w:tcPr>
          <w:p w14:paraId="0ED4759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13,221 (36.4%)</w:t>
            </w:r>
          </w:p>
        </w:tc>
        <w:tc>
          <w:tcPr>
            <w:tcW w:w="1838" w:type="dxa"/>
          </w:tcPr>
          <w:p w14:paraId="07B03E4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81 (41.3%)</w:t>
            </w:r>
          </w:p>
        </w:tc>
        <w:tc>
          <w:tcPr>
            <w:tcW w:w="1644" w:type="dxa"/>
          </w:tcPr>
          <w:p w14:paraId="0F531A5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0.354</w:t>
            </w:r>
          </w:p>
        </w:tc>
      </w:tr>
      <w:tr w:rsidR="000C7BFE" w:rsidRPr="00D57ED5" w14:paraId="5E166FE3" w14:textId="77777777" w:rsidTr="000C7BFE">
        <w:tc>
          <w:tcPr>
            <w:tcW w:w="2041" w:type="dxa"/>
          </w:tcPr>
          <w:p w14:paraId="38F8BA56" w14:textId="77777777" w:rsidR="000C7BFE" w:rsidRPr="00D57ED5" w:rsidRDefault="000C7BFE" w:rsidP="00FE7E35">
            <w:pPr>
              <w:rPr>
                <w:rFonts w:asciiTheme="minorHAnsi" w:hAnsiTheme="minorHAnsi" w:cstheme="minorHAnsi"/>
              </w:rPr>
            </w:pPr>
          </w:p>
        </w:tc>
        <w:tc>
          <w:tcPr>
            <w:tcW w:w="1859" w:type="dxa"/>
          </w:tcPr>
          <w:p w14:paraId="3911500F"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160-164cm</w:t>
            </w:r>
          </w:p>
        </w:tc>
        <w:tc>
          <w:tcPr>
            <w:tcW w:w="1860" w:type="dxa"/>
          </w:tcPr>
          <w:p w14:paraId="68391F9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10,961 (30.2%)</w:t>
            </w:r>
          </w:p>
        </w:tc>
        <w:tc>
          <w:tcPr>
            <w:tcW w:w="1838" w:type="dxa"/>
          </w:tcPr>
          <w:p w14:paraId="727EFE3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54 (27.6%)</w:t>
            </w:r>
          </w:p>
        </w:tc>
        <w:tc>
          <w:tcPr>
            <w:tcW w:w="1644" w:type="dxa"/>
          </w:tcPr>
          <w:p w14:paraId="0CEC3E15" w14:textId="77777777" w:rsidR="000C7BFE" w:rsidRPr="00D57ED5" w:rsidRDefault="000C7BFE" w:rsidP="00FE7E35">
            <w:pPr>
              <w:rPr>
                <w:rFonts w:asciiTheme="minorHAnsi" w:hAnsiTheme="minorHAnsi" w:cstheme="minorHAnsi"/>
              </w:rPr>
            </w:pPr>
          </w:p>
        </w:tc>
      </w:tr>
      <w:tr w:rsidR="000C7BFE" w:rsidRPr="00D57ED5" w14:paraId="2877647C" w14:textId="77777777" w:rsidTr="000C7BFE">
        <w:tc>
          <w:tcPr>
            <w:tcW w:w="2041" w:type="dxa"/>
          </w:tcPr>
          <w:p w14:paraId="1DCF4384" w14:textId="77777777" w:rsidR="000C7BFE" w:rsidRPr="00D57ED5" w:rsidRDefault="000C7BFE" w:rsidP="00FE7E35">
            <w:pPr>
              <w:rPr>
                <w:rFonts w:asciiTheme="minorHAnsi" w:hAnsiTheme="minorHAnsi" w:cstheme="minorHAnsi"/>
              </w:rPr>
            </w:pPr>
          </w:p>
        </w:tc>
        <w:tc>
          <w:tcPr>
            <w:tcW w:w="1859" w:type="dxa"/>
          </w:tcPr>
          <w:p w14:paraId="335DCF95"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&gt;164cm</w:t>
            </w:r>
          </w:p>
        </w:tc>
        <w:tc>
          <w:tcPr>
            <w:tcW w:w="1860" w:type="dxa"/>
          </w:tcPr>
          <w:p w14:paraId="30F15C8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12,172 (33.5%)</w:t>
            </w:r>
          </w:p>
        </w:tc>
        <w:tc>
          <w:tcPr>
            <w:tcW w:w="1838" w:type="dxa"/>
          </w:tcPr>
          <w:p w14:paraId="3678436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61 (31.1%)</w:t>
            </w:r>
          </w:p>
        </w:tc>
        <w:tc>
          <w:tcPr>
            <w:tcW w:w="1644" w:type="dxa"/>
          </w:tcPr>
          <w:p w14:paraId="3EBE600B" w14:textId="77777777" w:rsidR="000C7BFE" w:rsidRPr="00D57ED5" w:rsidRDefault="000C7BFE" w:rsidP="00FE7E35">
            <w:pPr>
              <w:rPr>
                <w:rFonts w:asciiTheme="minorHAnsi" w:hAnsiTheme="minorHAnsi" w:cstheme="minorHAnsi"/>
              </w:rPr>
            </w:pPr>
          </w:p>
        </w:tc>
      </w:tr>
      <w:tr w:rsidR="000C7BFE" w:rsidRPr="00D57ED5" w14:paraId="3E8DCDB9" w14:textId="77777777" w:rsidTr="000C7BFE">
        <w:tc>
          <w:tcPr>
            <w:tcW w:w="2041" w:type="dxa"/>
          </w:tcPr>
          <w:p w14:paraId="07569E6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Pre-labour bleeding</w:t>
            </w:r>
          </w:p>
        </w:tc>
        <w:tc>
          <w:tcPr>
            <w:tcW w:w="1859" w:type="dxa"/>
          </w:tcPr>
          <w:p w14:paraId="21076F1F" w14:textId="77777777" w:rsidR="000C7BFE" w:rsidRPr="00D57ED5" w:rsidRDefault="000C7BFE" w:rsidP="00FE7E35">
            <w:pPr>
              <w:rPr>
                <w:rFonts w:asciiTheme="minorHAnsi" w:hAnsiTheme="minorHAnsi" w:cstheme="minorHAnsi"/>
              </w:rPr>
            </w:pPr>
          </w:p>
        </w:tc>
        <w:tc>
          <w:tcPr>
            <w:tcW w:w="1860" w:type="dxa"/>
          </w:tcPr>
          <w:p w14:paraId="353EB75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10,792 (28.1%)</w:t>
            </w:r>
          </w:p>
        </w:tc>
        <w:tc>
          <w:tcPr>
            <w:tcW w:w="1838" w:type="dxa"/>
          </w:tcPr>
          <w:p w14:paraId="420CCF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69 (33.8%)</w:t>
            </w:r>
          </w:p>
        </w:tc>
        <w:tc>
          <w:tcPr>
            <w:tcW w:w="1644" w:type="dxa"/>
          </w:tcPr>
          <w:p w14:paraId="00790A5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0.071</w:t>
            </w:r>
          </w:p>
        </w:tc>
      </w:tr>
      <w:tr w:rsidR="000C7BFE" w:rsidRPr="00D57ED5" w14:paraId="53C4ED1B" w14:textId="77777777" w:rsidTr="000C7BFE">
        <w:tc>
          <w:tcPr>
            <w:tcW w:w="2041" w:type="dxa"/>
          </w:tcPr>
          <w:p w14:paraId="6119F53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A/N Viral Illness</w:t>
            </w:r>
          </w:p>
        </w:tc>
        <w:tc>
          <w:tcPr>
            <w:tcW w:w="1859" w:type="dxa"/>
          </w:tcPr>
          <w:p w14:paraId="3BE04CF1" w14:textId="77777777" w:rsidR="000C7BFE" w:rsidRPr="00D57ED5" w:rsidRDefault="000C7BFE" w:rsidP="00FE7E35">
            <w:pPr>
              <w:rPr>
                <w:rFonts w:asciiTheme="minorHAnsi" w:hAnsiTheme="minorHAnsi" w:cstheme="minorHAnsi"/>
              </w:rPr>
            </w:pPr>
          </w:p>
        </w:tc>
        <w:tc>
          <w:tcPr>
            <w:tcW w:w="1860" w:type="dxa"/>
          </w:tcPr>
          <w:p w14:paraId="26F481D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2,688 (6.9%)</w:t>
            </w:r>
          </w:p>
        </w:tc>
        <w:tc>
          <w:tcPr>
            <w:tcW w:w="1838" w:type="dxa"/>
          </w:tcPr>
          <w:p w14:paraId="0D26934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15 (7.2%)</w:t>
            </w:r>
          </w:p>
        </w:tc>
        <w:tc>
          <w:tcPr>
            <w:tcW w:w="1644" w:type="dxa"/>
          </w:tcPr>
          <w:p w14:paraId="1BEC4FF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0.846</w:t>
            </w:r>
          </w:p>
        </w:tc>
      </w:tr>
      <w:tr w:rsidR="000C7BFE" w:rsidRPr="00D57ED5" w14:paraId="36BA0F05" w14:textId="77777777" w:rsidTr="000C7BFE">
        <w:tc>
          <w:tcPr>
            <w:tcW w:w="2041" w:type="dxa"/>
          </w:tcPr>
          <w:p w14:paraId="44C902F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Alcoholism</w:t>
            </w:r>
          </w:p>
        </w:tc>
        <w:tc>
          <w:tcPr>
            <w:tcW w:w="1859" w:type="dxa"/>
          </w:tcPr>
          <w:p w14:paraId="6E84B079" w14:textId="77777777" w:rsidR="000C7BFE" w:rsidRPr="00D57ED5" w:rsidRDefault="000C7BFE" w:rsidP="00FE7E35">
            <w:pPr>
              <w:rPr>
                <w:rFonts w:asciiTheme="minorHAnsi" w:hAnsiTheme="minorHAnsi" w:cstheme="minorHAnsi"/>
              </w:rPr>
            </w:pPr>
          </w:p>
        </w:tc>
        <w:tc>
          <w:tcPr>
            <w:tcW w:w="1860" w:type="dxa"/>
          </w:tcPr>
          <w:p w14:paraId="737308D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44 (0.11%)</w:t>
            </w:r>
          </w:p>
        </w:tc>
        <w:tc>
          <w:tcPr>
            <w:tcW w:w="1838" w:type="dxa"/>
          </w:tcPr>
          <w:p w14:paraId="1F2810A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 (0.0%)</w:t>
            </w:r>
          </w:p>
        </w:tc>
        <w:tc>
          <w:tcPr>
            <w:tcW w:w="1644" w:type="dxa"/>
          </w:tcPr>
          <w:p w14:paraId="5F14A99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0.628</w:t>
            </w:r>
          </w:p>
        </w:tc>
      </w:tr>
      <w:tr w:rsidR="000C7BFE" w:rsidRPr="00D57ED5" w14:paraId="5AD57C5B" w14:textId="77777777" w:rsidTr="000C7BFE">
        <w:tc>
          <w:tcPr>
            <w:tcW w:w="2041" w:type="dxa"/>
          </w:tcPr>
          <w:p w14:paraId="1ADF098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Fever</w:t>
            </w:r>
          </w:p>
        </w:tc>
        <w:tc>
          <w:tcPr>
            <w:tcW w:w="1859" w:type="dxa"/>
          </w:tcPr>
          <w:p w14:paraId="797CA022" w14:textId="77777777" w:rsidR="000C7BFE" w:rsidRPr="00D57ED5" w:rsidRDefault="000C7BFE" w:rsidP="00FE7E35">
            <w:pPr>
              <w:rPr>
                <w:rFonts w:asciiTheme="minorHAnsi" w:hAnsiTheme="minorHAnsi" w:cstheme="minorHAnsi"/>
              </w:rPr>
            </w:pPr>
          </w:p>
        </w:tc>
        <w:tc>
          <w:tcPr>
            <w:tcW w:w="1860" w:type="dxa"/>
          </w:tcPr>
          <w:p w14:paraId="3D18255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5,068 (13.0%)</w:t>
            </w:r>
          </w:p>
        </w:tc>
        <w:tc>
          <w:tcPr>
            <w:tcW w:w="1838" w:type="dxa"/>
          </w:tcPr>
          <w:p w14:paraId="625E927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26 (12.4%)</w:t>
            </w:r>
          </w:p>
        </w:tc>
        <w:tc>
          <w:tcPr>
            <w:tcW w:w="1644" w:type="dxa"/>
          </w:tcPr>
          <w:p w14:paraId="6124C63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0.817</w:t>
            </w:r>
          </w:p>
        </w:tc>
      </w:tr>
      <w:tr w:rsidR="000C7BFE" w:rsidRPr="00D57ED5" w14:paraId="17B0AE1B" w14:textId="77777777" w:rsidTr="000C7BFE">
        <w:tc>
          <w:tcPr>
            <w:tcW w:w="2041" w:type="dxa"/>
          </w:tcPr>
          <w:p w14:paraId="4B108E5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Male</w:t>
            </w:r>
          </w:p>
        </w:tc>
        <w:tc>
          <w:tcPr>
            <w:tcW w:w="1859" w:type="dxa"/>
          </w:tcPr>
          <w:p w14:paraId="553287C9" w14:textId="77777777" w:rsidR="000C7BFE" w:rsidRPr="00D57ED5" w:rsidRDefault="000C7BFE" w:rsidP="00FE7E35">
            <w:pPr>
              <w:rPr>
                <w:rFonts w:asciiTheme="minorHAnsi" w:hAnsiTheme="minorHAnsi" w:cstheme="minorHAnsi"/>
              </w:rPr>
            </w:pPr>
          </w:p>
        </w:tc>
        <w:tc>
          <w:tcPr>
            <w:tcW w:w="1860" w:type="dxa"/>
          </w:tcPr>
          <w:p w14:paraId="0E90097B"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19,842 (50.6%)</w:t>
            </w:r>
          </w:p>
        </w:tc>
        <w:tc>
          <w:tcPr>
            <w:tcW w:w="1838" w:type="dxa"/>
          </w:tcPr>
          <w:p w14:paraId="46C876E5"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134 (62.1%)</w:t>
            </w:r>
          </w:p>
        </w:tc>
        <w:tc>
          <w:tcPr>
            <w:tcW w:w="1644" w:type="dxa"/>
          </w:tcPr>
          <w:p w14:paraId="13860669"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&lt;0.001</w:t>
            </w:r>
          </w:p>
        </w:tc>
      </w:tr>
      <w:tr w:rsidR="000C7BFE" w:rsidRPr="00D57ED5" w14:paraId="5CE00EF4" w14:textId="77777777" w:rsidTr="000C7BFE">
        <w:tc>
          <w:tcPr>
            <w:tcW w:w="2041" w:type="dxa"/>
          </w:tcPr>
          <w:p w14:paraId="701411FB"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Placental Previa</w:t>
            </w:r>
          </w:p>
        </w:tc>
        <w:tc>
          <w:tcPr>
            <w:tcW w:w="1859" w:type="dxa"/>
          </w:tcPr>
          <w:p w14:paraId="4D02B1A9" w14:textId="77777777" w:rsidR="000C7BFE" w:rsidRPr="00D57ED5" w:rsidRDefault="000C7BFE" w:rsidP="00FE7E35">
            <w:pPr>
              <w:rPr>
                <w:rFonts w:asciiTheme="minorHAnsi" w:hAnsiTheme="minorHAnsi" w:cstheme="minorHAnsi"/>
              </w:rPr>
            </w:pPr>
          </w:p>
        </w:tc>
        <w:tc>
          <w:tcPr>
            <w:tcW w:w="1860" w:type="dxa"/>
          </w:tcPr>
          <w:p w14:paraId="7B66746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160 (0.41%)</w:t>
            </w:r>
          </w:p>
        </w:tc>
        <w:tc>
          <w:tcPr>
            <w:tcW w:w="1838" w:type="dxa"/>
          </w:tcPr>
          <w:p w14:paraId="248BEB8F"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3 (1.5%)</w:t>
            </w:r>
          </w:p>
        </w:tc>
        <w:tc>
          <w:tcPr>
            <w:tcW w:w="1644" w:type="dxa"/>
          </w:tcPr>
          <w:p w14:paraId="26D88E8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0.020</w:t>
            </w:r>
          </w:p>
        </w:tc>
      </w:tr>
      <w:tr w:rsidR="000C7BFE" w:rsidRPr="00D57ED5" w14:paraId="245756F8" w14:textId="77777777" w:rsidTr="000C7BFE">
        <w:tc>
          <w:tcPr>
            <w:tcW w:w="2041" w:type="dxa"/>
          </w:tcPr>
          <w:p w14:paraId="1AAA9EE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Multiple Birth</w:t>
            </w:r>
          </w:p>
        </w:tc>
        <w:tc>
          <w:tcPr>
            <w:tcW w:w="1859" w:type="dxa"/>
          </w:tcPr>
          <w:p w14:paraId="1E9ECBDA" w14:textId="77777777" w:rsidR="000C7BFE" w:rsidRPr="00D57ED5" w:rsidRDefault="000C7BFE" w:rsidP="00FE7E35">
            <w:pPr>
              <w:rPr>
                <w:rFonts w:asciiTheme="minorHAnsi" w:hAnsiTheme="minorHAnsi" w:cstheme="minorHAnsi"/>
              </w:rPr>
            </w:pPr>
          </w:p>
        </w:tc>
        <w:tc>
          <w:tcPr>
            <w:tcW w:w="1860" w:type="dxa"/>
          </w:tcPr>
          <w:p w14:paraId="4CFF2C0F"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290 (0.74)</w:t>
            </w:r>
          </w:p>
        </w:tc>
        <w:tc>
          <w:tcPr>
            <w:tcW w:w="1838" w:type="dxa"/>
          </w:tcPr>
          <w:p w14:paraId="744A085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5 (2.4%)</w:t>
            </w:r>
          </w:p>
        </w:tc>
        <w:tc>
          <w:tcPr>
            <w:tcW w:w="1644" w:type="dxa"/>
          </w:tcPr>
          <w:p w14:paraId="572E3FED"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0.006</w:t>
            </w:r>
          </w:p>
        </w:tc>
      </w:tr>
      <w:tr w:rsidR="009D5620" w:rsidRPr="00D57ED5" w14:paraId="1135552B" w14:textId="77777777" w:rsidTr="00932424">
        <w:tc>
          <w:tcPr>
            <w:tcW w:w="9242" w:type="dxa"/>
            <w:gridSpan w:val="5"/>
          </w:tcPr>
          <w:p w14:paraId="45B022D6"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Growth Measures</w:t>
            </w:r>
          </w:p>
        </w:tc>
      </w:tr>
      <w:tr w:rsidR="00581224" w:rsidRPr="00D57ED5" w14:paraId="05D50414" w14:textId="77777777" w:rsidTr="000C7BFE">
        <w:tc>
          <w:tcPr>
            <w:tcW w:w="2041" w:type="dxa"/>
          </w:tcPr>
          <w:p w14:paraId="46111BE7"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Birth weight centile</w:t>
            </w:r>
          </w:p>
        </w:tc>
        <w:tc>
          <w:tcPr>
            <w:tcW w:w="1859" w:type="dxa"/>
          </w:tcPr>
          <w:p w14:paraId="1968391F"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Less than 3</w:t>
            </w:r>
            <w:r w:rsidRPr="00D57ED5">
              <w:rPr>
                <w:rFonts w:asciiTheme="minorHAnsi" w:hAnsiTheme="minorHAnsi" w:cstheme="minorHAnsi"/>
                <w:vertAlign w:val="superscript"/>
              </w:rPr>
              <w:t>rd</w:t>
            </w:r>
          </w:p>
        </w:tc>
        <w:tc>
          <w:tcPr>
            <w:tcW w:w="1860" w:type="dxa"/>
          </w:tcPr>
          <w:p w14:paraId="4E6429AF" w14:textId="77777777" w:rsidR="00581224" w:rsidRPr="00D57ED5" w:rsidRDefault="00581224" w:rsidP="00A70CB8">
            <w:pPr>
              <w:rPr>
                <w:rFonts w:asciiTheme="minorHAnsi" w:hAnsiTheme="minorHAnsi" w:cstheme="minorHAnsi"/>
              </w:rPr>
            </w:pPr>
            <w:r w:rsidRPr="00D57ED5">
              <w:rPr>
                <w:rFonts w:asciiTheme="minorHAnsi" w:hAnsiTheme="minorHAnsi" w:cstheme="minorHAnsi"/>
              </w:rPr>
              <w:t>1</w:t>
            </w:r>
            <w:r w:rsidR="00A70CB8" w:rsidRPr="00D57ED5">
              <w:rPr>
                <w:rFonts w:asciiTheme="minorHAnsi" w:hAnsiTheme="minorHAnsi" w:cstheme="minorHAnsi"/>
              </w:rPr>
              <w:t>208 (3.1%)</w:t>
            </w:r>
          </w:p>
        </w:tc>
        <w:tc>
          <w:tcPr>
            <w:tcW w:w="1838" w:type="dxa"/>
          </w:tcPr>
          <w:p w14:paraId="73A00D17"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29 (14.1%)</w:t>
            </w:r>
          </w:p>
        </w:tc>
        <w:tc>
          <w:tcPr>
            <w:tcW w:w="1644" w:type="dxa"/>
          </w:tcPr>
          <w:p w14:paraId="5E23287C"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&lt;0.001</w:t>
            </w:r>
          </w:p>
        </w:tc>
      </w:tr>
      <w:tr w:rsidR="00581224" w:rsidRPr="00D57ED5" w14:paraId="0C6AAF9A" w14:textId="77777777" w:rsidTr="000C7BFE">
        <w:tc>
          <w:tcPr>
            <w:tcW w:w="2041" w:type="dxa"/>
          </w:tcPr>
          <w:p w14:paraId="580A1D60" w14:textId="77777777" w:rsidR="00581224" w:rsidRPr="00D57ED5" w:rsidRDefault="00581224" w:rsidP="00874DB1">
            <w:pPr>
              <w:rPr>
                <w:rFonts w:asciiTheme="minorHAnsi" w:hAnsiTheme="minorHAnsi" w:cstheme="minorHAnsi"/>
              </w:rPr>
            </w:pPr>
          </w:p>
        </w:tc>
        <w:tc>
          <w:tcPr>
            <w:tcW w:w="1859" w:type="dxa"/>
          </w:tcPr>
          <w:p w14:paraId="1715C8DD"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3</w:t>
            </w:r>
            <w:r w:rsidRPr="00D57ED5">
              <w:rPr>
                <w:rFonts w:asciiTheme="minorHAnsi" w:hAnsiTheme="minorHAnsi" w:cstheme="minorHAnsi"/>
                <w:vertAlign w:val="superscript"/>
              </w:rPr>
              <w:t>rd</w:t>
            </w:r>
            <w:r w:rsidRPr="00D57ED5">
              <w:rPr>
                <w:rFonts w:asciiTheme="minorHAnsi" w:hAnsiTheme="minorHAnsi" w:cstheme="minorHAnsi"/>
              </w:rPr>
              <w:t xml:space="preserve"> to 10</w:t>
            </w:r>
            <w:r w:rsidRPr="00D57ED5">
              <w:rPr>
                <w:rFonts w:asciiTheme="minorHAnsi" w:hAnsiTheme="minorHAnsi" w:cstheme="minorHAnsi"/>
                <w:vertAlign w:val="superscript"/>
              </w:rPr>
              <w:t>th</w:t>
            </w:r>
          </w:p>
        </w:tc>
        <w:tc>
          <w:tcPr>
            <w:tcW w:w="1860" w:type="dxa"/>
          </w:tcPr>
          <w:p w14:paraId="39C789B9"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2898 (7.4%)</w:t>
            </w:r>
          </w:p>
        </w:tc>
        <w:tc>
          <w:tcPr>
            <w:tcW w:w="1838" w:type="dxa"/>
          </w:tcPr>
          <w:p w14:paraId="36FB43F7"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28 (13.6%)</w:t>
            </w:r>
          </w:p>
        </w:tc>
        <w:tc>
          <w:tcPr>
            <w:tcW w:w="1644" w:type="dxa"/>
          </w:tcPr>
          <w:p w14:paraId="606B38B0" w14:textId="77777777" w:rsidR="00581224" w:rsidRPr="00D57ED5" w:rsidRDefault="00581224" w:rsidP="00874DB1">
            <w:pPr>
              <w:rPr>
                <w:rFonts w:asciiTheme="minorHAnsi" w:hAnsiTheme="minorHAnsi" w:cstheme="minorHAnsi"/>
              </w:rPr>
            </w:pPr>
          </w:p>
        </w:tc>
      </w:tr>
      <w:tr w:rsidR="00581224" w:rsidRPr="00D57ED5" w14:paraId="26A4C219" w14:textId="77777777" w:rsidTr="000C7BFE">
        <w:tc>
          <w:tcPr>
            <w:tcW w:w="2041" w:type="dxa"/>
          </w:tcPr>
          <w:p w14:paraId="73DF5D7E" w14:textId="77777777" w:rsidR="00581224" w:rsidRPr="00D57ED5" w:rsidRDefault="00581224" w:rsidP="00874DB1">
            <w:pPr>
              <w:rPr>
                <w:rFonts w:asciiTheme="minorHAnsi" w:hAnsiTheme="minorHAnsi" w:cstheme="minorHAnsi"/>
              </w:rPr>
            </w:pPr>
          </w:p>
        </w:tc>
        <w:tc>
          <w:tcPr>
            <w:tcW w:w="1859" w:type="dxa"/>
          </w:tcPr>
          <w:p w14:paraId="5B128D9A"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10</w:t>
            </w:r>
            <w:r w:rsidRPr="00D57ED5">
              <w:rPr>
                <w:rFonts w:asciiTheme="minorHAnsi" w:hAnsiTheme="minorHAnsi" w:cstheme="minorHAnsi"/>
                <w:vertAlign w:val="superscript"/>
              </w:rPr>
              <w:t>th</w:t>
            </w:r>
            <w:r w:rsidRPr="00D57ED5">
              <w:rPr>
                <w:rFonts w:asciiTheme="minorHAnsi" w:hAnsiTheme="minorHAnsi" w:cstheme="minorHAnsi"/>
              </w:rPr>
              <w:t xml:space="preserve"> to 90</w:t>
            </w:r>
            <w:r w:rsidRPr="00D57ED5">
              <w:rPr>
                <w:rFonts w:asciiTheme="minorHAnsi" w:hAnsiTheme="minorHAnsi" w:cstheme="minorHAnsi"/>
                <w:vertAlign w:val="superscript"/>
              </w:rPr>
              <w:t>th</w:t>
            </w:r>
          </w:p>
        </w:tc>
        <w:tc>
          <w:tcPr>
            <w:tcW w:w="1860" w:type="dxa"/>
          </w:tcPr>
          <w:p w14:paraId="71CF3D43"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31,265 (79.8%)</w:t>
            </w:r>
          </w:p>
        </w:tc>
        <w:tc>
          <w:tcPr>
            <w:tcW w:w="1838" w:type="dxa"/>
          </w:tcPr>
          <w:p w14:paraId="366E17E5"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125 (60.7%)</w:t>
            </w:r>
          </w:p>
        </w:tc>
        <w:tc>
          <w:tcPr>
            <w:tcW w:w="1644" w:type="dxa"/>
          </w:tcPr>
          <w:p w14:paraId="38977D0A" w14:textId="77777777" w:rsidR="00581224" w:rsidRPr="00D57ED5" w:rsidRDefault="00581224" w:rsidP="00874DB1">
            <w:pPr>
              <w:rPr>
                <w:rFonts w:asciiTheme="minorHAnsi" w:hAnsiTheme="minorHAnsi" w:cstheme="minorHAnsi"/>
              </w:rPr>
            </w:pPr>
          </w:p>
        </w:tc>
      </w:tr>
      <w:tr w:rsidR="00581224" w:rsidRPr="00D57ED5" w14:paraId="5D61954A" w14:textId="77777777" w:rsidTr="000C7BFE">
        <w:tc>
          <w:tcPr>
            <w:tcW w:w="2041" w:type="dxa"/>
          </w:tcPr>
          <w:p w14:paraId="19B70E47" w14:textId="77777777" w:rsidR="00581224" w:rsidRPr="00D57ED5" w:rsidRDefault="00581224" w:rsidP="00874DB1">
            <w:pPr>
              <w:rPr>
                <w:rFonts w:asciiTheme="minorHAnsi" w:hAnsiTheme="minorHAnsi" w:cstheme="minorHAnsi"/>
              </w:rPr>
            </w:pPr>
          </w:p>
        </w:tc>
        <w:tc>
          <w:tcPr>
            <w:tcW w:w="1859" w:type="dxa"/>
          </w:tcPr>
          <w:p w14:paraId="1EAB816D"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Above 90</w:t>
            </w:r>
            <w:r w:rsidRPr="00D57ED5">
              <w:rPr>
                <w:rFonts w:asciiTheme="minorHAnsi" w:hAnsiTheme="minorHAnsi" w:cstheme="minorHAnsi"/>
                <w:vertAlign w:val="superscript"/>
              </w:rPr>
              <w:t>th</w:t>
            </w:r>
          </w:p>
        </w:tc>
        <w:tc>
          <w:tcPr>
            <w:tcW w:w="1860" w:type="dxa"/>
          </w:tcPr>
          <w:p w14:paraId="3490FEF3"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3824 (9.8%)</w:t>
            </w:r>
          </w:p>
        </w:tc>
        <w:tc>
          <w:tcPr>
            <w:tcW w:w="1838" w:type="dxa"/>
          </w:tcPr>
          <w:p w14:paraId="39918DA4"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23 (11.7%)</w:t>
            </w:r>
          </w:p>
        </w:tc>
        <w:tc>
          <w:tcPr>
            <w:tcW w:w="1644" w:type="dxa"/>
          </w:tcPr>
          <w:p w14:paraId="1FF38C7F" w14:textId="77777777" w:rsidR="00581224" w:rsidRPr="00D57ED5" w:rsidRDefault="00581224" w:rsidP="00874DB1">
            <w:pPr>
              <w:rPr>
                <w:rFonts w:asciiTheme="minorHAnsi" w:hAnsiTheme="minorHAnsi" w:cstheme="minorHAnsi"/>
              </w:rPr>
            </w:pPr>
          </w:p>
        </w:tc>
      </w:tr>
      <w:tr w:rsidR="009D5620" w:rsidRPr="00D57ED5" w14:paraId="08FFAD89" w14:textId="77777777" w:rsidTr="00932424">
        <w:tc>
          <w:tcPr>
            <w:tcW w:w="9242" w:type="dxa"/>
            <w:gridSpan w:val="5"/>
          </w:tcPr>
          <w:p w14:paraId="03A917B8"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Intra-partum measures</w:t>
            </w:r>
          </w:p>
        </w:tc>
      </w:tr>
      <w:tr w:rsidR="00581224" w:rsidRPr="00D57ED5" w14:paraId="45ACC26E" w14:textId="77777777" w:rsidTr="000C7BFE">
        <w:tc>
          <w:tcPr>
            <w:tcW w:w="2041" w:type="dxa"/>
          </w:tcPr>
          <w:p w14:paraId="53B12361"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OP presentation</w:t>
            </w:r>
          </w:p>
        </w:tc>
        <w:tc>
          <w:tcPr>
            <w:tcW w:w="1859" w:type="dxa"/>
          </w:tcPr>
          <w:p w14:paraId="4DA72C6F" w14:textId="77777777" w:rsidR="00581224" w:rsidRPr="00D57ED5" w:rsidRDefault="00581224" w:rsidP="00874DB1">
            <w:pPr>
              <w:rPr>
                <w:rFonts w:asciiTheme="minorHAnsi" w:hAnsiTheme="minorHAnsi" w:cstheme="minorHAnsi"/>
              </w:rPr>
            </w:pPr>
          </w:p>
        </w:tc>
        <w:tc>
          <w:tcPr>
            <w:tcW w:w="1860" w:type="dxa"/>
          </w:tcPr>
          <w:p w14:paraId="21608341"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2512 (6.6%)</w:t>
            </w:r>
          </w:p>
        </w:tc>
        <w:tc>
          <w:tcPr>
            <w:tcW w:w="1838" w:type="dxa"/>
          </w:tcPr>
          <w:p w14:paraId="0E9821CB"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34 (16.8%)</w:t>
            </w:r>
          </w:p>
        </w:tc>
        <w:tc>
          <w:tcPr>
            <w:tcW w:w="1644" w:type="dxa"/>
          </w:tcPr>
          <w:p w14:paraId="7D551FAA"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1FF2278C" w14:textId="77777777" w:rsidTr="000C7BFE">
        <w:tc>
          <w:tcPr>
            <w:tcW w:w="2041" w:type="dxa"/>
          </w:tcPr>
          <w:p w14:paraId="0FABD19A"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Breech Presentation</w:t>
            </w:r>
          </w:p>
        </w:tc>
        <w:tc>
          <w:tcPr>
            <w:tcW w:w="1859" w:type="dxa"/>
          </w:tcPr>
          <w:p w14:paraId="4D94BA0A" w14:textId="77777777" w:rsidR="00581224" w:rsidRPr="00D57ED5" w:rsidRDefault="00581224" w:rsidP="00874DB1">
            <w:pPr>
              <w:rPr>
                <w:rFonts w:asciiTheme="minorHAnsi" w:hAnsiTheme="minorHAnsi" w:cstheme="minorHAnsi"/>
              </w:rPr>
            </w:pPr>
          </w:p>
        </w:tc>
        <w:tc>
          <w:tcPr>
            <w:tcW w:w="1860" w:type="dxa"/>
          </w:tcPr>
          <w:p w14:paraId="5DB1FB35"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1023 (2.7%)</w:t>
            </w:r>
          </w:p>
        </w:tc>
        <w:tc>
          <w:tcPr>
            <w:tcW w:w="1838" w:type="dxa"/>
          </w:tcPr>
          <w:p w14:paraId="0FFEF779"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31 (15.3%)</w:t>
            </w:r>
          </w:p>
        </w:tc>
        <w:tc>
          <w:tcPr>
            <w:tcW w:w="1644" w:type="dxa"/>
          </w:tcPr>
          <w:p w14:paraId="4368A0EB"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14554C7D" w14:textId="77777777" w:rsidTr="000C7BFE">
        <w:tc>
          <w:tcPr>
            <w:tcW w:w="2041" w:type="dxa"/>
          </w:tcPr>
          <w:p w14:paraId="27E3E6F9"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ROM&gt;12 hours</w:t>
            </w:r>
          </w:p>
        </w:tc>
        <w:tc>
          <w:tcPr>
            <w:tcW w:w="1859" w:type="dxa"/>
          </w:tcPr>
          <w:p w14:paraId="6D20B260" w14:textId="77777777" w:rsidR="00581224" w:rsidRPr="00D57ED5" w:rsidRDefault="00581224" w:rsidP="00874DB1">
            <w:pPr>
              <w:rPr>
                <w:rFonts w:asciiTheme="minorHAnsi" w:hAnsiTheme="minorHAnsi" w:cstheme="minorHAnsi"/>
              </w:rPr>
            </w:pPr>
          </w:p>
        </w:tc>
        <w:tc>
          <w:tcPr>
            <w:tcW w:w="1860" w:type="dxa"/>
          </w:tcPr>
          <w:p w14:paraId="1A67F780"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5706 (16.5%)</w:t>
            </w:r>
          </w:p>
        </w:tc>
        <w:tc>
          <w:tcPr>
            <w:tcW w:w="1838" w:type="dxa"/>
          </w:tcPr>
          <w:p w14:paraId="218EAF43"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50 (30.5%)</w:t>
            </w:r>
          </w:p>
        </w:tc>
        <w:tc>
          <w:tcPr>
            <w:tcW w:w="1644" w:type="dxa"/>
          </w:tcPr>
          <w:p w14:paraId="79E654EF"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3709B74E" w14:textId="77777777" w:rsidTr="000C7BFE">
        <w:tc>
          <w:tcPr>
            <w:tcW w:w="2041" w:type="dxa"/>
          </w:tcPr>
          <w:p w14:paraId="27640E09"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Caesarean Section</w:t>
            </w:r>
          </w:p>
        </w:tc>
        <w:tc>
          <w:tcPr>
            <w:tcW w:w="1859" w:type="dxa"/>
          </w:tcPr>
          <w:p w14:paraId="447B32B4" w14:textId="77777777" w:rsidR="00581224" w:rsidRPr="00D57ED5" w:rsidRDefault="00581224" w:rsidP="00FE7E35">
            <w:pPr>
              <w:rPr>
                <w:rFonts w:asciiTheme="minorHAnsi" w:hAnsiTheme="minorHAnsi" w:cstheme="minorHAnsi"/>
              </w:rPr>
            </w:pPr>
          </w:p>
        </w:tc>
        <w:tc>
          <w:tcPr>
            <w:tcW w:w="1860" w:type="dxa"/>
          </w:tcPr>
          <w:p w14:paraId="45550F83"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2076 (5.3%)</w:t>
            </w:r>
          </w:p>
        </w:tc>
        <w:tc>
          <w:tcPr>
            <w:tcW w:w="1838" w:type="dxa"/>
          </w:tcPr>
          <w:p w14:paraId="6B40F28C"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38 (18.2%)</w:t>
            </w:r>
          </w:p>
        </w:tc>
        <w:tc>
          <w:tcPr>
            <w:tcW w:w="1644" w:type="dxa"/>
          </w:tcPr>
          <w:p w14:paraId="35A5DC85"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&lt;0.001</w:t>
            </w:r>
          </w:p>
        </w:tc>
      </w:tr>
      <w:tr w:rsidR="00581224" w:rsidRPr="00D57ED5" w14:paraId="74E27A6B" w14:textId="77777777" w:rsidTr="000C7BFE">
        <w:tc>
          <w:tcPr>
            <w:tcW w:w="2041" w:type="dxa"/>
          </w:tcPr>
          <w:p w14:paraId="0AC9EEC6"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lastRenderedPageBreak/>
              <w:t>MIE**</w:t>
            </w:r>
          </w:p>
        </w:tc>
        <w:tc>
          <w:tcPr>
            <w:tcW w:w="1859" w:type="dxa"/>
          </w:tcPr>
          <w:p w14:paraId="7FD9E7AF" w14:textId="77777777" w:rsidR="00581224" w:rsidRPr="00D57ED5" w:rsidRDefault="00581224" w:rsidP="00FE7E35">
            <w:pPr>
              <w:rPr>
                <w:rFonts w:asciiTheme="minorHAnsi" w:hAnsiTheme="minorHAnsi" w:cstheme="minorHAnsi"/>
              </w:rPr>
            </w:pPr>
          </w:p>
        </w:tc>
        <w:tc>
          <w:tcPr>
            <w:tcW w:w="1860" w:type="dxa"/>
          </w:tcPr>
          <w:p w14:paraId="659A28E5"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3000 (7.7%)</w:t>
            </w:r>
          </w:p>
        </w:tc>
        <w:tc>
          <w:tcPr>
            <w:tcW w:w="1838" w:type="dxa"/>
          </w:tcPr>
          <w:p w14:paraId="661FD100"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42 (20.1%)</w:t>
            </w:r>
          </w:p>
        </w:tc>
        <w:tc>
          <w:tcPr>
            <w:tcW w:w="1644" w:type="dxa"/>
          </w:tcPr>
          <w:p w14:paraId="6DA1D7D8"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&lt;0.001</w:t>
            </w:r>
          </w:p>
        </w:tc>
      </w:tr>
      <w:tr w:rsidR="00581224" w:rsidRPr="00D57ED5" w14:paraId="7D0225BB" w14:textId="77777777" w:rsidTr="000C7BFE">
        <w:tc>
          <w:tcPr>
            <w:tcW w:w="2041" w:type="dxa"/>
          </w:tcPr>
          <w:p w14:paraId="2F7F4BF0"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Nuchal cord</w:t>
            </w:r>
          </w:p>
        </w:tc>
        <w:tc>
          <w:tcPr>
            <w:tcW w:w="1859" w:type="dxa"/>
          </w:tcPr>
          <w:p w14:paraId="419113C6" w14:textId="77777777" w:rsidR="00581224" w:rsidRPr="00D57ED5" w:rsidRDefault="00581224" w:rsidP="00FE7E35">
            <w:pPr>
              <w:rPr>
                <w:rFonts w:asciiTheme="minorHAnsi" w:hAnsiTheme="minorHAnsi" w:cstheme="minorHAnsi"/>
              </w:rPr>
            </w:pPr>
          </w:p>
        </w:tc>
        <w:tc>
          <w:tcPr>
            <w:tcW w:w="1860" w:type="dxa"/>
          </w:tcPr>
          <w:p w14:paraId="75B067B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10,225 (26.3%)</w:t>
            </w:r>
          </w:p>
        </w:tc>
        <w:tc>
          <w:tcPr>
            <w:tcW w:w="1838" w:type="dxa"/>
          </w:tcPr>
          <w:p w14:paraId="0B88FBE8"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52 (24.9%)</w:t>
            </w:r>
          </w:p>
        </w:tc>
        <w:tc>
          <w:tcPr>
            <w:tcW w:w="1644" w:type="dxa"/>
          </w:tcPr>
          <w:p w14:paraId="2134ADF4"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0.636</w:t>
            </w:r>
          </w:p>
        </w:tc>
      </w:tr>
      <w:tr w:rsidR="00581224" w:rsidRPr="00D57ED5" w14:paraId="72396974" w14:textId="77777777" w:rsidTr="000C7BFE">
        <w:tc>
          <w:tcPr>
            <w:tcW w:w="2041" w:type="dxa"/>
          </w:tcPr>
          <w:p w14:paraId="566E6AB2"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Prolapsed cord</w:t>
            </w:r>
          </w:p>
        </w:tc>
        <w:tc>
          <w:tcPr>
            <w:tcW w:w="1859" w:type="dxa"/>
          </w:tcPr>
          <w:p w14:paraId="650020EE" w14:textId="77777777" w:rsidR="00581224" w:rsidRPr="00D57ED5" w:rsidRDefault="00581224" w:rsidP="00FE7E35">
            <w:pPr>
              <w:rPr>
                <w:rFonts w:asciiTheme="minorHAnsi" w:hAnsiTheme="minorHAnsi" w:cstheme="minorHAnsi"/>
              </w:rPr>
            </w:pPr>
          </w:p>
        </w:tc>
        <w:tc>
          <w:tcPr>
            <w:tcW w:w="1860" w:type="dxa"/>
          </w:tcPr>
          <w:p w14:paraId="50FC2460"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311 (0.8%)</w:t>
            </w:r>
          </w:p>
        </w:tc>
        <w:tc>
          <w:tcPr>
            <w:tcW w:w="1838" w:type="dxa"/>
          </w:tcPr>
          <w:p w14:paraId="740C4F8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12 (5.7%)</w:t>
            </w:r>
          </w:p>
        </w:tc>
        <w:tc>
          <w:tcPr>
            <w:tcW w:w="1644" w:type="dxa"/>
          </w:tcPr>
          <w:p w14:paraId="17535039"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r w:rsidR="00581224" w:rsidRPr="00D57ED5" w14:paraId="041FC1CD" w14:textId="77777777" w:rsidTr="000C7BFE">
        <w:tc>
          <w:tcPr>
            <w:tcW w:w="2041" w:type="dxa"/>
          </w:tcPr>
          <w:p w14:paraId="1F8F83AC"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Onset</w:t>
            </w:r>
          </w:p>
        </w:tc>
        <w:tc>
          <w:tcPr>
            <w:tcW w:w="1859" w:type="dxa"/>
          </w:tcPr>
          <w:p w14:paraId="5FBB3320"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No Labour</w:t>
            </w:r>
          </w:p>
        </w:tc>
        <w:tc>
          <w:tcPr>
            <w:tcW w:w="1860" w:type="dxa"/>
          </w:tcPr>
          <w:p w14:paraId="2BA54411"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1,146 (3.0%)</w:t>
            </w:r>
          </w:p>
        </w:tc>
        <w:tc>
          <w:tcPr>
            <w:tcW w:w="1838" w:type="dxa"/>
          </w:tcPr>
          <w:p w14:paraId="7E311A29"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12 (5.8%)</w:t>
            </w:r>
          </w:p>
        </w:tc>
        <w:tc>
          <w:tcPr>
            <w:tcW w:w="1644" w:type="dxa"/>
          </w:tcPr>
          <w:p w14:paraId="3CC59CDE"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0.019</w:t>
            </w:r>
          </w:p>
        </w:tc>
      </w:tr>
      <w:tr w:rsidR="00581224" w:rsidRPr="00D57ED5" w14:paraId="70FD4C88" w14:textId="77777777" w:rsidTr="000C7BFE">
        <w:tc>
          <w:tcPr>
            <w:tcW w:w="2041" w:type="dxa"/>
          </w:tcPr>
          <w:p w14:paraId="515A7E15" w14:textId="77777777" w:rsidR="00581224" w:rsidRPr="00D57ED5" w:rsidRDefault="00581224" w:rsidP="00FE7E35">
            <w:pPr>
              <w:rPr>
                <w:rFonts w:asciiTheme="minorHAnsi" w:hAnsiTheme="minorHAnsi" w:cstheme="minorHAnsi"/>
              </w:rPr>
            </w:pPr>
          </w:p>
        </w:tc>
        <w:tc>
          <w:tcPr>
            <w:tcW w:w="1859" w:type="dxa"/>
          </w:tcPr>
          <w:p w14:paraId="17A3D6B4"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Spontaneous</w:t>
            </w:r>
          </w:p>
        </w:tc>
        <w:tc>
          <w:tcPr>
            <w:tcW w:w="1860" w:type="dxa"/>
          </w:tcPr>
          <w:p w14:paraId="03708086"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35,124 (90.3%)</w:t>
            </w:r>
          </w:p>
        </w:tc>
        <w:tc>
          <w:tcPr>
            <w:tcW w:w="1838" w:type="dxa"/>
          </w:tcPr>
          <w:p w14:paraId="0DFF52F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177 (85.1%)</w:t>
            </w:r>
          </w:p>
        </w:tc>
        <w:tc>
          <w:tcPr>
            <w:tcW w:w="1644" w:type="dxa"/>
          </w:tcPr>
          <w:p w14:paraId="171DE595" w14:textId="77777777" w:rsidR="00581224" w:rsidRPr="00D57ED5" w:rsidRDefault="00581224" w:rsidP="00FE7E35">
            <w:pPr>
              <w:rPr>
                <w:rFonts w:asciiTheme="minorHAnsi" w:hAnsiTheme="minorHAnsi" w:cstheme="minorHAnsi"/>
              </w:rPr>
            </w:pPr>
          </w:p>
        </w:tc>
      </w:tr>
      <w:tr w:rsidR="00581224" w:rsidRPr="00D57ED5" w14:paraId="42A22878" w14:textId="77777777" w:rsidTr="000C7BFE">
        <w:tc>
          <w:tcPr>
            <w:tcW w:w="2041" w:type="dxa"/>
          </w:tcPr>
          <w:p w14:paraId="406E0194" w14:textId="77777777" w:rsidR="00581224" w:rsidRPr="00D57ED5" w:rsidRDefault="00581224" w:rsidP="00FE7E35">
            <w:pPr>
              <w:rPr>
                <w:rFonts w:asciiTheme="minorHAnsi" w:hAnsiTheme="minorHAnsi" w:cstheme="minorHAnsi"/>
              </w:rPr>
            </w:pPr>
          </w:p>
        </w:tc>
        <w:tc>
          <w:tcPr>
            <w:tcW w:w="1859" w:type="dxa"/>
          </w:tcPr>
          <w:p w14:paraId="573F747D"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Induced</w:t>
            </w:r>
          </w:p>
        </w:tc>
        <w:tc>
          <w:tcPr>
            <w:tcW w:w="1860" w:type="dxa"/>
          </w:tcPr>
          <w:p w14:paraId="3864C490"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2636 (6.8%)</w:t>
            </w:r>
          </w:p>
        </w:tc>
        <w:tc>
          <w:tcPr>
            <w:tcW w:w="1838" w:type="dxa"/>
          </w:tcPr>
          <w:p w14:paraId="0CD5AA66"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19 (9.1%)</w:t>
            </w:r>
          </w:p>
        </w:tc>
        <w:tc>
          <w:tcPr>
            <w:tcW w:w="1644" w:type="dxa"/>
          </w:tcPr>
          <w:p w14:paraId="7BF6B59C"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0.019</w:t>
            </w:r>
          </w:p>
        </w:tc>
      </w:tr>
      <w:tr w:rsidR="00581224" w:rsidRPr="00D57ED5" w14:paraId="1A16A79F" w14:textId="77777777" w:rsidTr="000C7BFE">
        <w:tc>
          <w:tcPr>
            <w:tcW w:w="2041" w:type="dxa"/>
          </w:tcPr>
          <w:p w14:paraId="61F754BD"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Shoulder Dystocia</w:t>
            </w:r>
          </w:p>
        </w:tc>
        <w:tc>
          <w:tcPr>
            <w:tcW w:w="1859" w:type="dxa"/>
          </w:tcPr>
          <w:p w14:paraId="687ACBFF" w14:textId="77777777" w:rsidR="00581224" w:rsidRPr="00D57ED5" w:rsidRDefault="00581224" w:rsidP="00FE7E35">
            <w:pPr>
              <w:rPr>
                <w:rFonts w:asciiTheme="minorHAnsi" w:hAnsiTheme="minorHAnsi" w:cstheme="minorHAnsi"/>
              </w:rPr>
            </w:pPr>
          </w:p>
        </w:tc>
        <w:tc>
          <w:tcPr>
            <w:tcW w:w="1860" w:type="dxa"/>
          </w:tcPr>
          <w:p w14:paraId="49F0E0B5"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230 (0.6%)</w:t>
            </w:r>
          </w:p>
        </w:tc>
        <w:tc>
          <w:tcPr>
            <w:tcW w:w="1838" w:type="dxa"/>
          </w:tcPr>
          <w:p w14:paraId="38E96F3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9 (4.3%)</w:t>
            </w:r>
          </w:p>
        </w:tc>
        <w:tc>
          <w:tcPr>
            <w:tcW w:w="1644" w:type="dxa"/>
          </w:tcPr>
          <w:p w14:paraId="6E5DA88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r w:rsidR="00581224" w:rsidRPr="00D57ED5" w14:paraId="4280FA6C" w14:textId="77777777" w:rsidTr="000C7BFE">
        <w:tc>
          <w:tcPr>
            <w:tcW w:w="2041" w:type="dxa"/>
          </w:tcPr>
          <w:p w14:paraId="72294651"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 xml:space="preserve">Epidural </w:t>
            </w:r>
          </w:p>
        </w:tc>
        <w:tc>
          <w:tcPr>
            <w:tcW w:w="1859" w:type="dxa"/>
          </w:tcPr>
          <w:p w14:paraId="347B7D2C" w14:textId="77777777" w:rsidR="00581224" w:rsidRPr="00D57ED5" w:rsidRDefault="00581224" w:rsidP="00FE7E35">
            <w:pPr>
              <w:rPr>
                <w:rFonts w:asciiTheme="minorHAnsi" w:hAnsiTheme="minorHAnsi" w:cstheme="minorHAnsi"/>
              </w:rPr>
            </w:pPr>
          </w:p>
        </w:tc>
        <w:tc>
          <w:tcPr>
            <w:tcW w:w="1860" w:type="dxa"/>
          </w:tcPr>
          <w:p w14:paraId="007DE29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617 (1.6%)</w:t>
            </w:r>
          </w:p>
        </w:tc>
        <w:tc>
          <w:tcPr>
            <w:tcW w:w="1838" w:type="dxa"/>
          </w:tcPr>
          <w:p w14:paraId="786B94D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10 (4.9%)</w:t>
            </w:r>
          </w:p>
        </w:tc>
        <w:tc>
          <w:tcPr>
            <w:tcW w:w="1644" w:type="dxa"/>
          </w:tcPr>
          <w:p w14:paraId="523B282C"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bl>
    <w:p w14:paraId="6913E44A" w14:textId="77777777" w:rsidR="00EE4E30" w:rsidRPr="00D57ED5" w:rsidRDefault="000E73BF" w:rsidP="00FE7E35">
      <w:pPr>
        <w:rPr>
          <w:rFonts w:asciiTheme="minorHAnsi" w:hAnsiTheme="minorHAnsi" w:cstheme="minorHAnsi"/>
        </w:rPr>
      </w:pPr>
      <w:r w:rsidRPr="00D57ED5">
        <w:rPr>
          <w:rFonts w:asciiTheme="minorHAnsi" w:hAnsiTheme="minorHAnsi" w:cstheme="minorHAnsi"/>
        </w:rPr>
        <w:t xml:space="preserve">* </w:t>
      </w:r>
      <w:r w:rsidR="00EE4E30" w:rsidRPr="00D57ED5">
        <w:rPr>
          <w:rFonts w:asciiTheme="minorHAnsi" w:hAnsiTheme="minorHAnsi" w:cstheme="minorHAnsi"/>
        </w:rPr>
        <w:t xml:space="preserve">Motor, sensory or developmental disorder in siblings  </w:t>
      </w:r>
    </w:p>
    <w:p w14:paraId="3B29C9AB" w14:textId="77777777" w:rsidR="000E73BF" w:rsidRPr="00D57ED5" w:rsidRDefault="000E73BF" w:rsidP="00FE7E35">
      <w:pPr>
        <w:rPr>
          <w:rFonts w:asciiTheme="minorHAnsi" w:hAnsiTheme="minorHAnsi" w:cstheme="minorHAnsi"/>
        </w:rPr>
      </w:pPr>
      <w:r w:rsidRPr="00D57ED5">
        <w:rPr>
          <w:rFonts w:asciiTheme="minorHAnsi" w:hAnsiTheme="minorHAnsi" w:cstheme="minorHAnsi"/>
        </w:rPr>
        <w:t>** APH, eclampsia, uterine rupture or ruptured cord</w:t>
      </w:r>
    </w:p>
    <w:p w14:paraId="11D77A23" w14:textId="18AC4EF5" w:rsidR="000F067B" w:rsidRPr="00D57ED5" w:rsidRDefault="000C7BFE" w:rsidP="002E1CA1">
      <w:pPr>
        <w:rPr>
          <w:rFonts w:asciiTheme="minorHAnsi" w:hAnsiTheme="minorHAnsi" w:cstheme="minorHAnsi"/>
        </w:rPr>
      </w:pPr>
      <w:r w:rsidRPr="00D57ED5">
        <w:rPr>
          <w:rFonts w:asciiTheme="minorHAnsi" w:hAnsiTheme="minorHAnsi" w:cstheme="minorHAnsi"/>
        </w:rPr>
        <w:t>*** &gt;26 weeks of gestational age</w:t>
      </w:r>
    </w:p>
    <w:p w14:paraId="46EA2695" w14:textId="77777777" w:rsidR="000F105A" w:rsidRDefault="000F105A">
      <w:pPr>
        <w:spacing w:after="200" w:line="276" w:lineRule="auto"/>
        <w:rPr>
          <w:ins w:id="135" w:author="David Odd" w:date="2020-12-16T09:22:00Z"/>
          <w:rFonts w:asciiTheme="minorHAnsi" w:hAnsiTheme="minorHAnsi" w:cstheme="minorHAnsi"/>
        </w:rPr>
        <w:sectPr w:rsidR="000F105A" w:rsidSect="000F105A">
          <w:pgSz w:w="11906" w:h="16838" w:orient="portrait"/>
          <w:pgMar w:top="1440" w:right="1440" w:bottom="1440" w:left="1440" w:header="709" w:footer="709" w:gutter="0"/>
          <w:cols w:space="708"/>
          <w:docGrid w:linePitch="360"/>
          <w:sectPrChange w:id="136" w:author="David Odd" w:date="2020-12-16T09:22:00Z">
            <w:sectPr w:rsidR="000F105A" w:rsidSect="000F105A">
              <w:pgSz w:w="16838" w:h="11906" w:orient="landscape"/>
              <w:pgMar w:top="1440" w:right="1440" w:bottom="1440" w:left="1440" w:header="709" w:footer="709" w:gutter="0"/>
            </w:sectPr>
          </w:sectPrChange>
        </w:sectPr>
      </w:pPr>
    </w:p>
    <w:p w14:paraId="7028944C" w14:textId="4719E16E" w:rsidR="000F105A" w:rsidRDefault="000F105A">
      <w:pPr>
        <w:spacing w:after="200" w:line="276" w:lineRule="auto"/>
        <w:rPr>
          <w:ins w:id="137" w:author="David Odd" w:date="2020-12-16T09:17:00Z"/>
          <w:rFonts w:asciiTheme="minorHAnsi" w:hAnsiTheme="minorHAnsi" w:cstheme="minorHAnsi"/>
        </w:rPr>
      </w:pPr>
    </w:p>
    <w:p w14:paraId="5FCE1D05" w14:textId="77777777" w:rsidR="000F105A" w:rsidRPr="00932424" w:rsidRDefault="000F105A" w:rsidP="000F105A">
      <w:pPr>
        <w:rPr>
          <w:ins w:id="138" w:author="David Odd" w:date="2020-12-16T09:17:00Z"/>
          <w:rFonts w:cstheme="minorHAnsi"/>
          <w:b/>
          <w:sz w:val="20"/>
          <w:szCs w:val="20"/>
        </w:rPr>
      </w:pPr>
      <w:commentRangeStart w:id="139"/>
      <w:commentRangeStart w:id="140"/>
      <w:ins w:id="141" w:author="David Odd" w:date="2020-12-16T09:17:00Z">
        <w:r w:rsidRPr="00932424">
          <w:rPr>
            <w:rFonts w:cstheme="minorHAnsi"/>
            <w:b/>
            <w:sz w:val="20"/>
            <w:szCs w:val="20"/>
          </w:rPr>
          <w:t xml:space="preserve">Table </w:t>
        </w:r>
        <w:r>
          <w:rPr>
            <w:rFonts w:cstheme="minorHAnsi"/>
            <w:b/>
            <w:sz w:val="20"/>
            <w:szCs w:val="20"/>
          </w:rPr>
          <w:t>3</w:t>
        </w:r>
        <w:r w:rsidRPr="00932424">
          <w:rPr>
            <w:rFonts w:cstheme="minorHAnsi"/>
            <w:b/>
            <w:sz w:val="20"/>
            <w:szCs w:val="20"/>
          </w:rPr>
          <w:t xml:space="preserve">. Traditional vs ML </w:t>
        </w:r>
        <w:r>
          <w:rPr>
            <w:rFonts w:cstheme="minorHAnsi"/>
            <w:b/>
            <w:sz w:val="20"/>
            <w:szCs w:val="20"/>
          </w:rPr>
          <w:t>p</w:t>
        </w:r>
        <w:r w:rsidRPr="00932424">
          <w:rPr>
            <w:rFonts w:cstheme="minorHAnsi"/>
            <w:b/>
            <w:sz w:val="20"/>
            <w:szCs w:val="20"/>
          </w:rPr>
          <w:t>rediction of pregnancy outcome</w:t>
        </w:r>
        <w:r>
          <w:rPr>
            <w:rFonts w:cstheme="minorHAnsi"/>
            <w:b/>
            <w:sz w:val="20"/>
            <w:szCs w:val="20"/>
          </w:rPr>
          <w:t>s</w:t>
        </w:r>
        <w:commentRangeEnd w:id="139"/>
        <w:r>
          <w:rPr>
            <w:rStyle w:val="CommentReference"/>
            <w:rFonts w:asciiTheme="minorHAnsi" w:eastAsiaTheme="minorHAnsi" w:hAnsiTheme="minorHAnsi" w:cstheme="minorBidi"/>
            <w:lang w:eastAsia="en-US"/>
          </w:rPr>
          <w:commentReference w:id="139"/>
        </w:r>
      </w:ins>
      <w:commentRangeEnd w:id="140"/>
      <w:ins w:id="142" w:author="David Odd" w:date="2020-12-16T09:20:00Z">
        <w:r>
          <w:rPr>
            <w:rStyle w:val="CommentReference"/>
            <w:rFonts w:asciiTheme="minorHAnsi" w:eastAsiaTheme="minorHAnsi" w:hAnsiTheme="minorHAnsi" w:cstheme="minorBidi"/>
            <w:lang w:eastAsia="en-US"/>
          </w:rPr>
          <w:commentReference w:id="140"/>
        </w:r>
      </w:ins>
    </w:p>
    <w:tbl>
      <w:tblPr>
        <w:tblStyle w:val="TableGrid"/>
        <w:tblW w:w="0" w:type="auto"/>
        <w:tblLook w:val="04A0" w:firstRow="1" w:lastRow="0" w:firstColumn="1" w:lastColumn="0" w:noHBand="0" w:noVBand="1"/>
      </w:tblPr>
      <w:tblGrid>
        <w:gridCol w:w="1574"/>
        <w:gridCol w:w="1795"/>
        <w:gridCol w:w="1355"/>
        <w:gridCol w:w="1763"/>
        <w:gridCol w:w="1387"/>
        <w:gridCol w:w="1056"/>
        <w:gridCol w:w="1716"/>
        <w:gridCol w:w="1434"/>
        <w:gridCol w:w="1061"/>
      </w:tblGrid>
      <w:tr w:rsidR="000F105A" w:rsidRPr="00260A60" w14:paraId="5547D16B" w14:textId="77777777" w:rsidTr="00885778">
        <w:trPr>
          <w:ins w:id="143" w:author="David Odd" w:date="2020-12-16T09:17:00Z"/>
        </w:trPr>
        <w:tc>
          <w:tcPr>
            <w:tcW w:w="1574" w:type="dxa"/>
          </w:tcPr>
          <w:p w14:paraId="013C3AF0" w14:textId="77777777" w:rsidR="000F105A" w:rsidRPr="004445EA" w:rsidRDefault="000F105A" w:rsidP="00885778">
            <w:pPr>
              <w:pStyle w:val="PlainText"/>
              <w:rPr>
                <w:ins w:id="144" w:author="David Odd" w:date="2020-12-16T09:17:00Z"/>
                <w:rFonts w:ascii="Times New Roman" w:hAnsi="Times New Roman" w:cs="Times New Roman"/>
              </w:rPr>
            </w:pPr>
            <w:ins w:id="145" w:author="David Odd" w:date="2020-12-16T09:17:00Z">
              <w:r w:rsidRPr="004445EA">
                <w:rPr>
                  <w:rFonts w:ascii="Times New Roman" w:hAnsi="Times New Roman" w:cs="Times New Roman"/>
                </w:rPr>
                <w:t>Outcome</w:t>
              </w:r>
            </w:ins>
          </w:p>
        </w:tc>
        <w:tc>
          <w:tcPr>
            <w:tcW w:w="1795" w:type="dxa"/>
          </w:tcPr>
          <w:p w14:paraId="7EADAECC" w14:textId="77777777" w:rsidR="000F105A" w:rsidRPr="004445EA" w:rsidRDefault="000F105A" w:rsidP="00885778">
            <w:pPr>
              <w:pStyle w:val="PlainText"/>
              <w:rPr>
                <w:ins w:id="146" w:author="David Odd" w:date="2020-12-16T09:17:00Z"/>
                <w:rFonts w:ascii="Times New Roman" w:hAnsi="Times New Roman" w:cs="Times New Roman"/>
              </w:rPr>
            </w:pPr>
            <w:ins w:id="147" w:author="David Odd" w:date="2020-12-16T09:17:00Z">
              <w:r w:rsidRPr="004445EA">
                <w:rPr>
                  <w:rFonts w:ascii="Times New Roman" w:hAnsi="Times New Roman" w:cs="Times New Roman"/>
                </w:rPr>
                <w:t>Antenatal Factors</w:t>
              </w:r>
            </w:ins>
          </w:p>
        </w:tc>
        <w:tc>
          <w:tcPr>
            <w:tcW w:w="1355" w:type="dxa"/>
          </w:tcPr>
          <w:p w14:paraId="6817CF5B" w14:textId="77777777" w:rsidR="000F105A" w:rsidRPr="004445EA" w:rsidRDefault="000F105A" w:rsidP="00885778">
            <w:pPr>
              <w:pStyle w:val="PlainText"/>
              <w:rPr>
                <w:ins w:id="148" w:author="David Odd" w:date="2020-12-16T09:17:00Z"/>
                <w:rFonts w:ascii="Times New Roman" w:hAnsi="Times New Roman" w:cs="Times New Roman"/>
              </w:rPr>
            </w:pPr>
          </w:p>
        </w:tc>
        <w:tc>
          <w:tcPr>
            <w:tcW w:w="1763" w:type="dxa"/>
          </w:tcPr>
          <w:p w14:paraId="747AB630" w14:textId="77777777" w:rsidR="000F105A" w:rsidRPr="004445EA" w:rsidRDefault="000F105A" w:rsidP="00885778">
            <w:pPr>
              <w:pStyle w:val="PlainText"/>
              <w:rPr>
                <w:ins w:id="149" w:author="David Odd" w:date="2020-12-16T09:17:00Z"/>
                <w:rFonts w:ascii="Times New Roman" w:hAnsi="Times New Roman" w:cs="Times New Roman"/>
              </w:rPr>
            </w:pPr>
            <w:ins w:id="150" w:author="David Odd" w:date="2020-12-16T09:17:00Z">
              <w:r w:rsidRPr="004445EA">
                <w:rPr>
                  <w:rFonts w:ascii="Times New Roman" w:hAnsi="Times New Roman" w:cs="Times New Roman"/>
                </w:rPr>
                <w:t>Antenatal and Growth Factors</w:t>
              </w:r>
            </w:ins>
          </w:p>
        </w:tc>
        <w:tc>
          <w:tcPr>
            <w:tcW w:w="1387" w:type="dxa"/>
          </w:tcPr>
          <w:p w14:paraId="22AC515E" w14:textId="77777777" w:rsidR="000F105A" w:rsidRPr="004445EA" w:rsidRDefault="000F105A" w:rsidP="00885778">
            <w:pPr>
              <w:pStyle w:val="PlainText"/>
              <w:rPr>
                <w:ins w:id="151" w:author="David Odd" w:date="2020-12-16T09:17:00Z"/>
                <w:rFonts w:ascii="Times New Roman" w:hAnsi="Times New Roman" w:cs="Times New Roman"/>
              </w:rPr>
            </w:pPr>
          </w:p>
        </w:tc>
        <w:tc>
          <w:tcPr>
            <w:tcW w:w="1056" w:type="dxa"/>
          </w:tcPr>
          <w:p w14:paraId="47BA356D" w14:textId="77777777" w:rsidR="000F105A" w:rsidRPr="004445EA" w:rsidRDefault="000F105A" w:rsidP="00885778">
            <w:pPr>
              <w:pStyle w:val="PlainText"/>
              <w:rPr>
                <w:ins w:id="152" w:author="David Odd" w:date="2020-12-16T09:17:00Z"/>
                <w:rFonts w:ascii="Times New Roman" w:hAnsi="Times New Roman" w:cs="Times New Roman"/>
              </w:rPr>
            </w:pPr>
          </w:p>
        </w:tc>
        <w:tc>
          <w:tcPr>
            <w:tcW w:w="1716" w:type="dxa"/>
          </w:tcPr>
          <w:p w14:paraId="4DA06BDE" w14:textId="77777777" w:rsidR="000F105A" w:rsidRPr="004445EA" w:rsidRDefault="000F105A" w:rsidP="00885778">
            <w:pPr>
              <w:pStyle w:val="PlainText"/>
              <w:rPr>
                <w:ins w:id="153" w:author="David Odd" w:date="2020-12-16T09:17:00Z"/>
                <w:rFonts w:ascii="Times New Roman" w:hAnsi="Times New Roman" w:cs="Times New Roman"/>
              </w:rPr>
            </w:pPr>
            <w:ins w:id="154" w:author="David Odd" w:date="2020-12-16T09:17:00Z">
              <w:r w:rsidRPr="004445EA">
                <w:rPr>
                  <w:rFonts w:ascii="Times New Roman" w:hAnsi="Times New Roman" w:cs="Times New Roman"/>
                </w:rPr>
                <w:t>Antenatal and Intrapartum Factors</w:t>
              </w:r>
            </w:ins>
          </w:p>
        </w:tc>
        <w:tc>
          <w:tcPr>
            <w:tcW w:w="1434" w:type="dxa"/>
          </w:tcPr>
          <w:p w14:paraId="1E56F240" w14:textId="77777777" w:rsidR="000F105A" w:rsidRPr="004445EA" w:rsidRDefault="000F105A" w:rsidP="00885778">
            <w:pPr>
              <w:pStyle w:val="PlainText"/>
              <w:rPr>
                <w:ins w:id="155" w:author="David Odd" w:date="2020-12-16T09:17:00Z"/>
                <w:rFonts w:ascii="Times New Roman" w:hAnsi="Times New Roman" w:cs="Times New Roman"/>
              </w:rPr>
            </w:pPr>
          </w:p>
        </w:tc>
        <w:tc>
          <w:tcPr>
            <w:tcW w:w="1061" w:type="dxa"/>
          </w:tcPr>
          <w:p w14:paraId="0898497C" w14:textId="77777777" w:rsidR="000F105A" w:rsidRPr="004445EA" w:rsidRDefault="000F105A" w:rsidP="00885778">
            <w:pPr>
              <w:pStyle w:val="PlainText"/>
              <w:rPr>
                <w:ins w:id="156" w:author="David Odd" w:date="2020-12-16T09:17:00Z"/>
                <w:rFonts w:ascii="Times New Roman" w:hAnsi="Times New Roman" w:cs="Times New Roman"/>
              </w:rPr>
            </w:pPr>
          </w:p>
        </w:tc>
      </w:tr>
      <w:tr w:rsidR="000F105A" w:rsidRPr="00260A60" w14:paraId="6E6AC554" w14:textId="77777777" w:rsidTr="00885778">
        <w:trPr>
          <w:ins w:id="157" w:author="David Odd" w:date="2020-12-16T09:17:00Z"/>
        </w:trPr>
        <w:tc>
          <w:tcPr>
            <w:tcW w:w="1574" w:type="dxa"/>
          </w:tcPr>
          <w:p w14:paraId="3F39D8A1" w14:textId="77777777" w:rsidR="000F105A" w:rsidRPr="004445EA" w:rsidRDefault="000F105A" w:rsidP="00885778">
            <w:pPr>
              <w:pStyle w:val="PlainText"/>
              <w:rPr>
                <w:ins w:id="158" w:author="David Odd" w:date="2020-12-16T09:17:00Z"/>
                <w:rFonts w:ascii="Times New Roman" w:hAnsi="Times New Roman" w:cs="Times New Roman"/>
              </w:rPr>
            </w:pPr>
          </w:p>
        </w:tc>
        <w:tc>
          <w:tcPr>
            <w:tcW w:w="1795" w:type="dxa"/>
          </w:tcPr>
          <w:p w14:paraId="29385B67" w14:textId="77777777" w:rsidR="000F105A" w:rsidRPr="004445EA" w:rsidRDefault="000F105A" w:rsidP="00885778">
            <w:pPr>
              <w:pStyle w:val="PlainText"/>
              <w:rPr>
                <w:ins w:id="159" w:author="David Odd" w:date="2020-12-16T09:17:00Z"/>
                <w:rFonts w:ascii="Times New Roman" w:hAnsi="Times New Roman" w:cs="Times New Roman"/>
              </w:rPr>
            </w:pPr>
            <w:ins w:id="160" w:author="David Odd" w:date="2020-12-16T09:17:00Z">
              <w:r w:rsidRPr="004445EA">
                <w:rPr>
                  <w:rFonts w:ascii="Times New Roman" w:hAnsi="Times New Roman" w:cs="Times New Roman"/>
                </w:rPr>
                <w:t>AUC (95% CI)</w:t>
              </w:r>
            </w:ins>
          </w:p>
        </w:tc>
        <w:tc>
          <w:tcPr>
            <w:tcW w:w="1355" w:type="dxa"/>
          </w:tcPr>
          <w:p w14:paraId="721739C2" w14:textId="77777777" w:rsidR="000F105A" w:rsidRPr="004445EA" w:rsidRDefault="000F105A" w:rsidP="00885778">
            <w:pPr>
              <w:pStyle w:val="PlainText"/>
              <w:rPr>
                <w:ins w:id="161" w:author="David Odd" w:date="2020-12-16T09:17:00Z"/>
                <w:rFonts w:ascii="Times New Roman" w:hAnsi="Times New Roman" w:cs="Times New Roman"/>
              </w:rPr>
            </w:pPr>
            <w:ins w:id="162" w:author="David Odd" w:date="2020-12-16T09:17:00Z">
              <w:r w:rsidRPr="004445EA">
                <w:rPr>
                  <w:rFonts w:ascii="Times New Roman" w:hAnsi="Times New Roman" w:cs="Times New Roman"/>
                </w:rPr>
                <w:t>Proportion in highest decile</w:t>
              </w:r>
            </w:ins>
          </w:p>
        </w:tc>
        <w:tc>
          <w:tcPr>
            <w:tcW w:w="1763" w:type="dxa"/>
          </w:tcPr>
          <w:p w14:paraId="000FC24A" w14:textId="77777777" w:rsidR="000F105A" w:rsidRPr="004445EA" w:rsidRDefault="000F105A" w:rsidP="00885778">
            <w:pPr>
              <w:pStyle w:val="PlainText"/>
              <w:rPr>
                <w:ins w:id="163" w:author="David Odd" w:date="2020-12-16T09:17:00Z"/>
                <w:rFonts w:ascii="Times New Roman" w:hAnsi="Times New Roman" w:cs="Times New Roman"/>
              </w:rPr>
            </w:pPr>
            <w:ins w:id="164" w:author="David Odd" w:date="2020-12-16T09:17:00Z">
              <w:r w:rsidRPr="004445EA">
                <w:rPr>
                  <w:rFonts w:ascii="Times New Roman" w:hAnsi="Times New Roman" w:cs="Times New Roman"/>
                </w:rPr>
                <w:t>AUC (95% CI)</w:t>
              </w:r>
            </w:ins>
          </w:p>
        </w:tc>
        <w:tc>
          <w:tcPr>
            <w:tcW w:w="1387" w:type="dxa"/>
          </w:tcPr>
          <w:p w14:paraId="779D3944" w14:textId="77777777" w:rsidR="000F105A" w:rsidRPr="004445EA" w:rsidRDefault="000F105A" w:rsidP="00885778">
            <w:pPr>
              <w:pStyle w:val="PlainText"/>
              <w:rPr>
                <w:ins w:id="165" w:author="David Odd" w:date="2020-12-16T09:17:00Z"/>
                <w:rFonts w:ascii="Times New Roman" w:hAnsi="Times New Roman" w:cs="Times New Roman"/>
              </w:rPr>
            </w:pPr>
            <w:ins w:id="166" w:author="David Odd" w:date="2020-12-16T09:17:00Z">
              <w:r w:rsidRPr="004445EA">
                <w:rPr>
                  <w:rFonts w:ascii="Times New Roman" w:hAnsi="Times New Roman" w:cs="Times New Roman"/>
                </w:rPr>
                <w:t>Proportion in highest decile</w:t>
              </w:r>
            </w:ins>
          </w:p>
        </w:tc>
        <w:tc>
          <w:tcPr>
            <w:tcW w:w="1056" w:type="dxa"/>
          </w:tcPr>
          <w:p w14:paraId="65AAE23C" w14:textId="77777777" w:rsidR="000F105A" w:rsidRPr="004445EA" w:rsidRDefault="000F105A" w:rsidP="00885778">
            <w:pPr>
              <w:pStyle w:val="PlainText"/>
              <w:rPr>
                <w:ins w:id="167" w:author="David Odd" w:date="2020-12-16T09:17:00Z"/>
                <w:rFonts w:ascii="Times New Roman" w:hAnsi="Times New Roman" w:cs="Times New Roman"/>
              </w:rPr>
            </w:pPr>
            <w:ins w:id="168" w:author="David Odd" w:date="2020-12-16T09:17:00Z">
              <w:r w:rsidRPr="004445EA">
                <w:rPr>
                  <w:rFonts w:ascii="Times New Roman" w:hAnsi="Times New Roman" w:cs="Times New Roman"/>
                </w:rPr>
                <w:t>p-value*</w:t>
              </w:r>
            </w:ins>
          </w:p>
        </w:tc>
        <w:tc>
          <w:tcPr>
            <w:tcW w:w="1716" w:type="dxa"/>
          </w:tcPr>
          <w:p w14:paraId="67B5FB13" w14:textId="77777777" w:rsidR="000F105A" w:rsidRPr="004445EA" w:rsidRDefault="000F105A" w:rsidP="00885778">
            <w:pPr>
              <w:pStyle w:val="PlainText"/>
              <w:rPr>
                <w:ins w:id="169" w:author="David Odd" w:date="2020-12-16T09:17:00Z"/>
                <w:rFonts w:ascii="Times New Roman" w:hAnsi="Times New Roman" w:cs="Times New Roman"/>
              </w:rPr>
            </w:pPr>
            <w:ins w:id="170" w:author="David Odd" w:date="2020-12-16T09:17:00Z">
              <w:r w:rsidRPr="004445EA">
                <w:rPr>
                  <w:rFonts w:ascii="Times New Roman" w:hAnsi="Times New Roman" w:cs="Times New Roman"/>
                </w:rPr>
                <w:t>AUC (95% CI)</w:t>
              </w:r>
            </w:ins>
          </w:p>
        </w:tc>
        <w:tc>
          <w:tcPr>
            <w:tcW w:w="1434" w:type="dxa"/>
          </w:tcPr>
          <w:p w14:paraId="4B6DFB97" w14:textId="77777777" w:rsidR="000F105A" w:rsidRPr="004445EA" w:rsidRDefault="000F105A" w:rsidP="00885778">
            <w:pPr>
              <w:pStyle w:val="PlainText"/>
              <w:rPr>
                <w:ins w:id="171" w:author="David Odd" w:date="2020-12-16T09:17:00Z"/>
                <w:rFonts w:ascii="Times New Roman" w:hAnsi="Times New Roman" w:cs="Times New Roman"/>
              </w:rPr>
            </w:pPr>
            <w:ins w:id="172" w:author="David Odd" w:date="2020-12-16T09:17:00Z">
              <w:r w:rsidRPr="004445EA">
                <w:rPr>
                  <w:rFonts w:ascii="Times New Roman" w:hAnsi="Times New Roman" w:cs="Times New Roman"/>
                </w:rPr>
                <w:t>Proportion in highest decile</w:t>
              </w:r>
            </w:ins>
          </w:p>
        </w:tc>
        <w:tc>
          <w:tcPr>
            <w:tcW w:w="1061" w:type="dxa"/>
          </w:tcPr>
          <w:p w14:paraId="5559BB14" w14:textId="77777777" w:rsidR="000F105A" w:rsidRPr="004445EA" w:rsidRDefault="000F105A" w:rsidP="00885778">
            <w:pPr>
              <w:pStyle w:val="PlainText"/>
              <w:rPr>
                <w:ins w:id="173" w:author="David Odd" w:date="2020-12-16T09:17:00Z"/>
                <w:rFonts w:ascii="Times New Roman" w:hAnsi="Times New Roman" w:cs="Times New Roman"/>
              </w:rPr>
            </w:pPr>
            <w:ins w:id="174" w:author="David Odd" w:date="2020-12-16T09:17:00Z">
              <w:r w:rsidRPr="004445EA">
                <w:rPr>
                  <w:rFonts w:ascii="Times New Roman" w:hAnsi="Times New Roman" w:cs="Times New Roman"/>
                </w:rPr>
                <w:t>p-value*</w:t>
              </w:r>
            </w:ins>
          </w:p>
        </w:tc>
      </w:tr>
      <w:tr w:rsidR="000F105A" w:rsidRPr="00260A60" w14:paraId="405F4B32" w14:textId="77777777" w:rsidTr="00885778">
        <w:trPr>
          <w:ins w:id="175" w:author="David Odd" w:date="2020-12-16T09:17:00Z"/>
        </w:trPr>
        <w:tc>
          <w:tcPr>
            <w:tcW w:w="13141" w:type="dxa"/>
            <w:gridSpan w:val="9"/>
          </w:tcPr>
          <w:p w14:paraId="11212A45" w14:textId="77777777" w:rsidR="000F105A" w:rsidRPr="004445EA" w:rsidRDefault="000F105A" w:rsidP="00885778">
            <w:pPr>
              <w:pStyle w:val="PlainText"/>
              <w:rPr>
                <w:ins w:id="176" w:author="David Odd" w:date="2020-12-16T09:17:00Z"/>
                <w:rFonts w:ascii="Times New Roman" w:hAnsi="Times New Roman" w:cs="Times New Roman"/>
              </w:rPr>
            </w:pPr>
            <w:ins w:id="177" w:author="David Odd" w:date="2020-12-16T09:17:00Z">
              <w:r w:rsidRPr="004445EA">
                <w:rPr>
                  <w:rFonts w:ascii="Times New Roman" w:hAnsi="Times New Roman" w:cs="Times New Roman"/>
                </w:rPr>
                <w:t>Hypoxic-Ischaemic Encephalopathy</w:t>
              </w:r>
            </w:ins>
          </w:p>
        </w:tc>
      </w:tr>
      <w:tr w:rsidR="000F105A" w:rsidRPr="00260A60" w14:paraId="1654792A" w14:textId="77777777" w:rsidTr="00885778">
        <w:trPr>
          <w:ins w:id="178" w:author="David Odd" w:date="2020-12-16T09:17:00Z"/>
        </w:trPr>
        <w:tc>
          <w:tcPr>
            <w:tcW w:w="1574" w:type="dxa"/>
          </w:tcPr>
          <w:p w14:paraId="22D4847F" w14:textId="77777777" w:rsidR="000F105A" w:rsidRPr="004445EA" w:rsidRDefault="000F105A" w:rsidP="00885778">
            <w:pPr>
              <w:pStyle w:val="PlainText"/>
              <w:rPr>
                <w:ins w:id="179" w:author="David Odd" w:date="2020-12-16T09:17:00Z"/>
                <w:rFonts w:ascii="Times New Roman" w:hAnsi="Times New Roman" w:cs="Times New Roman"/>
              </w:rPr>
            </w:pPr>
            <w:ins w:id="180" w:author="David Odd" w:date="2020-12-16T09:17:00Z">
              <w:r w:rsidRPr="004445EA">
                <w:rPr>
                  <w:rFonts w:ascii="Times New Roman" w:hAnsi="Times New Roman" w:cs="Times New Roman"/>
                </w:rPr>
                <w:t>Conventional Analysis</w:t>
              </w:r>
            </w:ins>
          </w:p>
        </w:tc>
        <w:tc>
          <w:tcPr>
            <w:tcW w:w="1795" w:type="dxa"/>
          </w:tcPr>
          <w:p w14:paraId="4DEBD2FA" w14:textId="77777777" w:rsidR="000F105A" w:rsidRPr="004445EA" w:rsidRDefault="000F105A" w:rsidP="00885778">
            <w:pPr>
              <w:pStyle w:val="PlainText"/>
              <w:rPr>
                <w:ins w:id="181" w:author="David Odd" w:date="2020-12-16T09:17:00Z"/>
                <w:rFonts w:ascii="Times New Roman" w:hAnsi="Times New Roman" w:cs="Times New Roman"/>
              </w:rPr>
            </w:pPr>
            <w:ins w:id="182" w:author="David Odd" w:date="2020-12-16T09:17:00Z">
              <w:r w:rsidRPr="004445EA">
                <w:rPr>
                  <w:rFonts w:ascii="Times New Roman" w:hAnsi="Times New Roman" w:cs="Times New Roman"/>
                </w:rPr>
                <w:t>0.71 (0.64-0.77)</w:t>
              </w:r>
            </w:ins>
          </w:p>
        </w:tc>
        <w:tc>
          <w:tcPr>
            <w:tcW w:w="1355" w:type="dxa"/>
          </w:tcPr>
          <w:p w14:paraId="6B09AEAA" w14:textId="77777777" w:rsidR="000F105A" w:rsidRPr="004445EA" w:rsidRDefault="000F105A" w:rsidP="00885778">
            <w:pPr>
              <w:pStyle w:val="PlainText"/>
              <w:rPr>
                <w:ins w:id="183" w:author="David Odd" w:date="2020-12-16T09:17:00Z"/>
                <w:rFonts w:ascii="Times New Roman" w:hAnsi="Times New Roman" w:cs="Times New Roman"/>
              </w:rPr>
            </w:pPr>
            <w:ins w:id="184" w:author="David Odd" w:date="2020-12-16T09:17:00Z">
              <w:r w:rsidRPr="004445EA">
                <w:rPr>
                  <w:rFonts w:ascii="Times New Roman" w:hAnsi="Times New Roman" w:cs="Times New Roman"/>
                </w:rPr>
                <w:t>17 (28.8%)</w:t>
              </w:r>
            </w:ins>
          </w:p>
        </w:tc>
        <w:tc>
          <w:tcPr>
            <w:tcW w:w="1763" w:type="dxa"/>
          </w:tcPr>
          <w:p w14:paraId="6D7E9489" w14:textId="77777777" w:rsidR="000F105A" w:rsidRPr="004445EA" w:rsidRDefault="000F105A" w:rsidP="00885778">
            <w:pPr>
              <w:pStyle w:val="PlainText"/>
              <w:rPr>
                <w:ins w:id="185" w:author="David Odd" w:date="2020-12-16T09:17:00Z"/>
                <w:rFonts w:ascii="Times New Roman" w:hAnsi="Times New Roman" w:cs="Times New Roman"/>
              </w:rPr>
            </w:pPr>
            <w:ins w:id="186" w:author="David Odd" w:date="2020-12-16T09:17:00Z">
              <w:r w:rsidRPr="004445EA">
                <w:rPr>
                  <w:rFonts w:ascii="Times New Roman" w:hAnsi="Times New Roman" w:cs="Times New Roman"/>
                </w:rPr>
                <w:t>0.73 (0.67-0.79)</w:t>
              </w:r>
            </w:ins>
          </w:p>
        </w:tc>
        <w:tc>
          <w:tcPr>
            <w:tcW w:w="1387" w:type="dxa"/>
          </w:tcPr>
          <w:p w14:paraId="2C153173" w14:textId="77777777" w:rsidR="000F105A" w:rsidRPr="004445EA" w:rsidRDefault="000F105A" w:rsidP="00885778">
            <w:pPr>
              <w:pStyle w:val="PlainText"/>
              <w:rPr>
                <w:ins w:id="187" w:author="David Odd" w:date="2020-12-16T09:17:00Z"/>
                <w:rFonts w:ascii="Times New Roman" w:hAnsi="Times New Roman" w:cs="Times New Roman"/>
              </w:rPr>
            </w:pPr>
            <w:ins w:id="188" w:author="David Odd" w:date="2020-12-16T09:17:00Z">
              <w:r w:rsidRPr="004445EA">
                <w:rPr>
                  <w:rFonts w:ascii="Times New Roman" w:hAnsi="Times New Roman" w:cs="Times New Roman"/>
                </w:rPr>
                <w:t>22 (37.3%)</w:t>
              </w:r>
            </w:ins>
          </w:p>
        </w:tc>
        <w:tc>
          <w:tcPr>
            <w:tcW w:w="1056" w:type="dxa"/>
          </w:tcPr>
          <w:p w14:paraId="4416CEFC" w14:textId="77777777" w:rsidR="000F105A" w:rsidRPr="004445EA" w:rsidRDefault="000F105A" w:rsidP="00885778">
            <w:pPr>
              <w:pStyle w:val="PlainText"/>
              <w:rPr>
                <w:ins w:id="189" w:author="David Odd" w:date="2020-12-16T09:17:00Z"/>
                <w:rFonts w:ascii="Times New Roman" w:hAnsi="Times New Roman" w:cs="Times New Roman"/>
              </w:rPr>
            </w:pPr>
            <w:ins w:id="190" w:author="David Odd" w:date="2020-12-16T09:17:00Z">
              <w:r w:rsidRPr="004445EA">
                <w:rPr>
                  <w:rFonts w:ascii="Times New Roman" w:hAnsi="Times New Roman" w:cs="Times New Roman"/>
                </w:rPr>
                <w:t>0.09</w:t>
              </w:r>
            </w:ins>
          </w:p>
        </w:tc>
        <w:tc>
          <w:tcPr>
            <w:tcW w:w="1716" w:type="dxa"/>
          </w:tcPr>
          <w:p w14:paraId="3A0F7AF4" w14:textId="77777777" w:rsidR="000F105A" w:rsidRPr="004445EA" w:rsidRDefault="000F105A" w:rsidP="00885778">
            <w:pPr>
              <w:pStyle w:val="PlainText"/>
              <w:rPr>
                <w:ins w:id="191" w:author="David Odd" w:date="2020-12-16T09:17:00Z"/>
                <w:rFonts w:ascii="Times New Roman" w:hAnsi="Times New Roman" w:cs="Times New Roman"/>
              </w:rPr>
            </w:pPr>
            <w:ins w:id="192" w:author="David Odd" w:date="2020-12-16T09:17:00Z">
              <w:r w:rsidRPr="004445EA">
                <w:rPr>
                  <w:rFonts w:ascii="Times New Roman" w:hAnsi="Times New Roman" w:cs="Times New Roman"/>
                </w:rPr>
                <w:t>0.7 (0.64-0.77)</w:t>
              </w:r>
            </w:ins>
          </w:p>
        </w:tc>
        <w:tc>
          <w:tcPr>
            <w:tcW w:w="1434" w:type="dxa"/>
          </w:tcPr>
          <w:p w14:paraId="7EECC192" w14:textId="77777777" w:rsidR="000F105A" w:rsidRPr="004445EA" w:rsidRDefault="000F105A" w:rsidP="00885778">
            <w:pPr>
              <w:pStyle w:val="PlainText"/>
              <w:rPr>
                <w:ins w:id="193" w:author="David Odd" w:date="2020-12-16T09:17:00Z"/>
                <w:rFonts w:ascii="Times New Roman" w:hAnsi="Times New Roman" w:cs="Times New Roman"/>
              </w:rPr>
            </w:pPr>
            <w:ins w:id="194" w:author="David Odd" w:date="2020-12-16T09:17:00Z">
              <w:r w:rsidRPr="004445EA">
                <w:rPr>
                  <w:rFonts w:ascii="Times New Roman" w:hAnsi="Times New Roman" w:cs="Times New Roman"/>
                </w:rPr>
                <w:t>18 (30.5%)</w:t>
              </w:r>
            </w:ins>
          </w:p>
        </w:tc>
        <w:tc>
          <w:tcPr>
            <w:tcW w:w="1061" w:type="dxa"/>
          </w:tcPr>
          <w:p w14:paraId="5BCB038F" w14:textId="77777777" w:rsidR="000F105A" w:rsidRPr="004445EA" w:rsidRDefault="000F105A" w:rsidP="00885778">
            <w:pPr>
              <w:pStyle w:val="PlainText"/>
              <w:rPr>
                <w:ins w:id="195" w:author="David Odd" w:date="2020-12-16T09:17:00Z"/>
                <w:rFonts w:ascii="Times New Roman" w:hAnsi="Times New Roman" w:cs="Times New Roman"/>
              </w:rPr>
            </w:pPr>
            <w:ins w:id="196" w:author="David Odd" w:date="2020-12-16T09:17:00Z">
              <w:r w:rsidRPr="004445EA">
                <w:rPr>
                  <w:rFonts w:ascii="Times New Roman" w:hAnsi="Times New Roman" w:cs="Times New Roman"/>
                </w:rPr>
                <w:t>0.68</w:t>
              </w:r>
            </w:ins>
          </w:p>
        </w:tc>
      </w:tr>
      <w:tr w:rsidR="000F105A" w:rsidRPr="00260A60" w14:paraId="2FC24BDA" w14:textId="77777777" w:rsidTr="00885778">
        <w:trPr>
          <w:ins w:id="197" w:author="David Odd" w:date="2020-12-16T09:17:00Z"/>
        </w:trPr>
        <w:tc>
          <w:tcPr>
            <w:tcW w:w="1574" w:type="dxa"/>
          </w:tcPr>
          <w:p w14:paraId="41B90F88" w14:textId="77777777" w:rsidR="000F105A" w:rsidRPr="004445EA" w:rsidRDefault="000F105A" w:rsidP="00885778">
            <w:pPr>
              <w:pStyle w:val="PlainText"/>
              <w:rPr>
                <w:ins w:id="198" w:author="David Odd" w:date="2020-12-16T09:17:00Z"/>
                <w:rFonts w:ascii="Times New Roman" w:hAnsi="Times New Roman" w:cs="Times New Roman"/>
              </w:rPr>
            </w:pPr>
            <w:ins w:id="199" w:author="David Odd" w:date="2020-12-16T09:17:00Z">
              <w:r w:rsidRPr="004445EA">
                <w:rPr>
                  <w:rFonts w:ascii="Times New Roman" w:hAnsi="Times New Roman" w:cs="Times New Roman"/>
                </w:rPr>
                <w:t>ML (L-Regression)</w:t>
              </w:r>
            </w:ins>
          </w:p>
        </w:tc>
        <w:tc>
          <w:tcPr>
            <w:tcW w:w="1795" w:type="dxa"/>
          </w:tcPr>
          <w:p w14:paraId="7395B4FC" w14:textId="77777777" w:rsidR="000F105A" w:rsidRPr="004445EA" w:rsidRDefault="000F105A" w:rsidP="00885778">
            <w:pPr>
              <w:pStyle w:val="PlainText"/>
              <w:rPr>
                <w:ins w:id="200" w:author="David Odd" w:date="2020-12-16T09:17:00Z"/>
                <w:rFonts w:ascii="Times New Roman" w:hAnsi="Times New Roman" w:cs="Times New Roman"/>
              </w:rPr>
            </w:pPr>
            <w:ins w:id="201" w:author="David Odd" w:date="2020-12-16T09:17:00Z">
              <w:r w:rsidRPr="004445EA">
                <w:rPr>
                  <w:rFonts w:ascii="Times New Roman" w:hAnsi="Times New Roman" w:cs="Times New Roman"/>
                </w:rPr>
                <w:t>0.71 (0.65-0.77)</w:t>
              </w:r>
            </w:ins>
          </w:p>
        </w:tc>
        <w:tc>
          <w:tcPr>
            <w:tcW w:w="1355" w:type="dxa"/>
          </w:tcPr>
          <w:p w14:paraId="514D2CEB" w14:textId="77777777" w:rsidR="000F105A" w:rsidRPr="004445EA" w:rsidRDefault="000F105A" w:rsidP="00885778">
            <w:pPr>
              <w:pStyle w:val="PlainText"/>
              <w:rPr>
                <w:ins w:id="202" w:author="David Odd" w:date="2020-12-16T09:17:00Z"/>
                <w:rFonts w:ascii="Times New Roman" w:hAnsi="Times New Roman" w:cs="Times New Roman"/>
              </w:rPr>
            </w:pPr>
            <w:ins w:id="203" w:author="David Odd" w:date="2020-12-16T09:17:00Z">
              <w:r w:rsidRPr="004445EA">
                <w:rPr>
                  <w:rFonts w:ascii="Times New Roman" w:hAnsi="Times New Roman" w:cs="Times New Roman"/>
                </w:rPr>
                <w:t>18 (26.5%)</w:t>
              </w:r>
            </w:ins>
          </w:p>
        </w:tc>
        <w:tc>
          <w:tcPr>
            <w:tcW w:w="1763" w:type="dxa"/>
          </w:tcPr>
          <w:p w14:paraId="18C11980" w14:textId="77777777" w:rsidR="000F105A" w:rsidRPr="004445EA" w:rsidRDefault="000F105A" w:rsidP="00885778">
            <w:pPr>
              <w:pStyle w:val="PlainText"/>
              <w:rPr>
                <w:ins w:id="204" w:author="David Odd" w:date="2020-12-16T09:17:00Z"/>
                <w:rFonts w:ascii="Times New Roman" w:hAnsi="Times New Roman" w:cs="Times New Roman"/>
              </w:rPr>
            </w:pPr>
            <w:ins w:id="205" w:author="David Odd" w:date="2020-12-16T09:17:00Z">
              <w:r w:rsidRPr="004445EA">
                <w:rPr>
                  <w:rFonts w:ascii="Times New Roman" w:hAnsi="Times New Roman" w:cs="Times New Roman"/>
                </w:rPr>
                <w:t>0.73 (0.66-0.79)</w:t>
              </w:r>
            </w:ins>
          </w:p>
        </w:tc>
        <w:tc>
          <w:tcPr>
            <w:tcW w:w="1387" w:type="dxa"/>
          </w:tcPr>
          <w:p w14:paraId="42FC0D14" w14:textId="77777777" w:rsidR="000F105A" w:rsidRPr="004445EA" w:rsidRDefault="000F105A" w:rsidP="00885778">
            <w:pPr>
              <w:pStyle w:val="PlainText"/>
              <w:rPr>
                <w:ins w:id="206" w:author="David Odd" w:date="2020-12-16T09:17:00Z"/>
                <w:rFonts w:ascii="Times New Roman" w:hAnsi="Times New Roman" w:cs="Times New Roman"/>
              </w:rPr>
            </w:pPr>
            <w:ins w:id="207" w:author="David Odd" w:date="2020-12-16T09:17:00Z">
              <w:r w:rsidRPr="004445EA">
                <w:rPr>
                  <w:rFonts w:ascii="Times New Roman" w:hAnsi="Times New Roman" w:cs="Times New Roman"/>
                </w:rPr>
                <w:t>16 (30.2%)</w:t>
              </w:r>
            </w:ins>
          </w:p>
        </w:tc>
        <w:tc>
          <w:tcPr>
            <w:tcW w:w="1056" w:type="dxa"/>
          </w:tcPr>
          <w:p w14:paraId="5A8EA057" w14:textId="77777777" w:rsidR="000F105A" w:rsidRPr="004445EA" w:rsidRDefault="000F105A" w:rsidP="00885778">
            <w:pPr>
              <w:pStyle w:val="PlainText"/>
              <w:rPr>
                <w:ins w:id="208" w:author="David Odd" w:date="2020-12-16T09:17:00Z"/>
                <w:rFonts w:ascii="Times New Roman" w:hAnsi="Times New Roman" w:cs="Times New Roman"/>
              </w:rPr>
            </w:pPr>
            <w:ins w:id="209" w:author="David Odd" w:date="2020-12-16T09:17:00Z">
              <w:r w:rsidRPr="004445EA">
                <w:rPr>
                  <w:rFonts w:ascii="Times New Roman" w:hAnsi="Times New Roman" w:cs="Times New Roman"/>
                </w:rPr>
                <w:t>0.3</w:t>
              </w:r>
            </w:ins>
          </w:p>
        </w:tc>
        <w:tc>
          <w:tcPr>
            <w:tcW w:w="1716" w:type="dxa"/>
          </w:tcPr>
          <w:p w14:paraId="2CAA0EE9" w14:textId="77777777" w:rsidR="000F105A" w:rsidRPr="004445EA" w:rsidRDefault="000F105A" w:rsidP="00885778">
            <w:pPr>
              <w:pStyle w:val="PlainText"/>
              <w:rPr>
                <w:ins w:id="210" w:author="David Odd" w:date="2020-12-16T09:17:00Z"/>
                <w:rFonts w:ascii="Times New Roman" w:hAnsi="Times New Roman" w:cs="Times New Roman"/>
              </w:rPr>
            </w:pPr>
            <w:ins w:id="211" w:author="David Odd" w:date="2020-12-16T09:17:00Z">
              <w:r w:rsidRPr="004445EA">
                <w:rPr>
                  <w:rFonts w:ascii="Times New Roman" w:hAnsi="Times New Roman" w:cs="Times New Roman"/>
                </w:rPr>
                <w:t>0.74 (0.67-0.8)</w:t>
              </w:r>
            </w:ins>
          </w:p>
        </w:tc>
        <w:tc>
          <w:tcPr>
            <w:tcW w:w="1434" w:type="dxa"/>
          </w:tcPr>
          <w:p w14:paraId="130ACA4D" w14:textId="77777777" w:rsidR="000F105A" w:rsidRPr="004445EA" w:rsidRDefault="000F105A" w:rsidP="00885778">
            <w:pPr>
              <w:pStyle w:val="PlainText"/>
              <w:rPr>
                <w:ins w:id="212" w:author="David Odd" w:date="2020-12-16T09:17:00Z"/>
                <w:rFonts w:ascii="Times New Roman" w:hAnsi="Times New Roman" w:cs="Times New Roman"/>
              </w:rPr>
            </w:pPr>
            <w:ins w:id="213" w:author="David Odd" w:date="2020-12-16T09:17:00Z">
              <w:r w:rsidRPr="004445EA">
                <w:rPr>
                  <w:rFonts w:ascii="Times New Roman" w:hAnsi="Times New Roman" w:cs="Times New Roman"/>
                </w:rPr>
                <w:t>17 (30.9%)</w:t>
              </w:r>
            </w:ins>
          </w:p>
        </w:tc>
        <w:tc>
          <w:tcPr>
            <w:tcW w:w="1061" w:type="dxa"/>
          </w:tcPr>
          <w:p w14:paraId="1FFFB4A8" w14:textId="77777777" w:rsidR="000F105A" w:rsidRPr="004445EA" w:rsidRDefault="000F105A" w:rsidP="00885778">
            <w:pPr>
              <w:pStyle w:val="PlainText"/>
              <w:rPr>
                <w:ins w:id="214" w:author="David Odd" w:date="2020-12-16T09:17:00Z"/>
                <w:rFonts w:ascii="Times New Roman" w:hAnsi="Times New Roman" w:cs="Times New Roman"/>
              </w:rPr>
            </w:pPr>
            <w:ins w:id="215" w:author="David Odd" w:date="2020-12-16T09:17:00Z">
              <w:r w:rsidRPr="004445EA">
                <w:rPr>
                  <w:rFonts w:ascii="Times New Roman" w:hAnsi="Times New Roman" w:cs="Times New Roman"/>
                </w:rPr>
                <w:t>0.16</w:t>
              </w:r>
            </w:ins>
          </w:p>
        </w:tc>
      </w:tr>
      <w:tr w:rsidR="000F105A" w:rsidRPr="00260A60" w14:paraId="53BDB08A" w14:textId="77777777" w:rsidTr="00885778">
        <w:trPr>
          <w:ins w:id="216" w:author="David Odd" w:date="2020-12-16T09:17:00Z"/>
        </w:trPr>
        <w:tc>
          <w:tcPr>
            <w:tcW w:w="1574" w:type="dxa"/>
          </w:tcPr>
          <w:p w14:paraId="4BE4B439" w14:textId="77777777" w:rsidR="000F105A" w:rsidRPr="004445EA" w:rsidRDefault="000F105A" w:rsidP="00885778">
            <w:pPr>
              <w:pStyle w:val="PlainText"/>
              <w:rPr>
                <w:ins w:id="217" w:author="David Odd" w:date="2020-12-16T09:17:00Z"/>
                <w:rFonts w:ascii="Times New Roman" w:hAnsi="Times New Roman" w:cs="Times New Roman"/>
              </w:rPr>
            </w:pPr>
            <w:ins w:id="218" w:author="David Odd" w:date="2020-12-16T09:17:00Z">
              <w:r w:rsidRPr="004445EA">
                <w:rPr>
                  <w:rFonts w:ascii="Times New Roman" w:hAnsi="Times New Roman" w:cs="Times New Roman"/>
                </w:rPr>
                <w:t>p-value**</w:t>
              </w:r>
            </w:ins>
          </w:p>
        </w:tc>
        <w:tc>
          <w:tcPr>
            <w:tcW w:w="1795" w:type="dxa"/>
          </w:tcPr>
          <w:p w14:paraId="1FE2DA3B" w14:textId="77777777" w:rsidR="000F105A" w:rsidRPr="004445EA" w:rsidRDefault="000F105A" w:rsidP="00885778">
            <w:pPr>
              <w:pStyle w:val="PlainText"/>
              <w:rPr>
                <w:ins w:id="219" w:author="David Odd" w:date="2020-12-16T09:17:00Z"/>
                <w:rFonts w:ascii="Times New Roman" w:hAnsi="Times New Roman" w:cs="Times New Roman"/>
              </w:rPr>
            </w:pPr>
            <w:ins w:id="220" w:author="David Odd" w:date="2020-12-16T09:17:00Z">
              <w:r w:rsidRPr="004445EA">
                <w:rPr>
                  <w:rFonts w:ascii="Times New Roman" w:hAnsi="Times New Roman" w:cs="Times New Roman"/>
                </w:rPr>
                <w:t>0.85</w:t>
              </w:r>
            </w:ins>
          </w:p>
        </w:tc>
        <w:tc>
          <w:tcPr>
            <w:tcW w:w="1355" w:type="dxa"/>
          </w:tcPr>
          <w:p w14:paraId="5CDAD602" w14:textId="77777777" w:rsidR="000F105A" w:rsidRPr="004445EA" w:rsidRDefault="000F105A" w:rsidP="00885778">
            <w:pPr>
              <w:pStyle w:val="PlainText"/>
              <w:rPr>
                <w:ins w:id="221" w:author="David Odd" w:date="2020-12-16T09:17:00Z"/>
                <w:rFonts w:ascii="Times New Roman" w:hAnsi="Times New Roman" w:cs="Times New Roman"/>
              </w:rPr>
            </w:pPr>
          </w:p>
        </w:tc>
        <w:tc>
          <w:tcPr>
            <w:tcW w:w="1763" w:type="dxa"/>
          </w:tcPr>
          <w:p w14:paraId="5250FCFE" w14:textId="77777777" w:rsidR="000F105A" w:rsidRPr="004445EA" w:rsidRDefault="000F105A" w:rsidP="00885778">
            <w:pPr>
              <w:pStyle w:val="PlainText"/>
              <w:rPr>
                <w:ins w:id="222" w:author="David Odd" w:date="2020-12-16T09:17:00Z"/>
                <w:rFonts w:ascii="Times New Roman" w:hAnsi="Times New Roman" w:cs="Times New Roman"/>
              </w:rPr>
            </w:pPr>
            <w:ins w:id="223" w:author="David Odd" w:date="2020-12-16T09:17:00Z">
              <w:r w:rsidRPr="004445EA">
                <w:rPr>
                  <w:rFonts w:ascii="Times New Roman" w:hAnsi="Times New Roman" w:cs="Times New Roman"/>
                </w:rPr>
                <w:t>0.9</w:t>
              </w:r>
            </w:ins>
          </w:p>
        </w:tc>
        <w:tc>
          <w:tcPr>
            <w:tcW w:w="1387" w:type="dxa"/>
          </w:tcPr>
          <w:p w14:paraId="08067631" w14:textId="77777777" w:rsidR="000F105A" w:rsidRPr="004445EA" w:rsidRDefault="000F105A" w:rsidP="00885778">
            <w:pPr>
              <w:pStyle w:val="PlainText"/>
              <w:rPr>
                <w:ins w:id="224" w:author="David Odd" w:date="2020-12-16T09:17:00Z"/>
                <w:rFonts w:ascii="Times New Roman" w:hAnsi="Times New Roman" w:cs="Times New Roman"/>
              </w:rPr>
            </w:pPr>
          </w:p>
        </w:tc>
        <w:tc>
          <w:tcPr>
            <w:tcW w:w="1056" w:type="dxa"/>
          </w:tcPr>
          <w:p w14:paraId="7AF0E813" w14:textId="77777777" w:rsidR="000F105A" w:rsidRPr="004445EA" w:rsidRDefault="000F105A" w:rsidP="00885778">
            <w:pPr>
              <w:pStyle w:val="PlainText"/>
              <w:rPr>
                <w:ins w:id="225" w:author="David Odd" w:date="2020-12-16T09:17:00Z"/>
                <w:rFonts w:ascii="Times New Roman" w:hAnsi="Times New Roman" w:cs="Times New Roman"/>
              </w:rPr>
            </w:pPr>
          </w:p>
        </w:tc>
        <w:tc>
          <w:tcPr>
            <w:tcW w:w="1716" w:type="dxa"/>
          </w:tcPr>
          <w:p w14:paraId="07041C8A" w14:textId="77777777" w:rsidR="000F105A" w:rsidRPr="004445EA" w:rsidRDefault="000F105A" w:rsidP="00885778">
            <w:pPr>
              <w:pStyle w:val="PlainText"/>
              <w:rPr>
                <w:ins w:id="226" w:author="David Odd" w:date="2020-12-16T09:17:00Z"/>
                <w:rFonts w:ascii="Times New Roman" w:hAnsi="Times New Roman" w:cs="Times New Roman"/>
              </w:rPr>
            </w:pPr>
            <w:ins w:id="227" w:author="David Odd" w:date="2020-12-16T09:17:00Z">
              <w:r w:rsidRPr="004445EA">
                <w:rPr>
                  <w:rFonts w:ascii="Times New Roman" w:hAnsi="Times New Roman" w:cs="Times New Roman"/>
                </w:rPr>
                <w:t>0.24</w:t>
              </w:r>
            </w:ins>
          </w:p>
        </w:tc>
        <w:tc>
          <w:tcPr>
            <w:tcW w:w="1434" w:type="dxa"/>
          </w:tcPr>
          <w:p w14:paraId="43C78285" w14:textId="77777777" w:rsidR="000F105A" w:rsidRPr="004445EA" w:rsidRDefault="000F105A" w:rsidP="00885778">
            <w:pPr>
              <w:pStyle w:val="PlainText"/>
              <w:rPr>
                <w:ins w:id="228" w:author="David Odd" w:date="2020-12-16T09:17:00Z"/>
                <w:rFonts w:ascii="Times New Roman" w:hAnsi="Times New Roman" w:cs="Times New Roman"/>
              </w:rPr>
            </w:pPr>
          </w:p>
        </w:tc>
        <w:tc>
          <w:tcPr>
            <w:tcW w:w="1061" w:type="dxa"/>
          </w:tcPr>
          <w:p w14:paraId="57E6FE7C" w14:textId="77777777" w:rsidR="000F105A" w:rsidRPr="004445EA" w:rsidRDefault="000F105A" w:rsidP="00885778">
            <w:pPr>
              <w:pStyle w:val="PlainText"/>
              <w:rPr>
                <w:ins w:id="229" w:author="David Odd" w:date="2020-12-16T09:17:00Z"/>
                <w:rFonts w:ascii="Times New Roman" w:hAnsi="Times New Roman" w:cs="Times New Roman"/>
              </w:rPr>
            </w:pPr>
          </w:p>
        </w:tc>
      </w:tr>
      <w:tr w:rsidR="000F105A" w:rsidRPr="00260A60" w14:paraId="6ED89E5D" w14:textId="77777777" w:rsidTr="00885778">
        <w:trPr>
          <w:ins w:id="230" w:author="David Odd" w:date="2020-12-16T09:17:00Z"/>
        </w:trPr>
        <w:tc>
          <w:tcPr>
            <w:tcW w:w="1574" w:type="dxa"/>
          </w:tcPr>
          <w:p w14:paraId="2F2A81A4" w14:textId="77777777" w:rsidR="000F105A" w:rsidRPr="004445EA" w:rsidRDefault="000F105A" w:rsidP="00885778">
            <w:pPr>
              <w:pStyle w:val="PlainText"/>
              <w:rPr>
                <w:ins w:id="231" w:author="David Odd" w:date="2020-12-16T09:17:00Z"/>
                <w:rFonts w:ascii="Times New Roman" w:hAnsi="Times New Roman" w:cs="Times New Roman"/>
              </w:rPr>
            </w:pPr>
            <w:ins w:id="232" w:author="David Odd" w:date="2020-12-16T09:17:00Z">
              <w:r w:rsidRPr="004445EA">
                <w:rPr>
                  <w:rFonts w:ascii="Times New Roman" w:hAnsi="Times New Roman" w:cs="Times New Roman"/>
                </w:rPr>
                <w:t>ML (Random Forest)</w:t>
              </w:r>
            </w:ins>
          </w:p>
        </w:tc>
        <w:tc>
          <w:tcPr>
            <w:tcW w:w="1795" w:type="dxa"/>
          </w:tcPr>
          <w:p w14:paraId="0CBC2C73" w14:textId="77777777" w:rsidR="000F105A" w:rsidRPr="004445EA" w:rsidRDefault="000F105A" w:rsidP="00885778">
            <w:pPr>
              <w:pStyle w:val="PlainText"/>
              <w:rPr>
                <w:ins w:id="233" w:author="David Odd" w:date="2020-12-16T09:17:00Z"/>
                <w:rFonts w:ascii="Times New Roman" w:hAnsi="Times New Roman" w:cs="Times New Roman"/>
              </w:rPr>
            </w:pPr>
            <w:ins w:id="234" w:author="David Odd" w:date="2020-12-16T09:17:00Z">
              <w:r w:rsidRPr="004445EA">
                <w:rPr>
                  <w:rFonts w:ascii="Times New Roman" w:hAnsi="Times New Roman" w:cs="Times New Roman"/>
                </w:rPr>
                <w:t>0.63 (0.57-0.7)</w:t>
              </w:r>
            </w:ins>
          </w:p>
        </w:tc>
        <w:tc>
          <w:tcPr>
            <w:tcW w:w="1355" w:type="dxa"/>
          </w:tcPr>
          <w:p w14:paraId="2A01F046" w14:textId="77777777" w:rsidR="000F105A" w:rsidRPr="004445EA" w:rsidRDefault="000F105A" w:rsidP="00885778">
            <w:pPr>
              <w:pStyle w:val="PlainText"/>
              <w:rPr>
                <w:ins w:id="235" w:author="David Odd" w:date="2020-12-16T09:17:00Z"/>
                <w:rFonts w:ascii="Times New Roman" w:hAnsi="Times New Roman" w:cs="Times New Roman"/>
              </w:rPr>
            </w:pPr>
            <w:ins w:id="236" w:author="David Odd" w:date="2020-12-16T09:17:00Z">
              <w:r w:rsidRPr="004445EA">
                <w:rPr>
                  <w:rFonts w:ascii="Times New Roman" w:hAnsi="Times New Roman" w:cs="Times New Roman"/>
                </w:rPr>
                <w:t>16 (23.5%)</w:t>
              </w:r>
            </w:ins>
          </w:p>
        </w:tc>
        <w:tc>
          <w:tcPr>
            <w:tcW w:w="1763" w:type="dxa"/>
          </w:tcPr>
          <w:p w14:paraId="276B859F" w14:textId="77777777" w:rsidR="000F105A" w:rsidRPr="004445EA" w:rsidRDefault="000F105A" w:rsidP="00885778">
            <w:pPr>
              <w:pStyle w:val="PlainText"/>
              <w:rPr>
                <w:ins w:id="237" w:author="David Odd" w:date="2020-12-16T09:17:00Z"/>
                <w:rFonts w:ascii="Times New Roman" w:hAnsi="Times New Roman" w:cs="Times New Roman"/>
              </w:rPr>
            </w:pPr>
            <w:ins w:id="238" w:author="David Odd" w:date="2020-12-16T09:17:00Z">
              <w:r w:rsidRPr="004445EA">
                <w:rPr>
                  <w:rFonts w:ascii="Times New Roman" w:hAnsi="Times New Roman" w:cs="Times New Roman"/>
                </w:rPr>
                <w:t>0.59 (0.52-0.65)</w:t>
              </w:r>
            </w:ins>
          </w:p>
        </w:tc>
        <w:tc>
          <w:tcPr>
            <w:tcW w:w="1387" w:type="dxa"/>
          </w:tcPr>
          <w:p w14:paraId="62F1F695" w14:textId="77777777" w:rsidR="000F105A" w:rsidRPr="004445EA" w:rsidRDefault="000F105A" w:rsidP="00885778">
            <w:pPr>
              <w:pStyle w:val="PlainText"/>
              <w:rPr>
                <w:ins w:id="239" w:author="David Odd" w:date="2020-12-16T09:17:00Z"/>
                <w:rFonts w:ascii="Times New Roman" w:hAnsi="Times New Roman" w:cs="Times New Roman"/>
              </w:rPr>
            </w:pPr>
            <w:ins w:id="240" w:author="David Odd" w:date="2020-12-16T09:17:00Z">
              <w:r w:rsidRPr="004445EA">
                <w:rPr>
                  <w:rFonts w:ascii="Times New Roman" w:hAnsi="Times New Roman" w:cs="Times New Roman"/>
                </w:rPr>
                <w:t>11 (20.8%)</w:t>
              </w:r>
            </w:ins>
          </w:p>
        </w:tc>
        <w:tc>
          <w:tcPr>
            <w:tcW w:w="1056" w:type="dxa"/>
          </w:tcPr>
          <w:p w14:paraId="778D9974" w14:textId="77777777" w:rsidR="000F105A" w:rsidRPr="004445EA" w:rsidRDefault="000F105A" w:rsidP="00885778">
            <w:pPr>
              <w:pStyle w:val="PlainText"/>
              <w:rPr>
                <w:ins w:id="241" w:author="David Odd" w:date="2020-12-16T09:17:00Z"/>
                <w:rFonts w:ascii="Times New Roman" w:hAnsi="Times New Roman" w:cs="Times New Roman"/>
              </w:rPr>
            </w:pPr>
            <w:ins w:id="242" w:author="David Odd" w:date="2020-12-16T09:17:00Z">
              <w:r w:rsidRPr="004445EA">
                <w:rPr>
                  <w:rFonts w:ascii="Times New Roman" w:hAnsi="Times New Roman" w:cs="Times New Roman"/>
                </w:rPr>
                <w:t>0.61</w:t>
              </w:r>
            </w:ins>
          </w:p>
        </w:tc>
        <w:tc>
          <w:tcPr>
            <w:tcW w:w="1716" w:type="dxa"/>
          </w:tcPr>
          <w:p w14:paraId="0E44E37E" w14:textId="77777777" w:rsidR="000F105A" w:rsidRPr="004445EA" w:rsidRDefault="000F105A" w:rsidP="00885778">
            <w:pPr>
              <w:pStyle w:val="PlainText"/>
              <w:rPr>
                <w:ins w:id="243" w:author="David Odd" w:date="2020-12-16T09:17:00Z"/>
                <w:rFonts w:ascii="Times New Roman" w:hAnsi="Times New Roman" w:cs="Times New Roman"/>
              </w:rPr>
            </w:pPr>
            <w:ins w:id="244" w:author="David Odd" w:date="2020-12-16T09:17:00Z">
              <w:r w:rsidRPr="004445EA">
                <w:rPr>
                  <w:rFonts w:ascii="Times New Roman" w:hAnsi="Times New Roman" w:cs="Times New Roman"/>
                </w:rPr>
                <w:t>0.65 (0.58-0.72)</w:t>
              </w:r>
            </w:ins>
          </w:p>
        </w:tc>
        <w:tc>
          <w:tcPr>
            <w:tcW w:w="1434" w:type="dxa"/>
          </w:tcPr>
          <w:p w14:paraId="03D7FF11" w14:textId="77777777" w:rsidR="000F105A" w:rsidRPr="004445EA" w:rsidRDefault="000F105A" w:rsidP="00885778">
            <w:pPr>
              <w:pStyle w:val="PlainText"/>
              <w:rPr>
                <w:ins w:id="245" w:author="David Odd" w:date="2020-12-16T09:17:00Z"/>
                <w:rFonts w:ascii="Times New Roman" w:hAnsi="Times New Roman" w:cs="Times New Roman"/>
              </w:rPr>
            </w:pPr>
            <w:ins w:id="246" w:author="David Odd" w:date="2020-12-16T09:17:00Z">
              <w:r w:rsidRPr="004445EA">
                <w:rPr>
                  <w:rFonts w:ascii="Times New Roman" w:hAnsi="Times New Roman" w:cs="Times New Roman"/>
                </w:rPr>
                <w:t>16 (29.1%)</w:t>
              </w:r>
            </w:ins>
          </w:p>
        </w:tc>
        <w:tc>
          <w:tcPr>
            <w:tcW w:w="1061" w:type="dxa"/>
          </w:tcPr>
          <w:p w14:paraId="1060DBB0" w14:textId="77777777" w:rsidR="000F105A" w:rsidRPr="004445EA" w:rsidRDefault="000F105A" w:rsidP="00885778">
            <w:pPr>
              <w:pStyle w:val="PlainText"/>
              <w:rPr>
                <w:ins w:id="247" w:author="David Odd" w:date="2020-12-16T09:17:00Z"/>
                <w:rFonts w:ascii="Times New Roman" w:hAnsi="Times New Roman" w:cs="Times New Roman"/>
              </w:rPr>
            </w:pPr>
            <w:ins w:id="248" w:author="David Odd" w:date="2020-12-16T09:17:00Z">
              <w:r w:rsidRPr="004445EA">
                <w:rPr>
                  <w:rFonts w:ascii="Times New Roman" w:hAnsi="Times New Roman" w:cs="Times New Roman"/>
                </w:rPr>
                <w:t>0.18</w:t>
              </w:r>
            </w:ins>
          </w:p>
        </w:tc>
      </w:tr>
      <w:tr w:rsidR="000F105A" w:rsidRPr="00260A60" w14:paraId="65C3BFFB" w14:textId="77777777" w:rsidTr="00885778">
        <w:trPr>
          <w:ins w:id="249" w:author="David Odd" w:date="2020-12-16T09:17:00Z"/>
        </w:trPr>
        <w:tc>
          <w:tcPr>
            <w:tcW w:w="1574" w:type="dxa"/>
          </w:tcPr>
          <w:p w14:paraId="0740552B" w14:textId="77777777" w:rsidR="000F105A" w:rsidRPr="004445EA" w:rsidRDefault="000F105A" w:rsidP="00885778">
            <w:pPr>
              <w:pStyle w:val="PlainText"/>
              <w:rPr>
                <w:ins w:id="250" w:author="David Odd" w:date="2020-12-16T09:17:00Z"/>
                <w:rFonts w:ascii="Times New Roman" w:hAnsi="Times New Roman" w:cs="Times New Roman"/>
              </w:rPr>
            </w:pPr>
            <w:ins w:id="251" w:author="David Odd" w:date="2020-12-16T09:17:00Z">
              <w:r w:rsidRPr="004445EA">
                <w:rPr>
                  <w:rFonts w:ascii="Times New Roman" w:hAnsi="Times New Roman" w:cs="Times New Roman"/>
                </w:rPr>
                <w:t>p-value**</w:t>
              </w:r>
            </w:ins>
          </w:p>
        </w:tc>
        <w:tc>
          <w:tcPr>
            <w:tcW w:w="1795" w:type="dxa"/>
          </w:tcPr>
          <w:p w14:paraId="4A0FFE01" w14:textId="77777777" w:rsidR="000F105A" w:rsidRPr="004445EA" w:rsidRDefault="000F105A" w:rsidP="00885778">
            <w:pPr>
              <w:pStyle w:val="PlainText"/>
              <w:rPr>
                <w:ins w:id="252" w:author="David Odd" w:date="2020-12-16T09:17:00Z"/>
                <w:rFonts w:ascii="Times New Roman" w:hAnsi="Times New Roman" w:cs="Times New Roman"/>
              </w:rPr>
            </w:pPr>
            <w:ins w:id="253" w:author="David Odd" w:date="2020-12-16T09:17:00Z">
              <w:r w:rsidRPr="004445EA">
                <w:rPr>
                  <w:rFonts w:ascii="Times New Roman" w:hAnsi="Times New Roman" w:cs="Times New Roman"/>
                </w:rPr>
                <w:t>0.01</w:t>
              </w:r>
            </w:ins>
          </w:p>
        </w:tc>
        <w:tc>
          <w:tcPr>
            <w:tcW w:w="1355" w:type="dxa"/>
          </w:tcPr>
          <w:p w14:paraId="62904CB8" w14:textId="77777777" w:rsidR="000F105A" w:rsidRPr="004445EA" w:rsidRDefault="000F105A" w:rsidP="00885778">
            <w:pPr>
              <w:pStyle w:val="PlainText"/>
              <w:rPr>
                <w:ins w:id="254" w:author="David Odd" w:date="2020-12-16T09:17:00Z"/>
                <w:rFonts w:ascii="Times New Roman" w:hAnsi="Times New Roman" w:cs="Times New Roman"/>
              </w:rPr>
            </w:pPr>
          </w:p>
        </w:tc>
        <w:tc>
          <w:tcPr>
            <w:tcW w:w="1763" w:type="dxa"/>
          </w:tcPr>
          <w:p w14:paraId="54DC1F4F" w14:textId="77777777" w:rsidR="000F105A" w:rsidRPr="004445EA" w:rsidRDefault="000F105A" w:rsidP="00885778">
            <w:pPr>
              <w:pStyle w:val="PlainText"/>
              <w:rPr>
                <w:ins w:id="255" w:author="David Odd" w:date="2020-12-16T09:17:00Z"/>
                <w:rFonts w:ascii="Times New Roman" w:hAnsi="Times New Roman" w:cs="Times New Roman"/>
              </w:rPr>
            </w:pPr>
            <w:ins w:id="256" w:author="David Odd" w:date="2020-12-16T09:17:00Z">
              <w:r w:rsidRPr="004445EA">
                <w:rPr>
                  <w:rFonts w:ascii="Times New Roman" w:hAnsi="Times New Roman" w:cs="Times New Roman"/>
                </w:rPr>
                <w:t>0</w:t>
              </w:r>
            </w:ins>
          </w:p>
        </w:tc>
        <w:tc>
          <w:tcPr>
            <w:tcW w:w="1387" w:type="dxa"/>
          </w:tcPr>
          <w:p w14:paraId="1BAA0C31" w14:textId="77777777" w:rsidR="000F105A" w:rsidRPr="004445EA" w:rsidRDefault="000F105A" w:rsidP="00885778">
            <w:pPr>
              <w:pStyle w:val="PlainText"/>
              <w:rPr>
                <w:ins w:id="257" w:author="David Odd" w:date="2020-12-16T09:17:00Z"/>
                <w:rFonts w:ascii="Times New Roman" w:hAnsi="Times New Roman" w:cs="Times New Roman"/>
              </w:rPr>
            </w:pPr>
          </w:p>
        </w:tc>
        <w:tc>
          <w:tcPr>
            <w:tcW w:w="1056" w:type="dxa"/>
          </w:tcPr>
          <w:p w14:paraId="65A27C41" w14:textId="77777777" w:rsidR="000F105A" w:rsidRPr="004445EA" w:rsidRDefault="000F105A" w:rsidP="00885778">
            <w:pPr>
              <w:pStyle w:val="PlainText"/>
              <w:rPr>
                <w:ins w:id="258" w:author="David Odd" w:date="2020-12-16T09:17:00Z"/>
                <w:rFonts w:ascii="Times New Roman" w:hAnsi="Times New Roman" w:cs="Times New Roman"/>
              </w:rPr>
            </w:pPr>
          </w:p>
        </w:tc>
        <w:tc>
          <w:tcPr>
            <w:tcW w:w="1716" w:type="dxa"/>
          </w:tcPr>
          <w:p w14:paraId="2585BC41" w14:textId="77777777" w:rsidR="000F105A" w:rsidRPr="004445EA" w:rsidRDefault="000F105A" w:rsidP="00885778">
            <w:pPr>
              <w:pStyle w:val="PlainText"/>
              <w:rPr>
                <w:ins w:id="259" w:author="David Odd" w:date="2020-12-16T09:17:00Z"/>
                <w:rFonts w:ascii="Times New Roman" w:hAnsi="Times New Roman" w:cs="Times New Roman"/>
              </w:rPr>
            </w:pPr>
            <w:ins w:id="260" w:author="David Odd" w:date="2020-12-16T09:17:00Z">
              <w:r w:rsidRPr="004445EA">
                <w:rPr>
                  <w:rFonts w:ascii="Times New Roman" w:hAnsi="Times New Roman" w:cs="Times New Roman"/>
                </w:rPr>
                <w:t>0.15</w:t>
              </w:r>
            </w:ins>
          </w:p>
        </w:tc>
        <w:tc>
          <w:tcPr>
            <w:tcW w:w="1434" w:type="dxa"/>
          </w:tcPr>
          <w:p w14:paraId="1693E002" w14:textId="77777777" w:rsidR="000F105A" w:rsidRPr="004445EA" w:rsidRDefault="000F105A" w:rsidP="00885778">
            <w:pPr>
              <w:pStyle w:val="PlainText"/>
              <w:rPr>
                <w:ins w:id="261" w:author="David Odd" w:date="2020-12-16T09:17:00Z"/>
                <w:rFonts w:ascii="Times New Roman" w:hAnsi="Times New Roman" w:cs="Times New Roman"/>
              </w:rPr>
            </w:pPr>
          </w:p>
        </w:tc>
        <w:tc>
          <w:tcPr>
            <w:tcW w:w="1061" w:type="dxa"/>
          </w:tcPr>
          <w:p w14:paraId="420570C3" w14:textId="77777777" w:rsidR="000F105A" w:rsidRPr="004445EA" w:rsidRDefault="000F105A" w:rsidP="00885778">
            <w:pPr>
              <w:pStyle w:val="PlainText"/>
              <w:rPr>
                <w:ins w:id="262" w:author="David Odd" w:date="2020-12-16T09:17:00Z"/>
                <w:rFonts w:ascii="Times New Roman" w:hAnsi="Times New Roman" w:cs="Times New Roman"/>
              </w:rPr>
            </w:pPr>
          </w:p>
        </w:tc>
      </w:tr>
      <w:tr w:rsidR="000F105A" w:rsidRPr="00260A60" w14:paraId="61D0CA21" w14:textId="77777777" w:rsidTr="00885778">
        <w:trPr>
          <w:ins w:id="263" w:author="David Odd" w:date="2020-12-16T09:17:00Z"/>
        </w:trPr>
        <w:tc>
          <w:tcPr>
            <w:tcW w:w="1574" w:type="dxa"/>
          </w:tcPr>
          <w:p w14:paraId="21A8E38A" w14:textId="77777777" w:rsidR="000F105A" w:rsidRPr="004445EA" w:rsidRDefault="000F105A" w:rsidP="00885778">
            <w:pPr>
              <w:pStyle w:val="PlainText"/>
              <w:rPr>
                <w:ins w:id="264" w:author="David Odd" w:date="2020-12-16T09:17:00Z"/>
                <w:rFonts w:ascii="Times New Roman" w:hAnsi="Times New Roman" w:cs="Times New Roman"/>
              </w:rPr>
            </w:pPr>
            <w:ins w:id="265" w:author="David Odd" w:date="2020-12-16T09:17:00Z">
              <w:r w:rsidRPr="004445EA">
                <w:rPr>
                  <w:rFonts w:ascii="Times New Roman" w:hAnsi="Times New Roman" w:cs="Times New Roman"/>
                </w:rPr>
                <w:t>ML (Neural Net)</w:t>
              </w:r>
            </w:ins>
          </w:p>
        </w:tc>
        <w:tc>
          <w:tcPr>
            <w:tcW w:w="1795" w:type="dxa"/>
          </w:tcPr>
          <w:p w14:paraId="672DF96D" w14:textId="77777777" w:rsidR="000F105A" w:rsidRPr="004445EA" w:rsidRDefault="000F105A" w:rsidP="00885778">
            <w:pPr>
              <w:pStyle w:val="PlainText"/>
              <w:rPr>
                <w:ins w:id="266" w:author="David Odd" w:date="2020-12-16T09:17:00Z"/>
                <w:rFonts w:ascii="Times New Roman" w:hAnsi="Times New Roman" w:cs="Times New Roman"/>
              </w:rPr>
            </w:pPr>
            <w:ins w:id="267" w:author="David Odd" w:date="2020-12-16T09:17:00Z">
              <w:r w:rsidRPr="004445EA">
                <w:rPr>
                  <w:rFonts w:ascii="Times New Roman" w:hAnsi="Times New Roman" w:cs="Times New Roman"/>
                </w:rPr>
                <w:t>0.62 (0.55-0.68)</w:t>
              </w:r>
            </w:ins>
          </w:p>
        </w:tc>
        <w:tc>
          <w:tcPr>
            <w:tcW w:w="1355" w:type="dxa"/>
          </w:tcPr>
          <w:p w14:paraId="69C6B1B2" w14:textId="77777777" w:rsidR="000F105A" w:rsidRPr="004445EA" w:rsidRDefault="000F105A" w:rsidP="00885778">
            <w:pPr>
              <w:pStyle w:val="PlainText"/>
              <w:rPr>
                <w:ins w:id="268" w:author="David Odd" w:date="2020-12-16T09:17:00Z"/>
                <w:rFonts w:ascii="Times New Roman" w:hAnsi="Times New Roman" w:cs="Times New Roman"/>
              </w:rPr>
            </w:pPr>
            <w:ins w:id="269" w:author="David Odd" w:date="2020-12-16T09:17:00Z">
              <w:r w:rsidRPr="004445EA">
                <w:rPr>
                  <w:rFonts w:ascii="Times New Roman" w:hAnsi="Times New Roman" w:cs="Times New Roman"/>
                </w:rPr>
                <w:t>12 (17.6%)</w:t>
              </w:r>
            </w:ins>
          </w:p>
        </w:tc>
        <w:tc>
          <w:tcPr>
            <w:tcW w:w="1763" w:type="dxa"/>
          </w:tcPr>
          <w:p w14:paraId="069BF779" w14:textId="77777777" w:rsidR="000F105A" w:rsidRPr="004445EA" w:rsidRDefault="000F105A" w:rsidP="00885778">
            <w:pPr>
              <w:pStyle w:val="PlainText"/>
              <w:rPr>
                <w:ins w:id="270" w:author="David Odd" w:date="2020-12-16T09:17:00Z"/>
                <w:rFonts w:ascii="Times New Roman" w:hAnsi="Times New Roman" w:cs="Times New Roman"/>
              </w:rPr>
            </w:pPr>
            <w:ins w:id="271" w:author="David Odd" w:date="2020-12-16T09:17:00Z">
              <w:r w:rsidRPr="004445EA">
                <w:rPr>
                  <w:rFonts w:ascii="Times New Roman" w:hAnsi="Times New Roman" w:cs="Times New Roman"/>
                </w:rPr>
                <w:t>0.62 (0.54-0.7)</w:t>
              </w:r>
            </w:ins>
          </w:p>
        </w:tc>
        <w:tc>
          <w:tcPr>
            <w:tcW w:w="1387" w:type="dxa"/>
          </w:tcPr>
          <w:p w14:paraId="28718F76" w14:textId="77777777" w:rsidR="000F105A" w:rsidRPr="004445EA" w:rsidRDefault="000F105A" w:rsidP="00885778">
            <w:pPr>
              <w:pStyle w:val="PlainText"/>
              <w:rPr>
                <w:ins w:id="272" w:author="David Odd" w:date="2020-12-16T09:17:00Z"/>
                <w:rFonts w:ascii="Times New Roman" w:hAnsi="Times New Roman" w:cs="Times New Roman"/>
              </w:rPr>
            </w:pPr>
            <w:ins w:id="273" w:author="David Odd" w:date="2020-12-16T09:17:00Z">
              <w:r w:rsidRPr="004445EA">
                <w:rPr>
                  <w:rFonts w:ascii="Times New Roman" w:hAnsi="Times New Roman" w:cs="Times New Roman"/>
                </w:rPr>
                <w:t>11 (20.8%)</w:t>
              </w:r>
            </w:ins>
          </w:p>
        </w:tc>
        <w:tc>
          <w:tcPr>
            <w:tcW w:w="1056" w:type="dxa"/>
          </w:tcPr>
          <w:p w14:paraId="279965AE" w14:textId="77777777" w:rsidR="000F105A" w:rsidRPr="004445EA" w:rsidRDefault="000F105A" w:rsidP="00885778">
            <w:pPr>
              <w:pStyle w:val="PlainText"/>
              <w:rPr>
                <w:ins w:id="274" w:author="David Odd" w:date="2020-12-16T09:17:00Z"/>
                <w:rFonts w:ascii="Times New Roman" w:hAnsi="Times New Roman" w:cs="Times New Roman"/>
              </w:rPr>
            </w:pPr>
            <w:ins w:id="275" w:author="David Odd" w:date="2020-12-16T09:17:00Z">
              <w:r w:rsidRPr="004445EA">
                <w:rPr>
                  <w:rFonts w:ascii="Times New Roman" w:hAnsi="Times New Roman" w:cs="Times New Roman"/>
                </w:rPr>
                <w:t>0.9</w:t>
              </w:r>
            </w:ins>
          </w:p>
        </w:tc>
        <w:tc>
          <w:tcPr>
            <w:tcW w:w="1716" w:type="dxa"/>
          </w:tcPr>
          <w:p w14:paraId="42DE8673" w14:textId="77777777" w:rsidR="000F105A" w:rsidRPr="004445EA" w:rsidRDefault="000F105A" w:rsidP="00885778">
            <w:pPr>
              <w:pStyle w:val="PlainText"/>
              <w:rPr>
                <w:ins w:id="276" w:author="David Odd" w:date="2020-12-16T09:17:00Z"/>
                <w:rFonts w:ascii="Times New Roman" w:hAnsi="Times New Roman" w:cs="Times New Roman"/>
              </w:rPr>
            </w:pPr>
            <w:ins w:id="277" w:author="David Odd" w:date="2020-12-16T09:17:00Z">
              <w:r w:rsidRPr="004445EA">
                <w:rPr>
                  <w:rFonts w:ascii="Times New Roman" w:hAnsi="Times New Roman" w:cs="Times New Roman"/>
                </w:rPr>
                <w:t>0.61 (0.52-0.69)</w:t>
              </w:r>
            </w:ins>
          </w:p>
        </w:tc>
        <w:tc>
          <w:tcPr>
            <w:tcW w:w="1434" w:type="dxa"/>
          </w:tcPr>
          <w:p w14:paraId="6DD8B321" w14:textId="77777777" w:rsidR="000F105A" w:rsidRPr="004445EA" w:rsidRDefault="000F105A" w:rsidP="00885778">
            <w:pPr>
              <w:pStyle w:val="PlainText"/>
              <w:rPr>
                <w:ins w:id="278" w:author="David Odd" w:date="2020-12-16T09:17:00Z"/>
                <w:rFonts w:ascii="Times New Roman" w:hAnsi="Times New Roman" w:cs="Times New Roman"/>
              </w:rPr>
            </w:pPr>
            <w:ins w:id="279" w:author="David Odd" w:date="2020-12-16T09:17:00Z">
              <w:r w:rsidRPr="004445EA">
                <w:rPr>
                  <w:rFonts w:ascii="Times New Roman" w:hAnsi="Times New Roman" w:cs="Times New Roman"/>
                </w:rPr>
                <w:t>14 (25.5%)</w:t>
              </w:r>
            </w:ins>
          </w:p>
        </w:tc>
        <w:tc>
          <w:tcPr>
            <w:tcW w:w="1061" w:type="dxa"/>
          </w:tcPr>
          <w:p w14:paraId="2D5CF286" w14:textId="77777777" w:rsidR="000F105A" w:rsidRPr="004445EA" w:rsidRDefault="000F105A" w:rsidP="00885778">
            <w:pPr>
              <w:pStyle w:val="PlainText"/>
              <w:rPr>
                <w:ins w:id="280" w:author="David Odd" w:date="2020-12-16T09:17:00Z"/>
                <w:rFonts w:ascii="Times New Roman" w:hAnsi="Times New Roman" w:cs="Times New Roman"/>
              </w:rPr>
            </w:pPr>
            <w:ins w:id="281" w:author="David Odd" w:date="2020-12-16T09:17:00Z">
              <w:r w:rsidRPr="004445EA">
                <w:rPr>
                  <w:rFonts w:ascii="Times New Roman" w:hAnsi="Times New Roman" w:cs="Times New Roman"/>
                </w:rPr>
                <w:t>0.81</w:t>
              </w:r>
            </w:ins>
          </w:p>
        </w:tc>
      </w:tr>
      <w:tr w:rsidR="000F105A" w:rsidRPr="00260A60" w14:paraId="7793E768" w14:textId="77777777" w:rsidTr="00885778">
        <w:trPr>
          <w:ins w:id="282" w:author="David Odd" w:date="2020-12-16T09:17:00Z"/>
        </w:trPr>
        <w:tc>
          <w:tcPr>
            <w:tcW w:w="1574" w:type="dxa"/>
          </w:tcPr>
          <w:p w14:paraId="21E750D2" w14:textId="77777777" w:rsidR="000F105A" w:rsidRPr="004445EA" w:rsidRDefault="000F105A" w:rsidP="00885778">
            <w:pPr>
              <w:pStyle w:val="PlainText"/>
              <w:rPr>
                <w:ins w:id="283" w:author="David Odd" w:date="2020-12-16T09:17:00Z"/>
                <w:rFonts w:ascii="Times New Roman" w:hAnsi="Times New Roman" w:cs="Times New Roman"/>
              </w:rPr>
            </w:pPr>
            <w:ins w:id="284" w:author="David Odd" w:date="2020-12-16T09:17:00Z">
              <w:r w:rsidRPr="004445EA">
                <w:rPr>
                  <w:rFonts w:ascii="Times New Roman" w:hAnsi="Times New Roman" w:cs="Times New Roman"/>
                </w:rPr>
                <w:t>p-value**</w:t>
              </w:r>
            </w:ins>
          </w:p>
        </w:tc>
        <w:tc>
          <w:tcPr>
            <w:tcW w:w="1795" w:type="dxa"/>
          </w:tcPr>
          <w:p w14:paraId="4214534B" w14:textId="77777777" w:rsidR="000F105A" w:rsidRPr="004445EA" w:rsidRDefault="000F105A" w:rsidP="00885778">
            <w:pPr>
              <w:pStyle w:val="PlainText"/>
              <w:rPr>
                <w:ins w:id="285" w:author="David Odd" w:date="2020-12-16T09:17:00Z"/>
                <w:rFonts w:ascii="Times New Roman" w:hAnsi="Times New Roman" w:cs="Times New Roman"/>
              </w:rPr>
            </w:pPr>
            <w:ins w:id="286" w:author="David Odd" w:date="2020-12-16T09:17:00Z">
              <w:r w:rsidRPr="004445EA">
                <w:rPr>
                  <w:rFonts w:ascii="Times New Roman" w:hAnsi="Times New Roman" w:cs="Times New Roman"/>
                </w:rPr>
                <w:t>0.01</w:t>
              </w:r>
            </w:ins>
          </w:p>
        </w:tc>
        <w:tc>
          <w:tcPr>
            <w:tcW w:w="1355" w:type="dxa"/>
          </w:tcPr>
          <w:p w14:paraId="20CC3745" w14:textId="77777777" w:rsidR="000F105A" w:rsidRPr="004445EA" w:rsidRDefault="000F105A" w:rsidP="00885778">
            <w:pPr>
              <w:pStyle w:val="PlainText"/>
              <w:rPr>
                <w:ins w:id="287" w:author="David Odd" w:date="2020-12-16T09:17:00Z"/>
                <w:rFonts w:ascii="Times New Roman" w:hAnsi="Times New Roman" w:cs="Times New Roman"/>
              </w:rPr>
            </w:pPr>
          </w:p>
        </w:tc>
        <w:tc>
          <w:tcPr>
            <w:tcW w:w="1763" w:type="dxa"/>
          </w:tcPr>
          <w:p w14:paraId="55710F6F" w14:textId="77777777" w:rsidR="000F105A" w:rsidRPr="004445EA" w:rsidRDefault="000F105A" w:rsidP="00885778">
            <w:pPr>
              <w:pStyle w:val="PlainText"/>
              <w:rPr>
                <w:ins w:id="288" w:author="David Odd" w:date="2020-12-16T09:17:00Z"/>
                <w:rFonts w:ascii="Times New Roman" w:hAnsi="Times New Roman" w:cs="Times New Roman"/>
              </w:rPr>
            </w:pPr>
            <w:ins w:id="289" w:author="David Odd" w:date="2020-12-16T09:17:00Z">
              <w:r w:rsidRPr="004445EA">
                <w:rPr>
                  <w:rFonts w:ascii="Times New Roman" w:hAnsi="Times New Roman" w:cs="Times New Roman"/>
                </w:rPr>
                <w:t>0</w:t>
              </w:r>
            </w:ins>
          </w:p>
        </w:tc>
        <w:tc>
          <w:tcPr>
            <w:tcW w:w="1387" w:type="dxa"/>
          </w:tcPr>
          <w:p w14:paraId="6D69E618" w14:textId="77777777" w:rsidR="000F105A" w:rsidRPr="004445EA" w:rsidRDefault="000F105A" w:rsidP="00885778">
            <w:pPr>
              <w:pStyle w:val="PlainText"/>
              <w:rPr>
                <w:ins w:id="290" w:author="David Odd" w:date="2020-12-16T09:17:00Z"/>
                <w:rFonts w:ascii="Times New Roman" w:hAnsi="Times New Roman" w:cs="Times New Roman"/>
              </w:rPr>
            </w:pPr>
          </w:p>
        </w:tc>
        <w:tc>
          <w:tcPr>
            <w:tcW w:w="1056" w:type="dxa"/>
          </w:tcPr>
          <w:p w14:paraId="12AD1F95" w14:textId="77777777" w:rsidR="000F105A" w:rsidRPr="004445EA" w:rsidRDefault="000F105A" w:rsidP="00885778">
            <w:pPr>
              <w:pStyle w:val="PlainText"/>
              <w:rPr>
                <w:ins w:id="291" w:author="David Odd" w:date="2020-12-16T09:17:00Z"/>
                <w:rFonts w:ascii="Times New Roman" w:hAnsi="Times New Roman" w:cs="Times New Roman"/>
              </w:rPr>
            </w:pPr>
          </w:p>
        </w:tc>
        <w:tc>
          <w:tcPr>
            <w:tcW w:w="1716" w:type="dxa"/>
          </w:tcPr>
          <w:p w14:paraId="16A14A28" w14:textId="77777777" w:rsidR="000F105A" w:rsidRPr="004445EA" w:rsidRDefault="000F105A" w:rsidP="00885778">
            <w:pPr>
              <w:pStyle w:val="PlainText"/>
              <w:rPr>
                <w:ins w:id="292" w:author="David Odd" w:date="2020-12-16T09:17:00Z"/>
                <w:rFonts w:ascii="Times New Roman" w:hAnsi="Times New Roman" w:cs="Times New Roman"/>
              </w:rPr>
            </w:pPr>
            <w:ins w:id="293" w:author="David Odd" w:date="2020-12-16T09:17:00Z">
              <w:r w:rsidRPr="004445EA">
                <w:rPr>
                  <w:rFonts w:ascii="Times New Roman" w:hAnsi="Times New Roman" w:cs="Times New Roman"/>
                </w:rPr>
                <w:t>0.03</w:t>
              </w:r>
            </w:ins>
          </w:p>
        </w:tc>
        <w:tc>
          <w:tcPr>
            <w:tcW w:w="1434" w:type="dxa"/>
          </w:tcPr>
          <w:p w14:paraId="44A6AEC2" w14:textId="77777777" w:rsidR="000F105A" w:rsidRPr="004445EA" w:rsidRDefault="000F105A" w:rsidP="00885778">
            <w:pPr>
              <w:pStyle w:val="PlainText"/>
              <w:rPr>
                <w:ins w:id="294" w:author="David Odd" w:date="2020-12-16T09:17:00Z"/>
                <w:rFonts w:ascii="Times New Roman" w:hAnsi="Times New Roman" w:cs="Times New Roman"/>
              </w:rPr>
            </w:pPr>
          </w:p>
        </w:tc>
        <w:tc>
          <w:tcPr>
            <w:tcW w:w="1061" w:type="dxa"/>
          </w:tcPr>
          <w:p w14:paraId="498B143B" w14:textId="77777777" w:rsidR="000F105A" w:rsidRPr="004445EA" w:rsidRDefault="000F105A" w:rsidP="00885778">
            <w:pPr>
              <w:pStyle w:val="PlainText"/>
              <w:rPr>
                <w:ins w:id="295" w:author="David Odd" w:date="2020-12-16T09:17:00Z"/>
                <w:rFonts w:ascii="Times New Roman" w:hAnsi="Times New Roman" w:cs="Times New Roman"/>
              </w:rPr>
            </w:pPr>
          </w:p>
        </w:tc>
      </w:tr>
      <w:tr w:rsidR="000F105A" w:rsidRPr="00260A60" w14:paraId="198607DE" w14:textId="77777777" w:rsidTr="00885778">
        <w:trPr>
          <w:ins w:id="296" w:author="David Odd" w:date="2020-12-16T09:17:00Z"/>
        </w:trPr>
        <w:tc>
          <w:tcPr>
            <w:tcW w:w="1574" w:type="dxa"/>
          </w:tcPr>
          <w:p w14:paraId="00218808" w14:textId="77777777" w:rsidR="000F105A" w:rsidRPr="004445EA" w:rsidRDefault="000F105A" w:rsidP="00885778">
            <w:pPr>
              <w:pStyle w:val="PlainText"/>
              <w:rPr>
                <w:ins w:id="297" w:author="David Odd" w:date="2020-12-16T09:17:00Z"/>
                <w:rFonts w:ascii="Times New Roman" w:hAnsi="Times New Roman" w:cs="Times New Roman"/>
              </w:rPr>
            </w:pPr>
            <w:ins w:id="298" w:author="David Odd" w:date="2020-12-16T09:17:00Z">
              <w:r w:rsidRPr="004445EA">
                <w:rPr>
                  <w:rFonts w:ascii="Times New Roman" w:hAnsi="Times New Roman" w:cs="Times New Roman"/>
                </w:rPr>
                <w:t>ML Model (Adanet)</w:t>
              </w:r>
            </w:ins>
          </w:p>
        </w:tc>
        <w:tc>
          <w:tcPr>
            <w:tcW w:w="1795" w:type="dxa"/>
          </w:tcPr>
          <w:p w14:paraId="216C4924" w14:textId="77777777" w:rsidR="000F105A" w:rsidRPr="004445EA" w:rsidRDefault="000F105A" w:rsidP="00885778">
            <w:pPr>
              <w:pStyle w:val="PlainText"/>
              <w:rPr>
                <w:ins w:id="299" w:author="David Odd" w:date="2020-12-16T09:17:00Z"/>
                <w:rFonts w:ascii="Times New Roman" w:hAnsi="Times New Roman" w:cs="Times New Roman"/>
              </w:rPr>
            </w:pPr>
            <w:ins w:id="300" w:author="David Odd" w:date="2020-12-16T09:17:00Z">
              <w:r w:rsidRPr="004445EA">
                <w:rPr>
                  <w:rFonts w:ascii="Times New Roman" w:hAnsi="Times New Roman" w:cs="Times New Roman"/>
                </w:rPr>
                <w:t>0.69 (0.63-0.76)</w:t>
              </w:r>
            </w:ins>
          </w:p>
        </w:tc>
        <w:tc>
          <w:tcPr>
            <w:tcW w:w="1355" w:type="dxa"/>
          </w:tcPr>
          <w:p w14:paraId="523EA054" w14:textId="77777777" w:rsidR="000F105A" w:rsidRPr="004445EA" w:rsidRDefault="000F105A" w:rsidP="00885778">
            <w:pPr>
              <w:pStyle w:val="PlainText"/>
              <w:rPr>
                <w:ins w:id="301" w:author="David Odd" w:date="2020-12-16T09:17:00Z"/>
                <w:rFonts w:ascii="Times New Roman" w:hAnsi="Times New Roman" w:cs="Times New Roman"/>
              </w:rPr>
            </w:pPr>
            <w:ins w:id="302" w:author="David Odd" w:date="2020-12-16T09:17:00Z">
              <w:r w:rsidRPr="004445EA">
                <w:rPr>
                  <w:rFonts w:ascii="Times New Roman" w:hAnsi="Times New Roman" w:cs="Times New Roman"/>
                </w:rPr>
                <w:t>21 (30.9%)</w:t>
              </w:r>
            </w:ins>
          </w:p>
        </w:tc>
        <w:tc>
          <w:tcPr>
            <w:tcW w:w="1763" w:type="dxa"/>
          </w:tcPr>
          <w:p w14:paraId="47998BDC" w14:textId="77777777" w:rsidR="000F105A" w:rsidRPr="004445EA" w:rsidRDefault="000F105A" w:rsidP="00885778">
            <w:pPr>
              <w:pStyle w:val="PlainText"/>
              <w:rPr>
                <w:ins w:id="303" w:author="David Odd" w:date="2020-12-16T09:17:00Z"/>
                <w:rFonts w:ascii="Times New Roman" w:hAnsi="Times New Roman" w:cs="Times New Roman"/>
              </w:rPr>
            </w:pPr>
            <w:ins w:id="304" w:author="David Odd" w:date="2020-12-16T09:17:00Z">
              <w:r w:rsidRPr="004445EA">
                <w:rPr>
                  <w:rFonts w:ascii="Times New Roman" w:hAnsi="Times New Roman" w:cs="Times New Roman"/>
                </w:rPr>
                <w:t>0.71 (0.64-0.79)</w:t>
              </w:r>
            </w:ins>
          </w:p>
        </w:tc>
        <w:tc>
          <w:tcPr>
            <w:tcW w:w="1387" w:type="dxa"/>
          </w:tcPr>
          <w:p w14:paraId="68974C7D" w14:textId="77777777" w:rsidR="000F105A" w:rsidRPr="004445EA" w:rsidRDefault="000F105A" w:rsidP="00885778">
            <w:pPr>
              <w:pStyle w:val="PlainText"/>
              <w:rPr>
                <w:ins w:id="305" w:author="David Odd" w:date="2020-12-16T09:17:00Z"/>
                <w:rFonts w:ascii="Times New Roman" w:hAnsi="Times New Roman" w:cs="Times New Roman"/>
              </w:rPr>
            </w:pPr>
            <w:ins w:id="306" w:author="David Odd" w:date="2020-12-16T09:17:00Z">
              <w:r w:rsidRPr="004445EA">
                <w:rPr>
                  <w:rFonts w:ascii="Times New Roman" w:hAnsi="Times New Roman" w:cs="Times New Roman"/>
                </w:rPr>
                <w:t>22 (41.5%)</w:t>
              </w:r>
            </w:ins>
          </w:p>
        </w:tc>
        <w:tc>
          <w:tcPr>
            <w:tcW w:w="1056" w:type="dxa"/>
          </w:tcPr>
          <w:p w14:paraId="0F5E41E3" w14:textId="77777777" w:rsidR="000F105A" w:rsidRPr="004445EA" w:rsidRDefault="000F105A" w:rsidP="00885778">
            <w:pPr>
              <w:pStyle w:val="PlainText"/>
              <w:rPr>
                <w:ins w:id="307" w:author="David Odd" w:date="2020-12-16T09:17:00Z"/>
                <w:rFonts w:ascii="Times New Roman" w:hAnsi="Times New Roman" w:cs="Times New Roman"/>
              </w:rPr>
            </w:pPr>
            <w:ins w:id="308" w:author="David Odd" w:date="2020-12-16T09:17:00Z">
              <w:r w:rsidRPr="004445EA">
                <w:rPr>
                  <w:rFonts w:ascii="Times New Roman" w:hAnsi="Times New Roman" w:cs="Times New Roman"/>
                </w:rPr>
                <w:t>0.18</w:t>
              </w:r>
            </w:ins>
          </w:p>
        </w:tc>
        <w:tc>
          <w:tcPr>
            <w:tcW w:w="1716" w:type="dxa"/>
          </w:tcPr>
          <w:p w14:paraId="2E125937" w14:textId="77777777" w:rsidR="000F105A" w:rsidRPr="004445EA" w:rsidRDefault="000F105A" w:rsidP="00885778">
            <w:pPr>
              <w:pStyle w:val="PlainText"/>
              <w:rPr>
                <w:ins w:id="309" w:author="David Odd" w:date="2020-12-16T09:17:00Z"/>
                <w:rFonts w:ascii="Times New Roman" w:hAnsi="Times New Roman" w:cs="Times New Roman"/>
              </w:rPr>
            </w:pPr>
            <w:ins w:id="310" w:author="David Odd" w:date="2020-12-16T09:17:00Z">
              <w:r w:rsidRPr="004445EA">
                <w:rPr>
                  <w:rFonts w:ascii="Times New Roman" w:hAnsi="Times New Roman" w:cs="Times New Roman"/>
                </w:rPr>
                <w:t>0.69 (0.61-0.77)</w:t>
              </w:r>
            </w:ins>
          </w:p>
        </w:tc>
        <w:tc>
          <w:tcPr>
            <w:tcW w:w="1434" w:type="dxa"/>
          </w:tcPr>
          <w:p w14:paraId="10F54BDB" w14:textId="77777777" w:rsidR="000F105A" w:rsidRPr="004445EA" w:rsidRDefault="000F105A" w:rsidP="00885778">
            <w:pPr>
              <w:pStyle w:val="PlainText"/>
              <w:rPr>
                <w:ins w:id="311" w:author="David Odd" w:date="2020-12-16T09:17:00Z"/>
                <w:rFonts w:ascii="Times New Roman" w:hAnsi="Times New Roman" w:cs="Times New Roman"/>
              </w:rPr>
            </w:pPr>
            <w:ins w:id="312" w:author="David Odd" w:date="2020-12-16T09:17:00Z">
              <w:r w:rsidRPr="004445EA">
                <w:rPr>
                  <w:rFonts w:ascii="Times New Roman" w:hAnsi="Times New Roman" w:cs="Times New Roman"/>
                </w:rPr>
                <w:t>17 (30.9%)</w:t>
              </w:r>
            </w:ins>
          </w:p>
        </w:tc>
        <w:tc>
          <w:tcPr>
            <w:tcW w:w="1061" w:type="dxa"/>
          </w:tcPr>
          <w:p w14:paraId="2D6BBEDE" w14:textId="77777777" w:rsidR="000F105A" w:rsidRPr="004445EA" w:rsidRDefault="000F105A" w:rsidP="00885778">
            <w:pPr>
              <w:pStyle w:val="PlainText"/>
              <w:rPr>
                <w:ins w:id="313" w:author="David Odd" w:date="2020-12-16T09:17:00Z"/>
                <w:rFonts w:ascii="Times New Roman" w:hAnsi="Times New Roman" w:cs="Times New Roman"/>
              </w:rPr>
            </w:pPr>
            <w:ins w:id="314" w:author="David Odd" w:date="2020-12-16T09:17:00Z">
              <w:r w:rsidRPr="004445EA">
                <w:rPr>
                  <w:rFonts w:ascii="Times New Roman" w:hAnsi="Times New Roman" w:cs="Times New Roman"/>
                </w:rPr>
                <w:t>0.91</w:t>
              </w:r>
            </w:ins>
          </w:p>
        </w:tc>
      </w:tr>
      <w:tr w:rsidR="000F105A" w:rsidRPr="00260A60" w14:paraId="6E551531" w14:textId="77777777" w:rsidTr="00885778">
        <w:trPr>
          <w:ins w:id="315" w:author="David Odd" w:date="2020-12-16T09:17:00Z"/>
        </w:trPr>
        <w:tc>
          <w:tcPr>
            <w:tcW w:w="1574" w:type="dxa"/>
          </w:tcPr>
          <w:p w14:paraId="45E8927C" w14:textId="77777777" w:rsidR="000F105A" w:rsidRPr="004445EA" w:rsidRDefault="000F105A" w:rsidP="00885778">
            <w:pPr>
              <w:pStyle w:val="PlainText"/>
              <w:rPr>
                <w:ins w:id="316" w:author="David Odd" w:date="2020-12-16T09:17:00Z"/>
                <w:rFonts w:ascii="Times New Roman" w:hAnsi="Times New Roman" w:cs="Times New Roman"/>
              </w:rPr>
            </w:pPr>
            <w:ins w:id="317" w:author="David Odd" w:date="2020-12-16T09:17:00Z">
              <w:r w:rsidRPr="004445EA">
                <w:rPr>
                  <w:rFonts w:ascii="Times New Roman" w:hAnsi="Times New Roman" w:cs="Times New Roman"/>
                </w:rPr>
                <w:t>p-value**</w:t>
              </w:r>
            </w:ins>
          </w:p>
        </w:tc>
        <w:tc>
          <w:tcPr>
            <w:tcW w:w="1795" w:type="dxa"/>
          </w:tcPr>
          <w:p w14:paraId="064879CA" w14:textId="77777777" w:rsidR="000F105A" w:rsidRPr="004445EA" w:rsidRDefault="000F105A" w:rsidP="00885778">
            <w:pPr>
              <w:pStyle w:val="PlainText"/>
              <w:rPr>
                <w:ins w:id="318" w:author="David Odd" w:date="2020-12-16T09:17:00Z"/>
                <w:rFonts w:ascii="Times New Roman" w:hAnsi="Times New Roman" w:cs="Times New Roman"/>
              </w:rPr>
            </w:pPr>
            <w:ins w:id="319" w:author="David Odd" w:date="2020-12-16T09:17:00Z">
              <w:r w:rsidRPr="004445EA">
                <w:rPr>
                  <w:rFonts w:ascii="Times New Roman" w:hAnsi="Times New Roman" w:cs="Times New Roman"/>
                </w:rPr>
                <w:t>0.63</w:t>
              </w:r>
            </w:ins>
          </w:p>
        </w:tc>
        <w:tc>
          <w:tcPr>
            <w:tcW w:w="1355" w:type="dxa"/>
          </w:tcPr>
          <w:p w14:paraId="2574EC96" w14:textId="77777777" w:rsidR="000F105A" w:rsidRPr="004445EA" w:rsidRDefault="000F105A" w:rsidP="00885778">
            <w:pPr>
              <w:pStyle w:val="PlainText"/>
              <w:rPr>
                <w:ins w:id="320" w:author="David Odd" w:date="2020-12-16T09:17:00Z"/>
                <w:rFonts w:ascii="Times New Roman" w:hAnsi="Times New Roman" w:cs="Times New Roman"/>
              </w:rPr>
            </w:pPr>
          </w:p>
        </w:tc>
        <w:tc>
          <w:tcPr>
            <w:tcW w:w="1763" w:type="dxa"/>
          </w:tcPr>
          <w:p w14:paraId="11A504CC" w14:textId="77777777" w:rsidR="000F105A" w:rsidRPr="004445EA" w:rsidRDefault="000F105A" w:rsidP="00885778">
            <w:pPr>
              <w:pStyle w:val="PlainText"/>
              <w:rPr>
                <w:ins w:id="321" w:author="David Odd" w:date="2020-12-16T09:17:00Z"/>
                <w:rFonts w:ascii="Times New Roman" w:hAnsi="Times New Roman" w:cs="Times New Roman"/>
              </w:rPr>
            </w:pPr>
            <w:ins w:id="322" w:author="David Odd" w:date="2020-12-16T09:17:00Z">
              <w:r w:rsidRPr="004445EA">
                <w:rPr>
                  <w:rFonts w:ascii="Times New Roman" w:hAnsi="Times New Roman" w:cs="Times New Roman"/>
                </w:rPr>
                <w:t>0.83</w:t>
              </w:r>
            </w:ins>
          </w:p>
        </w:tc>
        <w:tc>
          <w:tcPr>
            <w:tcW w:w="1387" w:type="dxa"/>
          </w:tcPr>
          <w:p w14:paraId="02B5B279" w14:textId="77777777" w:rsidR="000F105A" w:rsidRPr="004445EA" w:rsidRDefault="000F105A" w:rsidP="00885778">
            <w:pPr>
              <w:pStyle w:val="PlainText"/>
              <w:rPr>
                <w:ins w:id="323" w:author="David Odd" w:date="2020-12-16T09:17:00Z"/>
                <w:rFonts w:ascii="Times New Roman" w:hAnsi="Times New Roman" w:cs="Times New Roman"/>
              </w:rPr>
            </w:pPr>
          </w:p>
        </w:tc>
        <w:tc>
          <w:tcPr>
            <w:tcW w:w="1056" w:type="dxa"/>
          </w:tcPr>
          <w:p w14:paraId="0F8C6D74" w14:textId="77777777" w:rsidR="000F105A" w:rsidRPr="004445EA" w:rsidRDefault="000F105A" w:rsidP="00885778">
            <w:pPr>
              <w:pStyle w:val="PlainText"/>
              <w:rPr>
                <w:ins w:id="324" w:author="David Odd" w:date="2020-12-16T09:17:00Z"/>
                <w:rFonts w:ascii="Times New Roman" w:hAnsi="Times New Roman" w:cs="Times New Roman"/>
              </w:rPr>
            </w:pPr>
          </w:p>
        </w:tc>
        <w:tc>
          <w:tcPr>
            <w:tcW w:w="1716" w:type="dxa"/>
          </w:tcPr>
          <w:p w14:paraId="194FB60A" w14:textId="77777777" w:rsidR="000F105A" w:rsidRPr="004445EA" w:rsidRDefault="000F105A" w:rsidP="00885778">
            <w:pPr>
              <w:pStyle w:val="PlainText"/>
              <w:rPr>
                <w:ins w:id="325" w:author="David Odd" w:date="2020-12-16T09:17:00Z"/>
                <w:rFonts w:ascii="Times New Roman" w:hAnsi="Times New Roman" w:cs="Times New Roman"/>
              </w:rPr>
            </w:pPr>
            <w:ins w:id="326" w:author="David Odd" w:date="2020-12-16T09:17:00Z">
              <w:r w:rsidRPr="004445EA">
                <w:rPr>
                  <w:rFonts w:ascii="Times New Roman" w:hAnsi="Times New Roman" w:cs="Times New Roman"/>
                </w:rPr>
                <w:t>0.78</w:t>
              </w:r>
            </w:ins>
          </w:p>
        </w:tc>
        <w:tc>
          <w:tcPr>
            <w:tcW w:w="1434" w:type="dxa"/>
          </w:tcPr>
          <w:p w14:paraId="22075F46" w14:textId="77777777" w:rsidR="000F105A" w:rsidRPr="004445EA" w:rsidRDefault="000F105A" w:rsidP="00885778">
            <w:pPr>
              <w:pStyle w:val="PlainText"/>
              <w:rPr>
                <w:ins w:id="327" w:author="David Odd" w:date="2020-12-16T09:17:00Z"/>
                <w:rFonts w:ascii="Times New Roman" w:hAnsi="Times New Roman" w:cs="Times New Roman"/>
              </w:rPr>
            </w:pPr>
          </w:p>
        </w:tc>
        <w:tc>
          <w:tcPr>
            <w:tcW w:w="1061" w:type="dxa"/>
          </w:tcPr>
          <w:p w14:paraId="0FDEB868" w14:textId="77777777" w:rsidR="000F105A" w:rsidRPr="004445EA" w:rsidRDefault="000F105A" w:rsidP="00885778">
            <w:pPr>
              <w:pStyle w:val="PlainText"/>
              <w:rPr>
                <w:ins w:id="328" w:author="David Odd" w:date="2020-12-16T09:17:00Z"/>
                <w:rFonts w:ascii="Times New Roman" w:hAnsi="Times New Roman" w:cs="Times New Roman"/>
              </w:rPr>
            </w:pPr>
          </w:p>
        </w:tc>
      </w:tr>
      <w:tr w:rsidR="000F105A" w:rsidRPr="00260A60" w14:paraId="102ECB60" w14:textId="77777777" w:rsidTr="00885778">
        <w:trPr>
          <w:ins w:id="329" w:author="David Odd" w:date="2020-12-16T09:17:00Z"/>
        </w:trPr>
        <w:tc>
          <w:tcPr>
            <w:tcW w:w="13141" w:type="dxa"/>
            <w:gridSpan w:val="9"/>
          </w:tcPr>
          <w:p w14:paraId="511AE778" w14:textId="77777777" w:rsidR="000F105A" w:rsidRPr="004445EA" w:rsidRDefault="000F105A" w:rsidP="00885778">
            <w:pPr>
              <w:pStyle w:val="PlainText"/>
              <w:rPr>
                <w:ins w:id="330" w:author="David Odd" w:date="2020-12-16T09:17:00Z"/>
                <w:rFonts w:ascii="Times New Roman" w:hAnsi="Times New Roman" w:cs="Times New Roman"/>
              </w:rPr>
            </w:pPr>
            <w:ins w:id="331" w:author="David Odd" w:date="2020-12-16T09:17:00Z">
              <w:r w:rsidRPr="004445EA">
                <w:rPr>
                  <w:rFonts w:ascii="Times New Roman" w:hAnsi="Times New Roman" w:cs="Times New Roman"/>
                </w:rPr>
                <w:t>Perinatal Death</w:t>
              </w:r>
            </w:ins>
          </w:p>
        </w:tc>
      </w:tr>
      <w:tr w:rsidR="000F105A" w:rsidRPr="00260A60" w14:paraId="21BFC4ED" w14:textId="77777777" w:rsidTr="00885778">
        <w:trPr>
          <w:ins w:id="332" w:author="David Odd" w:date="2020-12-16T09:17:00Z"/>
        </w:trPr>
        <w:tc>
          <w:tcPr>
            <w:tcW w:w="1574" w:type="dxa"/>
          </w:tcPr>
          <w:p w14:paraId="6E3CE11D" w14:textId="77777777" w:rsidR="000F105A" w:rsidRPr="004445EA" w:rsidRDefault="000F105A" w:rsidP="00885778">
            <w:pPr>
              <w:pStyle w:val="PlainText"/>
              <w:rPr>
                <w:ins w:id="333" w:author="David Odd" w:date="2020-12-16T09:17:00Z"/>
                <w:rFonts w:ascii="Times New Roman" w:hAnsi="Times New Roman" w:cs="Times New Roman"/>
              </w:rPr>
            </w:pPr>
            <w:ins w:id="334" w:author="David Odd" w:date="2020-12-16T09:17:00Z">
              <w:r w:rsidRPr="004445EA">
                <w:rPr>
                  <w:rFonts w:ascii="Times New Roman" w:hAnsi="Times New Roman" w:cs="Times New Roman"/>
                </w:rPr>
                <w:t>Conventional Analysis</w:t>
              </w:r>
            </w:ins>
          </w:p>
        </w:tc>
        <w:tc>
          <w:tcPr>
            <w:tcW w:w="1795" w:type="dxa"/>
          </w:tcPr>
          <w:p w14:paraId="3094FB10" w14:textId="77777777" w:rsidR="000F105A" w:rsidRPr="004445EA" w:rsidRDefault="000F105A" w:rsidP="00885778">
            <w:pPr>
              <w:pStyle w:val="PlainText"/>
              <w:rPr>
                <w:ins w:id="335" w:author="David Odd" w:date="2020-12-16T09:17:00Z"/>
                <w:rFonts w:ascii="Times New Roman" w:hAnsi="Times New Roman" w:cs="Times New Roman"/>
              </w:rPr>
            </w:pPr>
            <w:ins w:id="336" w:author="David Odd" w:date="2020-12-16T09:17:00Z">
              <w:r w:rsidRPr="004445EA">
                <w:rPr>
                  <w:rFonts w:ascii="Times New Roman" w:hAnsi="Times New Roman" w:cs="Times New Roman"/>
                </w:rPr>
                <w:t>0.61 (0.57-0.65)</w:t>
              </w:r>
            </w:ins>
          </w:p>
        </w:tc>
        <w:tc>
          <w:tcPr>
            <w:tcW w:w="1355" w:type="dxa"/>
          </w:tcPr>
          <w:p w14:paraId="5E707372" w14:textId="77777777" w:rsidR="000F105A" w:rsidRPr="004445EA" w:rsidRDefault="000F105A" w:rsidP="00885778">
            <w:pPr>
              <w:pStyle w:val="PlainText"/>
              <w:rPr>
                <w:ins w:id="337" w:author="David Odd" w:date="2020-12-16T09:17:00Z"/>
                <w:rFonts w:ascii="Times New Roman" w:hAnsi="Times New Roman" w:cs="Times New Roman"/>
              </w:rPr>
            </w:pPr>
            <w:ins w:id="338" w:author="David Odd" w:date="2020-12-16T09:17:00Z">
              <w:r w:rsidRPr="004445EA">
                <w:rPr>
                  <w:rFonts w:ascii="Times New Roman" w:hAnsi="Times New Roman" w:cs="Times New Roman"/>
                </w:rPr>
                <w:t>30 (18.2%)</w:t>
              </w:r>
            </w:ins>
          </w:p>
        </w:tc>
        <w:tc>
          <w:tcPr>
            <w:tcW w:w="1763" w:type="dxa"/>
          </w:tcPr>
          <w:p w14:paraId="1B09C611" w14:textId="77777777" w:rsidR="000F105A" w:rsidRPr="004445EA" w:rsidRDefault="000F105A" w:rsidP="00885778">
            <w:pPr>
              <w:pStyle w:val="PlainText"/>
              <w:rPr>
                <w:ins w:id="339" w:author="David Odd" w:date="2020-12-16T09:17:00Z"/>
                <w:rFonts w:ascii="Times New Roman" w:hAnsi="Times New Roman" w:cs="Times New Roman"/>
              </w:rPr>
            </w:pPr>
            <w:ins w:id="340" w:author="David Odd" w:date="2020-12-16T09:17:00Z">
              <w:r w:rsidRPr="004445EA">
                <w:rPr>
                  <w:rFonts w:ascii="Times New Roman" w:hAnsi="Times New Roman" w:cs="Times New Roman"/>
                </w:rPr>
                <w:t>0.66 (0.61-0.71)</w:t>
              </w:r>
            </w:ins>
          </w:p>
        </w:tc>
        <w:tc>
          <w:tcPr>
            <w:tcW w:w="1387" w:type="dxa"/>
          </w:tcPr>
          <w:p w14:paraId="610031FF" w14:textId="77777777" w:rsidR="000F105A" w:rsidRPr="004445EA" w:rsidRDefault="000F105A" w:rsidP="00885778">
            <w:pPr>
              <w:pStyle w:val="PlainText"/>
              <w:rPr>
                <w:ins w:id="341" w:author="David Odd" w:date="2020-12-16T09:17:00Z"/>
                <w:rFonts w:ascii="Times New Roman" w:hAnsi="Times New Roman" w:cs="Times New Roman"/>
              </w:rPr>
            </w:pPr>
            <w:ins w:id="342" w:author="David Odd" w:date="2020-12-16T09:17:00Z">
              <w:r w:rsidRPr="004445EA">
                <w:rPr>
                  <w:rFonts w:ascii="Times New Roman" w:hAnsi="Times New Roman" w:cs="Times New Roman"/>
                </w:rPr>
                <w:t>57 (35.2%)</w:t>
              </w:r>
            </w:ins>
          </w:p>
        </w:tc>
        <w:tc>
          <w:tcPr>
            <w:tcW w:w="1056" w:type="dxa"/>
          </w:tcPr>
          <w:p w14:paraId="5F8AE9D6" w14:textId="77777777" w:rsidR="000F105A" w:rsidRPr="004445EA" w:rsidRDefault="000F105A" w:rsidP="00885778">
            <w:pPr>
              <w:pStyle w:val="PlainText"/>
              <w:rPr>
                <w:ins w:id="343" w:author="David Odd" w:date="2020-12-16T09:17:00Z"/>
                <w:rFonts w:ascii="Times New Roman" w:hAnsi="Times New Roman" w:cs="Times New Roman"/>
              </w:rPr>
            </w:pPr>
            <w:ins w:id="344" w:author="David Odd" w:date="2020-12-16T09:17:00Z">
              <w:r w:rsidRPr="004445EA">
                <w:rPr>
                  <w:rFonts w:ascii="Times New Roman" w:hAnsi="Times New Roman" w:cs="Times New Roman"/>
                </w:rPr>
                <w:t>0</w:t>
              </w:r>
            </w:ins>
          </w:p>
        </w:tc>
        <w:tc>
          <w:tcPr>
            <w:tcW w:w="1716" w:type="dxa"/>
          </w:tcPr>
          <w:p w14:paraId="6F39ADA7" w14:textId="77777777" w:rsidR="000F105A" w:rsidRPr="004445EA" w:rsidRDefault="000F105A" w:rsidP="00885778">
            <w:pPr>
              <w:pStyle w:val="PlainText"/>
              <w:jc w:val="center"/>
              <w:rPr>
                <w:ins w:id="345" w:author="David Odd" w:date="2020-12-16T09:17:00Z"/>
                <w:rFonts w:ascii="Times New Roman" w:hAnsi="Times New Roman" w:cs="Times New Roman"/>
              </w:rPr>
            </w:pPr>
            <w:ins w:id="346" w:author="David Odd" w:date="2020-12-16T09:17:00Z">
              <w:r w:rsidRPr="004445EA">
                <w:rPr>
                  <w:rFonts w:ascii="Times New Roman" w:hAnsi="Times New Roman" w:cs="Times New Roman"/>
                </w:rPr>
                <w:t>NA</w:t>
              </w:r>
            </w:ins>
          </w:p>
        </w:tc>
        <w:tc>
          <w:tcPr>
            <w:tcW w:w="1434" w:type="dxa"/>
          </w:tcPr>
          <w:p w14:paraId="12C7C3A0" w14:textId="77777777" w:rsidR="000F105A" w:rsidRPr="004445EA" w:rsidRDefault="000F105A" w:rsidP="00885778">
            <w:pPr>
              <w:pStyle w:val="PlainText"/>
              <w:jc w:val="center"/>
              <w:rPr>
                <w:ins w:id="347" w:author="David Odd" w:date="2020-12-16T09:17:00Z"/>
                <w:rFonts w:ascii="Times New Roman" w:hAnsi="Times New Roman" w:cs="Times New Roman"/>
              </w:rPr>
            </w:pPr>
            <w:ins w:id="348" w:author="David Odd" w:date="2020-12-16T09:17:00Z">
              <w:r w:rsidRPr="004445EA">
                <w:rPr>
                  <w:rFonts w:ascii="Times New Roman" w:hAnsi="Times New Roman" w:cs="Times New Roman"/>
                </w:rPr>
                <w:t>NA</w:t>
              </w:r>
            </w:ins>
          </w:p>
        </w:tc>
        <w:tc>
          <w:tcPr>
            <w:tcW w:w="1061" w:type="dxa"/>
          </w:tcPr>
          <w:p w14:paraId="14A89098" w14:textId="77777777" w:rsidR="000F105A" w:rsidRPr="004445EA" w:rsidRDefault="000F105A" w:rsidP="00885778">
            <w:pPr>
              <w:pStyle w:val="PlainText"/>
              <w:jc w:val="center"/>
              <w:rPr>
                <w:ins w:id="349" w:author="David Odd" w:date="2020-12-16T09:17:00Z"/>
                <w:rFonts w:ascii="Times New Roman" w:hAnsi="Times New Roman" w:cs="Times New Roman"/>
              </w:rPr>
            </w:pPr>
            <w:ins w:id="350" w:author="David Odd" w:date="2020-12-16T09:17:00Z">
              <w:r w:rsidRPr="004445EA">
                <w:rPr>
                  <w:rFonts w:ascii="Times New Roman" w:hAnsi="Times New Roman" w:cs="Times New Roman"/>
                </w:rPr>
                <w:t>NA</w:t>
              </w:r>
            </w:ins>
          </w:p>
        </w:tc>
      </w:tr>
      <w:tr w:rsidR="000F105A" w:rsidRPr="00260A60" w14:paraId="0A075E88" w14:textId="77777777" w:rsidTr="00885778">
        <w:trPr>
          <w:ins w:id="351" w:author="David Odd" w:date="2020-12-16T09:17:00Z"/>
        </w:trPr>
        <w:tc>
          <w:tcPr>
            <w:tcW w:w="1574" w:type="dxa"/>
          </w:tcPr>
          <w:p w14:paraId="54F28A4B" w14:textId="77777777" w:rsidR="000F105A" w:rsidRPr="004445EA" w:rsidRDefault="000F105A" w:rsidP="00885778">
            <w:pPr>
              <w:pStyle w:val="PlainText"/>
              <w:rPr>
                <w:ins w:id="352" w:author="David Odd" w:date="2020-12-16T09:17:00Z"/>
                <w:rFonts w:ascii="Times New Roman" w:hAnsi="Times New Roman" w:cs="Times New Roman"/>
              </w:rPr>
            </w:pPr>
            <w:ins w:id="353" w:author="David Odd" w:date="2020-12-16T09:17:00Z">
              <w:r w:rsidRPr="004445EA">
                <w:rPr>
                  <w:rFonts w:ascii="Times New Roman" w:hAnsi="Times New Roman" w:cs="Times New Roman"/>
                </w:rPr>
                <w:t>ML (L-Regression)</w:t>
              </w:r>
            </w:ins>
          </w:p>
        </w:tc>
        <w:tc>
          <w:tcPr>
            <w:tcW w:w="1795" w:type="dxa"/>
          </w:tcPr>
          <w:p w14:paraId="77B0430C" w14:textId="77777777" w:rsidR="000F105A" w:rsidRPr="004445EA" w:rsidRDefault="000F105A" w:rsidP="00885778">
            <w:pPr>
              <w:pStyle w:val="PlainText"/>
              <w:rPr>
                <w:ins w:id="354" w:author="David Odd" w:date="2020-12-16T09:17:00Z"/>
                <w:rFonts w:ascii="Times New Roman" w:hAnsi="Times New Roman" w:cs="Times New Roman"/>
              </w:rPr>
            </w:pPr>
            <w:ins w:id="355" w:author="David Odd" w:date="2020-12-16T09:17:00Z">
              <w:r w:rsidRPr="004445EA">
                <w:rPr>
                  <w:rFonts w:ascii="Times New Roman" w:hAnsi="Times New Roman" w:cs="Times New Roman"/>
                </w:rPr>
                <w:t>0.75 (0.72-0.79)</w:t>
              </w:r>
            </w:ins>
          </w:p>
        </w:tc>
        <w:tc>
          <w:tcPr>
            <w:tcW w:w="1355" w:type="dxa"/>
          </w:tcPr>
          <w:p w14:paraId="40092177" w14:textId="77777777" w:rsidR="000F105A" w:rsidRPr="004445EA" w:rsidRDefault="000F105A" w:rsidP="00885778">
            <w:pPr>
              <w:pStyle w:val="PlainText"/>
              <w:rPr>
                <w:ins w:id="356" w:author="David Odd" w:date="2020-12-16T09:17:00Z"/>
                <w:rFonts w:ascii="Times New Roman" w:hAnsi="Times New Roman" w:cs="Times New Roman"/>
              </w:rPr>
            </w:pPr>
            <w:ins w:id="357" w:author="David Odd" w:date="2020-12-16T09:17:00Z">
              <w:r w:rsidRPr="004445EA">
                <w:rPr>
                  <w:rFonts w:ascii="Times New Roman" w:hAnsi="Times New Roman" w:cs="Times New Roman"/>
                </w:rPr>
                <w:t>64 (35%)</w:t>
              </w:r>
            </w:ins>
          </w:p>
        </w:tc>
        <w:tc>
          <w:tcPr>
            <w:tcW w:w="1763" w:type="dxa"/>
          </w:tcPr>
          <w:p w14:paraId="3955A0AE" w14:textId="77777777" w:rsidR="000F105A" w:rsidRPr="004445EA" w:rsidRDefault="000F105A" w:rsidP="00885778">
            <w:pPr>
              <w:pStyle w:val="PlainText"/>
              <w:rPr>
                <w:ins w:id="358" w:author="David Odd" w:date="2020-12-16T09:17:00Z"/>
                <w:rFonts w:ascii="Times New Roman" w:hAnsi="Times New Roman" w:cs="Times New Roman"/>
              </w:rPr>
            </w:pPr>
            <w:ins w:id="359" w:author="David Odd" w:date="2020-12-16T09:17:00Z">
              <w:r w:rsidRPr="004445EA">
                <w:rPr>
                  <w:rFonts w:ascii="Times New Roman" w:hAnsi="Times New Roman" w:cs="Times New Roman"/>
                </w:rPr>
                <w:t>0.56 (0.46-0.66)</w:t>
              </w:r>
            </w:ins>
          </w:p>
        </w:tc>
        <w:tc>
          <w:tcPr>
            <w:tcW w:w="1387" w:type="dxa"/>
          </w:tcPr>
          <w:p w14:paraId="250213DF" w14:textId="77777777" w:rsidR="000F105A" w:rsidRPr="004445EA" w:rsidRDefault="000F105A" w:rsidP="00885778">
            <w:pPr>
              <w:pStyle w:val="PlainText"/>
              <w:rPr>
                <w:ins w:id="360" w:author="David Odd" w:date="2020-12-16T09:17:00Z"/>
                <w:rFonts w:ascii="Times New Roman" w:hAnsi="Times New Roman" w:cs="Times New Roman"/>
              </w:rPr>
            </w:pPr>
            <w:ins w:id="361" w:author="David Odd" w:date="2020-12-16T09:17:00Z">
              <w:r w:rsidRPr="004445EA">
                <w:rPr>
                  <w:rFonts w:ascii="Times New Roman" w:hAnsi="Times New Roman" w:cs="Times New Roman"/>
                </w:rPr>
                <w:t>10 (23.3%)</w:t>
              </w:r>
            </w:ins>
          </w:p>
        </w:tc>
        <w:tc>
          <w:tcPr>
            <w:tcW w:w="1056" w:type="dxa"/>
          </w:tcPr>
          <w:p w14:paraId="5BC111A0" w14:textId="77777777" w:rsidR="000F105A" w:rsidRPr="004445EA" w:rsidRDefault="000F105A" w:rsidP="00885778">
            <w:pPr>
              <w:pStyle w:val="PlainText"/>
              <w:rPr>
                <w:ins w:id="362" w:author="David Odd" w:date="2020-12-16T09:17:00Z"/>
                <w:rFonts w:ascii="Times New Roman" w:hAnsi="Times New Roman" w:cs="Times New Roman"/>
              </w:rPr>
            </w:pPr>
            <w:ins w:id="363" w:author="David Odd" w:date="2020-12-16T09:17:00Z">
              <w:r w:rsidRPr="004445EA">
                <w:rPr>
                  <w:rFonts w:ascii="Times New Roman" w:hAnsi="Times New Roman" w:cs="Times New Roman"/>
                </w:rPr>
                <w:t>0.3</w:t>
              </w:r>
            </w:ins>
          </w:p>
        </w:tc>
        <w:tc>
          <w:tcPr>
            <w:tcW w:w="1716" w:type="dxa"/>
          </w:tcPr>
          <w:p w14:paraId="18CE0922" w14:textId="77777777" w:rsidR="000F105A" w:rsidRPr="004445EA" w:rsidRDefault="000F105A" w:rsidP="00885778">
            <w:pPr>
              <w:pStyle w:val="PlainText"/>
              <w:jc w:val="center"/>
              <w:rPr>
                <w:ins w:id="364" w:author="David Odd" w:date="2020-12-16T09:17:00Z"/>
                <w:rFonts w:ascii="Times New Roman" w:hAnsi="Times New Roman" w:cs="Times New Roman"/>
              </w:rPr>
            </w:pPr>
            <w:ins w:id="365" w:author="David Odd" w:date="2020-12-16T09:17:00Z">
              <w:r w:rsidRPr="004445EA">
                <w:rPr>
                  <w:rFonts w:ascii="Times New Roman" w:hAnsi="Times New Roman" w:cs="Times New Roman"/>
                </w:rPr>
                <w:t>NA</w:t>
              </w:r>
            </w:ins>
          </w:p>
        </w:tc>
        <w:tc>
          <w:tcPr>
            <w:tcW w:w="1434" w:type="dxa"/>
          </w:tcPr>
          <w:p w14:paraId="3341274F" w14:textId="77777777" w:rsidR="000F105A" w:rsidRPr="004445EA" w:rsidRDefault="000F105A" w:rsidP="00885778">
            <w:pPr>
              <w:pStyle w:val="PlainText"/>
              <w:jc w:val="center"/>
              <w:rPr>
                <w:ins w:id="366" w:author="David Odd" w:date="2020-12-16T09:17:00Z"/>
                <w:rFonts w:ascii="Times New Roman" w:hAnsi="Times New Roman" w:cs="Times New Roman"/>
              </w:rPr>
            </w:pPr>
            <w:ins w:id="367" w:author="David Odd" w:date="2020-12-16T09:17:00Z">
              <w:r w:rsidRPr="004445EA">
                <w:rPr>
                  <w:rFonts w:ascii="Times New Roman" w:hAnsi="Times New Roman" w:cs="Times New Roman"/>
                </w:rPr>
                <w:t>NA</w:t>
              </w:r>
            </w:ins>
          </w:p>
        </w:tc>
        <w:tc>
          <w:tcPr>
            <w:tcW w:w="1061" w:type="dxa"/>
          </w:tcPr>
          <w:p w14:paraId="658DBFE3" w14:textId="77777777" w:rsidR="000F105A" w:rsidRPr="004445EA" w:rsidRDefault="000F105A" w:rsidP="00885778">
            <w:pPr>
              <w:pStyle w:val="PlainText"/>
              <w:jc w:val="center"/>
              <w:rPr>
                <w:ins w:id="368" w:author="David Odd" w:date="2020-12-16T09:17:00Z"/>
                <w:rFonts w:ascii="Times New Roman" w:hAnsi="Times New Roman" w:cs="Times New Roman"/>
              </w:rPr>
            </w:pPr>
            <w:ins w:id="369" w:author="David Odd" w:date="2020-12-16T09:17:00Z">
              <w:r w:rsidRPr="004445EA">
                <w:rPr>
                  <w:rFonts w:ascii="Times New Roman" w:hAnsi="Times New Roman" w:cs="Times New Roman"/>
                </w:rPr>
                <w:t>NA</w:t>
              </w:r>
            </w:ins>
          </w:p>
        </w:tc>
      </w:tr>
      <w:tr w:rsidR="000F105A" w:rsidRPr="00260A60" w14:paraId="2070066E" w14:textId="77777777" w:rsidTr="00885778">
        <w:trPr>
          <w:ins w:id="370" w:author="David Odd" w:date="2020-12-16T09:17:00Z"/>
        </w:trPr>
        <w:tc>
          <w:tcPr>
            <w:tcW w:w="1574" w:type="dxa"/>
          </w:tcPr>
          <w:p w14:paraId="57C22C92" w14:textId="77777777" w:rsidR="000F105A" w:rsidRPr="004445EA" w:rsidRDefault="000F105A" w:rsidP="00885778">
            <w:pPr>
              <w:pStyle w:val="PlainText"/>
              <w:rPr>
                <w:ins w:id="371" w:author="David Odd" w:date="2020-12-16T09:17:00Z"/>
                <w:rFonts w:ascii="Times New Roman" w:hAnsi="Times New Roman" w:cs="Times New Roman"/>
              </w:rPr>
            </w:pPr>
            <w:ins w:id="372" w:author="David Odd" w:date="2020-12-16T09:17:00Z">
              <w:r w:rsidRPr="004445EA">
                <w:rPr>
                  <w:rFonts w:ascii="Times New Roman" w:hAnsi="Times New Roman" w:cs="Times New Roman"/>
                </w:rPr>
                <w:t>p-value**</w:t>
              </w:r>
            </w:ins>
          </w:p>
        </w:tc>
        <w:tc>
          <w:tcPr>
            <w:tcW w:w="1795" w:type="dxa"/>
          </w:tcPr>
          <w:p w14:paraId="4F34BA79" w14:textId="77777777" w:rsidR="000F105A" w:rsidRPr="004445EA" w:rsidRDefault="000F105A" w:rsidP="00885778">
            <w:pPr>
              <w:pStyle w:val="PlainText"/>
              <w:rPr>
                <w:ins w:id="373" w:author="David Odd" w:date="2020-12-16T09:17:00Z"/>
                <w:rFonts w:ascii="Times New Roman" w:hAnsi="Times New Roman" w:cs="Times New Roman"/>
              </w:rPr>
            </w:pPr>
            <w:ins w:id="374" w:author="David Odd" w:date="2020-12-16T09:17:00Z">
              <w:r w:rsidRPr="004445EA">
                <w:rPr>
                  <w:rFonts w:ascii="Times New Roman" w:hAnsi="Times New Roman" w:cs="Times New Roman"/>
                </w:rPr>
                <w:t>0</w:t>
              </w:r>
            </w:ins>
          </w:p>
        </w:tc>
        <w:tc>
          <w:tcPr>
            <w:tcW w:w="1355" w:type="dxa"/>
          </w:tcPr>
          <w:p w14:paraId="34E2A134" w14:textId="77777777" w:rsidR="000F105A" w:rsidRPr="004445EA" w:rsidRDefault="000F105A" w:rsidP="00885778">
            <w:pPr>
              <w:pStyle w:val="PlainText"/>
              <w:rPr>
                <w:ins w:id="375" w:author="David Odd" w:date="2020-12-16T09:17:00Z"/>
                <w:rFonts w:ascii="Times New Roman" w:hAnsi="Times New Roman" w:cs="Times New Roman"/>
              </w:rPr>
            </w:pPr>
          </w:p>
        </w:tc>
        <w:tc>
          <w:tcPr>
            <w:tcW w:w="1763" w:type="dxa"/>
          </w:tcPr>
          <w:p w14:paraId="754F1B48" w14:textId="77777777" w:rsidR="000F105A" w:rsidRPr="004445EA" w:rsidRDefault="000F105A" w:rsidP="00885778">
            <w:pPr>
              <w:pStyle w:val="PlainText"/>
              <w:rPr>
                <w:ins w:id="376" w:author="David Odd" w:date="2020-12-16T09:17:00Z"/>
                <w:rFonts w:ascii="Times New Roman" w:hAnsi="Times New Roman" w:cs="Times New Roman"/>
              </w:rPr>
            </w:pPr>
            <w:ins w:id="377" w:author="David Odd" w:date="2020-12-16T09:17:00Z">
              <w:r w:rsidRPr="004445EA">
                <w:rPr>
                  <w:rFonts w:ascii="Times New Roman" w:hAnsi="Times New Roman" w:cs="Times New Roman"/>
                </w:rPr>
                <w:t>0.29</w:t>
              </w:r>
            </w:ins>
          </w:p>
        </w:tc>
        <w:tc>
          <w:tcPr>
            <w:tcW w:w="1387" w:type="dxa"/>
          </w:tcPr>
          <w:p w14:paraId="76D69FB9" w14:textId="77777777" w:rsidR="000F105A" w:rsidRPr="004445EA" w:rsidRDefault="000F105A" w:rsidP="00885778">
            <w:pPr>
              <w:pStyle w:val="PlainText"/>
              <w:rPr>
                <w:ins w:id="378" w:author="David Odd" w:date="2020-12-16T09:17:00Z"/>
                <w:rFonts w:ascii="Times New Roman" w:hAnsi="Times New Roman" w:cs="Times New Roman"/>
              </w:rPr>
            </w:pPr>
          </w:p>
        </w:tc>
        <w:tc>
          <w:tcPr>
            <w:tcW w:w="1056" w:type="dxa"/>
          </w:tcPr>
          <w:p w14:paraId="22BA851A" w14:textId="77777777" w:rsidR="000F105A" w:rsidRPr="004445EA" w:rsidRDefault="000F105A" w:rsidP="00885778">
            <w:pPr>
              <w:pStyle w:val="PlainText"/>
              <w:rPr>
                <w:ins w:id="379" w:author="David Odd" w:date="2020-12-16T09:17:00Z"/>
                <w:rFonts w:ascii="Times New Roman" w:hAnsi="Times New Roman" w:cs="Times New Roman"/>
              </w:rPr>
            </w:pPr>
          </w:p>
        </w:tc>
        <w:tc>
          <w:tcPr>
            <w:tcW w:w="1716" w:type="dxa"/>
          </w:tcPr>
          <w:p w14:paraId="68910AE3" w14:textId="77777777" w:rsidR="000F105A" w:rsidRPr="004445EA" w:rsidRDefault="000F105A" w:rsidP="00885778">
            <w:pPr>
              <w:pStyle w:val="PlainText"/>
              <w:jc w:val="center"/>
              <w:rPr>
                <w:ins w:id="380" w:author="David Odd" w:date="2020-12-16T09:17:00Z"/>
                <w:rFonts w:ascii="Times New Roman" w:hAnsi="Times New Roman" w:cs="Times New Roman"/>
              </w:rPr>
            </w:pPr>
            <w:ins w:id="381" w:author="David Odd" w:date="2020-12-16T09:17:00Z">
              <w:r w:rsidRPr="004445EA">
                <w:rPr>
                  <w:rFonts w:ascii="Times New Roman" w:hAnsi="Times New Roman" w:cs="Times New Roman"/>
                </w:rPr>
                <w:t>NA</w:t>
              </w:r>
            </w:ins>
          </w:p>
        </w:tc>
        <w:tc>
          <w:tcPr>
            <w:tcW w:w="1434" w:type="dxa"/>
          </w:tcPr>
          <w:p w14:paraId="1F5B9B81" w14:textId="77777777" w:rsidR="000F105A" w:rsidRPr="004445EA" w:rsidRDefault="000F105A" w:rsidP="00885778">
            <w:pPr>
              <w:pStyle w:val="PlainText"/>
              <w:jc w:val="center"/>
              <w:rPr>
                <w:ins w:id="382" w:author="David Odd" w:date="2020-12-16T09:17:00Z"/>
                <w:rFonts w:ascii="Times New Roman" w:hAnsi="Times New Roman" w:cs="Times New Roman"/>
              </w:rPr>
            </w:pPr>
          </w:p>
        </w:tc>
        <w:tc>
          <w:tcPr>
            <w:tcW w:w="1061" w:type="dxa"/>
          </w:tcPr>
          <w:p w14:paraId="18697311" w14:textId="77777777" w:rsidR="000F105A" w:rsidRPr="004445EA" w:rsidRDefault="000F105A" w:rsidP="00885778">
            <w:pPr>
              <w:pStyle w:val="PlainText"/>
              <w:jc w:val="center"/>
              <w:rPr>
                <w:ins w:id="383" w:author="David Odd" w:date="2020-12-16T09:17:00Z"/>
                <w:rFonts w:ascii="Times New Roman" w:hAnsi="Times New Roman" w:cs="Times New Roman"/>
              </w:rPr>
            </w:pPr>
          </w:p>
        </w:tc>
      </w:tr>
      <w:tr w:rsidR="000F105A" w:rsidRPr="00260A60" w14:paraId="5A893F78" w14:textId="77777777" w:rsidTr="00885778">
        <w:trPr>
          <w:ins w:id="384" w:author="David Odd" w:date="2020-12-16T09:17:00Z"/>
        </w:trPr>
        <w:tc>
          <w:tcPr>
            <w:tcW w:w="1574" w:type="dxa"/>
          </w:tcPr>
          <w:p w14:paraId="04B366BB" w14:textId="77777777" w:rsidR="000F105A" w:rsidRPr="004445EA" w:rsidRDefault="000F105A" w:rsidP="00885778">
            <w:pPr>
              <w:pStyle w:val="PlainText"/>
              <w:rPr>
                <w:ins w:id="385" w:author="David Odd" w:date="2020-12-16T09:17:00Z"/>
                <w:rFonts w:ascii="Times New Roman" w:hAnsi="Times New Roman" w:cs="Times New Roman"/>
              </w:rPr>
            </w:pPr>
            <w:ins w:id="386" w:author="David Odd" w:date="2020-12-16T09:17:00Z">
              <w:r w:rsidRPr="004445EA">
                <w:rPr>
                  <w:rFonts w:ascii="Times New Roman" w:hAnsi="Times New Roman" w:cs="Times New Roman"/>
                </w:rPr>
                <w:t>ML (Random Forest)</w:t>
              </w:r>
            </w:ins>
          </w:p>
        </w:tc>
        <w:tc>
          <w:tcPr>
            <w:tcW w:w="1795" w:type="dxa"/>
          </w:tcPr>
          <w:p w14:paraId="7178D352" w14:textId="77777777" w:rsidR="000F105A" w:rsidRPr="004445EA" w:rsidRDefault="000F105A" w:rsidP="00885778">
            <w:pPr>
              <w:pStyle w:val="PlainText"/>
              <w:rPr>
                <w:ins w:id="387" w:author="David Odd" w:date="2020-12-16T09:17:00Z"/>
                <w:rFonts w:ascii="Times New Roman" w:hAnsi="Times New Roman" w:cs="Times New Roman"/>
              </w:rPr>
            </w:pPr>
            <w:ins w:id="388" w:author="David Odd" w:date="2020-12-16T09:17:00Z">
              <w:r w:rsidRPr="004445EA">
                <w:rPr>
                  <w:rFonts w:ascii="Times New Roman" w:hAnsi="Times New Roman" w:cs="Times New Roman"/>
                </w:rPr>
                <w:t>0.65 (0.61-0.68)</w:t>
              </w:r>
            </w:ins>
          </w:p>
        </w:tc>
        <w:tc>
          <w:tcPr>
            <w:tcW w:w="1355" w:type="dxa"/>
          </w:tcPr>
          <w:p w14:paraId="434FE441" w14:textId="77777777" w:rsidR="000F105A" w:rsidRPr="004445EA" w:rsidRDefault="000F105A" w:rsidP="00885778">
            <w:pPr>
              <w:pStyle w:val="PlainText"/>
              <w:rPr>
                <w:ins w:id="389" w:author="David Odd" w:date="2020-12-16T09:17:00Z"/>
                <w:rFonts w:ascii="Times New Roman" w:hAnsi="Times New Roman" w:cs="Times New Roman"/>
              </w:rPr>
            </w:pPr>
            <w:ins w:id="390" w:author="David Odd" w:date="2020-12-16T09:17:00Z">
              <w:r w:rsidRPr="004445EA">
                <w:rPr>
                  <w:rFonts w:ascii="Times New Roman" w:hAnsi="Times New Roman" w:cs="Times New Roman"/>
                </w:rPr>
                <w:t>52 (28.4%)</w:t>
              </w:r>
            </w:ins>
          </w:p>
        </w:tc>
        <w:tc>
          <w:tcPr>
            <w:tcW w:w="1763" w:type="dxa"/>
          </w:tcPr>
          <w:p w14:paraId="6AF46801" w14:textId="77777777" w:rsidR="000F105A" w:rsidRPr="004445EA" w:rsidRDefault="000F105A" w:rsidP="00885778">
            <w:pPr>
              <w:pStyle w:val="PlainText"/>
              <w:rPr>
                <w:ins w:id="391" w:author="David Odd" w:date="2020-12-16T09:17:00Z"/>
                <w:rFonts w:ascii="Times New Roman" w:hAnsi="Times New Roman" w:cs="Times New Roman"/>
              </w:rPr>
            </w:pPr>
            <w:ins w:id="392" w:author="David Odd" w:date="2020-12-16T09:17:00Z">
              <w:r w:rsidRPr="004445EA">
                <w:rPr>
                  <w:rFonts w:ascii="Times New Roman" w:hAnsi="Times New Roman" w:cs="Times New Roman"/>
                </w:rPr>
                <w:t>0.61 (0.52-0.69)</w:t>
              </w:r>
            </w:ins>
          </w:p>
        </w:tc>
        <w:tc>
          <w:tcPr>
            <w:tcW w:w="1387" w:type="dxa"/>
          </w:tcPr>
          <w:p w14:paraId="3D46D8C3" w14:textId="77777777" w:rsidR="000F105A" w:rsidRPr="004445EA" w:rsidRDefault="000F105A" w:rsidP="00885778">
            <w:pPr>
              <w:pStyle w:val="PlainText"/>
              <w:rPr>
                <w:ins w:id="393" w:author="David Odd" w:date="2020-12-16T09:17:00Z"/>
                <w:rFonts w:ascii="Times New Roman" w:hAnsi="Times New Roman" w:cs="Times New Roman"/>
              </w:rPr>
            </w:pPr>
            <w:ins w:id="394" w:author="David Odd" w:date="2020-12-16T09:17:00Z">
              <w:r w:rsidRPr="004445EA">
                <w:rPr>
                  <w:rFonts w:ascii="Times New Roman" w:hAnsi="Times New Roman" w:cs="Times New Roman"/>
                </w:rPr>
                <w:t>13 (30.2%)</w:t>
              </w:r>
            </w:ins>
          </w:p>
        </w:tc>
        <w:tc>
          <w:tcPr>
            <w:tcW w:w="1056" w:type="dxa"/>
          </w:tcPr>
          <w:p w14:paraId="61F687FB" w14:textId="77777777" w:rsidR="000F105A" w:rsidRPr="004445EA" w:rsidRDefault="000F105A" w:rsidP="00885778">
            <w:pPr>
              <w:pStyle w:val="PlainText"/>
              <w:rPr>
                <w:ins w:id="395" w:author="David Odd" w:date="2020-12-16T09:17:00Z"/>
                <w:rFonts w:ascii="Times New Roman" w:hAnsi="Times New Roman" w:cs="Times New Roman"/>
              </w:rPr>
            </w:pPr>
            <w:ins w:id="396" w:author="David Odd" w:date="2020-12-16T09:17:00Z">
              <w:r w:rsidRPr="004445EA">
                <w:rPr>
                  <w:rFonts w:ascii="Times New Roman" w:hAnsi="Times New Roman" w:cs="Times New Roman"/>
                </w:rPr>
                <w:t>0.32</w:t>
              </w:r>
            </w:ins>
          </w:p>
        </w:tc>
        <w:tc>
          <w:tcPr>
            <w:tcW w:w="1716" w:type="dxa"/>
          </w:tcPr>
          <w:p w14:paraId="49CB8B8A" w14:textId="77777777" w:rsidR="000F105A" w:rsidRPr="004445EA" w:rsidRDefault="000F105A" w:rsidP="00885778">
            <w:pPr>
              <w:pStyle w:val="PlainText"/>
              <w:jc w:val="center"/>
              <w:rPr>
                <w:ins w:id="397" w:author="David Odd" w:date="2020-12-16T09:17:00Z"/>
                <w:rFonts w:ascii="Times New Roman" w:hAnsi="Times New Roman" w:cs="Times New Roman"/>
              </w:rPr>
            </w:pPr>
            <w:ins w:id="398" w:author="David Odd" w:date="2020-12-16T09:17:00Z">
              <w:r w:rsidRPr="004445EA">
                <w:rPr>
                  <w:rFonts w:ascii="Times New Roman" w:hAnsi="Times New Roman" w:cs="Times New Roman"/>
                </w:rPr>
                <w:t>NA</w:t>
              </w:r>
            </w:ins>
          </w:p>
        </w:tc>
        <w:tc>
          <w:tcPr>
            <w:tcW w:w="1434" w:type="dxa"/>
          </w:tcPr>
          <w:p w14:paraId="20B5016E" w14:textId="77777777" w:rsidR="000F105A" w:rsidRPr="004445EA" w:rsidRDefault="000F105A" w:rsidP="00885778">
            <w:pPr>
              <w:pStyle w:val="PlainText"/>
              <w:jc w:val="center"/>
              <w:rPr>
                <w:ins w:id="399" w:author="David Odd" w:date="2020-12-16T09:17:00Z"/>
                <w:rFonts w:ascii="Times New Roman" w:hAnsi="Times New Roman" w:cs="Times New Roman"/>
              </w:rPr>
            </w:pPr>
            <w:ins w:id="400" w:author="David Odd" w:date="2020-12-16T09:17:00Z">
              <w:r w:rsidRPr="004445EA">
                <w:rPr>
                  <w:rFonts w:ascii="Times New Roman" w:hAnsi="Times New Roman" w:cs="Times New Roman"/>
                </w:rPr>
                <w:t>NA</w:t>
              </w:r>
            </w:ins>
          </w:p>
        </w:tc>
        <w:tc>
          <w:tcPr>
            <w:tcW w:w="1061" w:type="dxa"/>
          </w:tcPr>
          <w:p w14:paraId="5B0499B3" w14:textId="77777777" w:rsidR="000F105A" w:rsidRPr="004445EA" w:rsidRDefault="000F105A" w:rsidP="00885778">
            <w:pPr>
              <w:pStyle w:val="PlainText"/>
              <w:jc w:val="center"/>
              <w:rPr>
                <w:ins w:id="401" w:author="David Odd" w:date="2020-12-16T09:17:00Z"/>
                <w:rFonts w:ascii="Times New Roman" w:hAnsi="Times New Roman" w:cs="Times New Roman"/>
              </w:rPr>
            </w:pPr>
            <w:ins w:id="402" w:author="David Odd" w:date="2020-12-16T09:17:00Z">
              <w:r w:rsidRPr="004445EA">
                <w:rPr>
                  <w:rFonts w:ascii="Times New Roman" w:hAnsi="Times New Roman" w:cs="Times New Roman"/>
                </w:rPr>
                <w:t>NA</w:t>
              </w:r>
            </w:ins>
          </w:p>
        </w:tc>
      </w:tr>
      <w:tr w:rsidR="000F105A" w:rsidRPr="00260A60" w14:paraId="2FD9E8B2" w14:textId="77777777" w:rsidTr="00885778">
        <w:trPr>
          <w:ins w:id="403" w:author="David Odd" w:date="2020-12-16T09:17:00Z"/>
        </w:trPr>
        <w:tc>
          <w:tcPr>
            <w:tcW w:w="1574" w:type="dxa"/>
          </w:tcPr>
          <w:p w14:paraId="5E54B775" w14:textId="77777777" w:rsidR="000F105A" w:rsidRPr="004445EA" w:rsidRDefault="000F105A" w:rsidP="00885778">
            <w:pPr>
              <w:pStyle w:val="PlainText"/>
              <w:rPr>
                <w:ins w:id="404" w:author="David Odd" w:date="2020-12-16T09:17:00Z"/>
                <w:rFonts w:ascii="Times New Roman" w:hAnsi="Times New Roman" w:cs="Times New Roman"/>
              </w:rPr>
            </w:pPr>
            <w:ins w:id="405" w:author="David Odd" w:date="2020-12-16T09:17:00Z">
              <w:r w:rsidRPr="004445EA">
                <w:rPr>
                  <w:rFonts w:ascii="Times New Roman" w:hAnsi="Times New Roman" w:cs="Times New Roman"/>
                </w:rPr>
                <w:t>p-value**</w:t>
              </w:r>
            </w:ins>
          </w:p>
        </w:tc>
        <w:tc>
          <w:tcPr>
            <w:tcW w:w="1795" w:type="dxa"/>
          </w:tcPr>
          <w:p w14:paraId="730EEDAD" w14:textId="77777777" w:rsidR="000F105A" w:rsidRPr="004445EA" w:rsidRDefault="000F105A" w:rsidP="00885778">
            <w:pPr>
              <w:pStyle w:val="PlainText"/>
              <w:rPr>
                <w:ins w:id="406" w:author="David Odd" w:date="2020-12-16T09:17:00Z"/>
                <w:rFonts w:ascii="Times New Roman" w:hAnsi="Times New Roman" w:cs="Times New Roman"/>
              </w:rPr>
            </w:pPr>
            <w:ins w:id="407" w:author="David Odd" w:date="2020-12-16T09:17:00Z">
              <w:r w:rsidRPr="004445EA">
                <w:rPr>
                  <w:rFonts w:ascii="Times New Roman" w:hAnsi="Times New Roman" w:cs="Times New Roman"/>
                </w:rPr>
                <w:t>0.41</w:t>
              </w:r>
            </w:ins>
          </w:p>
        </w:tc>
        <w:tc>
          <w:tcPr>
            <w:tcW w:w="1355" w:type="dxa"/>
          </w:tcPr>
          <w:p w14:paraId="1EC0EE73" w14:textId="77777777" w:rsidR="000F105A" w:rsidRPr="004445EA" w:rsidRDefault="000F105A" w:rsidP="00885778">
            <w:pPr>
              <w:pStyle w:val="PlainText"/>
              <w:rPr>
                <w:ins w:id="408" w:author="David Odd" w:date="2020-12-16T09:17:00Z"/>
                <w:rFonts w:ascii="Times New Roman" w:hAnsi="Times New Roman" w:cs="Times New Roman"/>
              </w:rPr>
            </w:pPr>
          </w:p>
        </w:tc>
        <w:tc>
          <w:tcPr>
            <w:tcW w:w="1763" w:type="dxa"/>
          </w:tcPr>
          <w:p w14:paraId="6A887B21" w14:textId="77777777" w:rsidR="000F105A" w:rsidRPr="004445EA" w:rsidRDefault="000F105A" w:rsidP="00885778">
            <w:pPr>
              <w:pStyle w:val="PlainText"/>
              <w:rPr>
                <w:ins w:id="409" w:author="David Odd" w:date="2020-12-16T09:17:00Z"/>
                <w:rFonts w:ascii="Times New Roman" w:hAnsi="Times New Roman" w:cs="Times New Roman"/>
              </w:rPr>
            </w:pPr>
            <w:ins w:id="410" w:author="David Odd" w:date="2020-12-16T09:17:00Z">
              <w:r w:rsidRPr="004445EA">
                <w:rPr>
                  <w:rFonts w:ascii="Times New Roman" w:hAnsi="Times New Roman" w:cs="Times New Roman"/>
                </w:rPr>
                <w:t>0.02</w:t>
              </w:r>
            </w:ins>
          </w:p>
        </w:tc>
        <w:tc>
          <w:tcPr>
            <w:tcW w:w="1387" w:type="dxa"/>
          </w:tcPr>
          <w:p w14:paraId="10E89A86" w14:textId="77777777" w:rsidR="000F105A" w:rsidRPr="004445EA" w:rsidRDefault="000F105A" w:rsidP="00885778">
            <w:pPr>
              <w:pStyle w:val="PlainText"/>
              <w:rPr>
                <w:ins w:id="411" w:author="David Odd" w:date="2020-12-16T09:17:00Z"/>
                <w:rFonts w:ascii="Times New Roman" w:hAnsi="Times New Roman" w:cs="Times New Roman"/>
              </w:rPr>
            </w:pPr>
          </w:p>
        </w:tc>
        <w:tc>
          <w:tcPr>
            <w:tcW w:w="1056" w:type="dxa"/>
          </w:tcPr>
          <w:p w14:paraId="467CD1FC" w14:textId="77777777" w:rsidR="000F105A" w:rsidRPr="004445EA" w:rsidRDefault="000F105A" w:rsidP="00885778">
            <w:pPr>
              <w:pStyle w:val="PlainText"/>
              <w:rPr>
                <w:ins w:id="412" w:author="David Odd" w:date="2020-12-16T09:17:00Z"/>
                <w:rFonts w:ascii="Times New Roman" w:hAnsi="Times New Roman" w:cs="Times New Roman"/>
              </w:rPr>
            </w:pPr>
          </w:p>
        </w:tc>
        <w:tc>
          <w:tcPr>
            <w:tcW w:w="1716" w:type="dxa"/>
          </w:tcPr>
          <w:p w14:paraId="3D907914" w14:textId="77777777" w:rsidR="000F105A" w:rsidRPr="004445EA" w:rsidRDefault="000F105A" w:rsidP="00885778">
            <w:pPr>
              <w:pStyle w:val="PlainText"/>
              <w:jc w:val="center"/>
              <w:rPr>
                <w:ins w:id="413" w:author="David Odd" w:date="2020-12-16T09:17:00Z"/>
                <w:rFonts w:ascii="Times New Roman" w:hAnsi="Times New Roman" w:cs="Times New Roman"/>
              </w:rPr>
            </w:pPr>
            <w:ins w:id="414" w:author="David Odd" w:date="2020-12-16T09:17:00Z">
              <w:r w:rsidRPr="004445EA">
                <w:rPr>
                  <w:rFonts w:ascii="Times New Roman" w:hAnsi="Times New Roman" w:cs="Times New Roman"/>
                </w:rPr>
                <w:t>NA</w:t>
              </w:r>
            </w:ins>
          </w:p>
        </w:tc>
        <w:tc>
          <w:tcPr>
            <w:tcW w:w="1434" w:type="dxa"/>
          </w:tcPr>
          <w:p w14:paraId="6A81C782" w14:textId="77777777" w:rsidR="000F105A" w:rsidRPr="004445EA" w:rsidRDefault="000F105A" w:rsidP="00885778">
            <w:pPr>
              <w:pStyle w:val="PlainText"/>
              <w:jc w:val="center"/>
              <w:rPr>
                <w:ins w:id="415" w:author="David Odd" w:date="2020-12-16T09:17:00Z"/>
                <w:rFonts w:ascii="Times New Roman" w:hAnsi="Times New Roman" w:cs="Times New Roman"/>
              </w:rPr>
            </w:pPr>
          </w:p>
        </w:tc>
        <w:tc>
          <w:tcPr>
            <w:tcW w:w="1061" w:type="dxa"/>
          </w:tcPr>
          <w:p w14:paraId="0FCFBEDD" w14:textId="77777777" w:rsidR="000F105A" w:rsidRPr="004445EA" w:rsidRDefault="000F105A" w:rsidP="00885778">
            <w:pPr>
              <w:pStyle w:val="PlainText"/>
              <w:jc w:val="center"/>
              <w:rPr>
                <w:ins w:id="416" w:author="David Odd" w:date="2020-12-16T09:17:00Z"/>
                <w:rFonts w:ascii="Times New Roman" w:hAnsi="Times New Roman" w:cs="Times New Roman"/>
              </w:rPr>
            </w:pPr>
          </w:p>
        </w:tc>
      </w:tr>
      <w:tr w:rsidR="000F105A" w:rsidRPr="00260A60" w14:paraId="3D744A23" w14:textId="77777777" w:rsidTr="00885778">
        <w:trPr>
          <w:ins w:id="417" w:author="David Odd" w:date="2020-12-16T09:17:00Z"/>
        </w:trPr>
        <w:tc>
          <w:tcPr>
            <w:tcW w:w="1574" w:type="dxa"/>
          </w:tcPr>
          <w:p w14:paraId="55C0C848" w14:textId="77777777" w:rsidR="000F105A" w:rsidRPr="004445EA" w:rsidRDefault="000F105A" w:rsidP="00885778">
            <w:pPr>
              <w:pStyle w:val="PlainText"/>
              <w:rPr>
                <w:ins w:id="418" w:author="David Odd" w:date="2020-12-16T09:17:00Z"/>
                <w:rFonts w:ascii="Times New Roman" w:hAnsi="Times New Roman" w:cs="Times New Roman"/>
              </w:rPr>
            </w:pPr>
            <w:ins w:id="419" w:author="David Odd" w:date="2020-12-16T09:17:00Z">
              <w:r w:rsidRPr="004445EA">
                <w:rPr>
                  <w:rFonts w:ascii="Times New Roman" w:hAnsi="Times New Roman" w:cs="Times New Roman"/>
                </w:rPr>
                <w:t>ML (Neural Net)</w:t>
              </w:r>
            </w:ins>
          </w:p>
        </w:tc>
        <w:tc>
          <w:tcPr>
            <w:tcW w:w="1795" w:type="dxa"/>
          </w:tcPr>
          <w:p w14:paraId="5FD06744" w14:textId="77777777" w:rsidR="000F105A" w:rsidRPr="004445EA" w:rsidRDefault="000F105A" w:rsidP="00885778">
            <w:pPr>
              <w:pStyle w:val="PlainText"/>
              <w:rPr>
                <w:ins w:id="420" w:author="David Odd" w:date="2020-12-16T09:17:00Z"/>
                <w:rFonts w:ascii="Times New Roman" w:hAnsi="Times New Roman" w:cs="Times New Roman"/>
              </w:rPr>
            </w:pPr>
            <w:ins w:id="421" w:author="David Odd" w:date="2020-12-16T09:17:00Z">
              <w:r w:rsidRPr="004445EA">
                <w:rPr>
                  <w:rFonts w:ascii="Times New Roman" w:hAnsi="Times New Roman" w:cs="Times New Roman"/>
                </w:rPr>
                <w:t>0.66 (0.62-0.71)</w:t>
              </w:r>
            </w:ins>
          </w:p>
        </w:tc>
        <w:tc>
          <w:tcPr>
            <w:tcW w:w="1355" w:type="dxa"/>
          </w:tcPr>
          <w:p w14:paraId="5916983C" w14:textId="77777777" w:rsidR="000F105A" w:rsidRPr="004445EA" w:rsidRDefault="000F105A" w:rsidP="00885778">
            <w:pPr>
              <w:pStyle w:val="PlainText"/>
              <w:rPr>
                <w:ins w:id="422" w:author="David Odd" w:date="2020-12-16T09:17:00Z"/>
                <w:rFonts w:ascii="Times New Roman" w:hAnsi="Times New Roman" w:cs="Times New Roman"/>
              </w:rPr>
            </w:pPr>
            <w:ins w:id="423" w:author="David Odd" w:date="2020-12-16T09:17:00Z">
              <w:r w:rsidRPr="004445EA">
                <w:rPr>
                  <w:rFonts w:ascii="Times New Roman" w:hAnsi="Times New Roman" w:cs="Times New Roman"/>
                </w:rPr>
                <w:t>50 (27.3%)</w:t>
              </w:r>
            </w:ins>
          </w:p>
        </w:tc>
        <w:tc>
          <w:tcPr>
            <w:tcW w:w="1763" w:type="dxa"/>
          </w:tcPr>
          <w:p w14:paraId="52DB0B4A" w14:textId="77777777" w:rsidR="000F105A" w:rsidRPr="004445EA" w:rsidRDefault="000F105A" w:rsidP="00885778">
            <w:pPr>
              <w:pStyle w:val="PlainText"/>
              <w:rPr>
                <w:ins w:id="424" w:author="David Odd" w:date="2020-12-16T09:17:00Z"/>
                <w:rFonts w:ascii="Times New Roman" w:hAnsi="Times New Roman" w:cs="Times New Roman"/>
              </w:rPr>
            </w:pPr>
            <w:ins w:id="425" w:author="David Odd" w:date="2020-12-16T09:17:00Z">
              <w:r w:rsidRPr="004445EA">
                <w:rPr>
                  <w:rFonts w:ascii="Times New Roman" w:hAnsi="Times New Roman" w:cs="Times New Roman"/>
                </w:rPr>
                <w:t>0.53 (0.46-0.6)</w:t>
              </w:r>
            </w:ins>
          </w:p>
        </w:tc>
        <w:tc>
          <w:tcPr>
            <w:tcW w:w="1387" w:type="dxa"/>
          </w:tcPr>
          <w:p w14:paraId="384CF963" w14:textId="77777777" w:rsidR="000F105A" w:rsidRPr="004445EA" w:rsidRDefault="000F105A" w:rsidP="00885778">
            <w:pPr>
              <w:pStyle w:val="PlainText"/>
              <w:rPr>
                <w:ins w:id="426" w:author="David Odd" w:date="2020-12-16T09:17:00Z"/>
                <w:rFonts w:ascii="Times New Roman" w:hAnsi="Times New Roman" w:cs="Times New Roman"/>
              </w:rPr>
            </w:pPr>
            <w:ins w:id="427" w:author="David Odd" w:date="2020-12-16T09:17:00Z">
              <w:r w:rsidRPr="004445EA">
                <w:rPr>
                  <w:rFonts w:ascii="Times New Roman" w:hAnsi="Times New Roman" w:cs="Times New Roman"/>
                </w:rPr>
                <w:t>6 (14%)</w:t>
              </w:r>
            </w:ins>
          </w:p>
        </w:tc>
        <w:tc>
          <w:tcPr>
            <w:tcW w:w="1056" w:type="dxa"/>
          </w:tcPr>
          <w:p w14:paraId="7C082D31" w14:textId="77777777" w:rsidR="000F105A" w:rsidRPr="004445EA" w:rsidRDefault="000F105A" w:rsidP="00885778">
            <w:pPr>
              <w:pStyle w:val="PlainText"/>
              <w:rPr>
                <w:ins w:id="428" w:author="David Odd" w:date="2020-12-16T09:17:00Z"/>
                <w:rFonts w:ascii="Times New Roman" w:hAnsi="Times New Roman" w:cs="Times New Roman"/>
              </w:rPr>
            </w:pPr>
            <w:ins w:id="429" w:author="David Odd" w:date="2020-12-16T09:17:00Z">
              <w:r w:rsidRPr="004445EA">
                <w:rPr>
                  <w:rFonts w:ascii="Times New Roman" w:hAnsi="Times New Roman" w:cs="Times New Roman"/>
                </w:rPr>
                <w:t>0.03</w:t>
              </w:r>
            </w:ins>
          </w:p>
        </w:tc>
        <w:tc>
          <w:tcPr>
            <w:tcW w:w="1716" w:type="dxa"/>
          </w:tcPr>
          <w:p w14:paraId="60BAB606" w14:textId="77777777" w:rsidR="000F105A" w:rsidRPr="004445EA" w:rsidRDefault="000F105A" w:rsidP="00885778">
            <w:pPr>
              <w:pStyle w:val="PlainText"/>
              <w:jc w:val="center"/>
              <w:rPr>
                <w:ins w:id="430" w:author="David Odd" w:date="2020-12-16T09:17:00Z"/>
                <w:rFonts w:ascii="Times New Roman" w:hAnsi="Times New Roman" w:cs="Times New Roman"/>
              </w:rPr>
            </w:pPr>
            <w:ins w:id="431" w:author="David Odd" w:date="2020-12-16T09:17:00Z">
              <w:r w:rsidRPr="004445EA">
                <w:rPr>
                  <w:rFonts w:ascii="Times New Roman" w:hAnsi="Times New Roman" w:cs="Times New Roman"/>
                </w:rPr>
                <w:t>NA</w:t>
              </w:r>
            </w:ins>
          </w:p>
        </w:tc>
        <w:tc>
          <w:tcPr>
            <w:tcW w:w="1434" w:type="dxa"/>
          </w:tcPr>
          <w:p w14:paraId="75E5DC84" w14:textId="77777777" w:rsidR="000F105A" w:rsidRPr="004445EA" w:rsidRDefault="000F105A" w:rsidP="00885778">
            <w:pPr>
              <w:pStyle w:val="PlainText"/>
              <w:jc w:val="center"/>
              <w:rPr>
                <w:ins w:id="432" w:author="David Odd" w:date="2020-12-16T09:17:00Z"/>
                <w:rFonts w:ascii="Times New Roman" w:hAnsi="Times New Roman" w:cs="Times New Roman"/>
              </w:rPr>
            </w:pPr>
            <w:ins w:id="433" w:author="David Odd" w:date="2020-12-16T09:17:00Z">
              <w:r w:rsidRPr="004445EA">
                <w:rPr>
                  <w:rFonts w:ascii="Times New Roman" w:hAnsi="Times New Roman" w:cs="Times New Roman"/>
                </w:rPr>
                <w:t>NA</w:t>
              </w:r>
            </w:ins>
          </w:p>
        </w:tc>
        <w:tc>
          <w:tcPr>
            <w:tcW w:w="1061" w:type="dxa"/>
          </w:tcPr>
          <w:p w14:paraId="0E49BA14" w14:textId="77777777" w:rsidR="000F105A" w:rsidRPr="004445EA" w:rsidRDefault="000F105A" w:rsidP="00885778">
            <w:pPr>
              <w:pStyle w:val="PlainText"/>
              <w:jc w:val="center"/>
              <w:rPr>
                <w:ins w:id="434" w:author="David Odd" w:date="2020-12-16T09:17:00Z"/>
                <w:rFonts w:ascii="Times New Roman" w:hAnsi="Times New Roman" w:cs="Times New Roman"/>
              </w:rPr>
            </w:pPr>
            <w:ins w:id="435" w:author="David Odd" w:date="2020-12-16T09:17:00Z">
              <w:r w:rsidRPr="004445EA">
                <w:rPr>
                  <w:rFonts w:ascii="Times New Roman" w:hAnsi="Times New Roman" w:cs="Times New Roman"/>
                </w:rPr>
                <w:t>NA</w:t>
              </w:r>
            </w:ins>
          </w:p>
        </w:tc>
      </w:tr>
      <w:tr w:rsidR="000F105A" w:rsidRPr="00260A60" w14:paraId="1B212F7D" w14:textId="77777777" w:rsidTr="00885778">
        <w:trPr>
          <w:ins w:id="436" w:author="David Odd" w:date="2020-12-16T09:17:00Z"/>
        </w:trPr>
        <w:tc>
          <w:tcPr>
            <w:tcW w:w="1574" w:type="dxa"/>
          </w:tcPr>
          <w:p w14:paraId="314CF563" w14:textId="77777777" w:rsidR="000F105A" w:rsidRPr="004445EA" w:rsidRDefault="000F105A" w:rsidP="00885778">
            <w:pPr>
              <w:pStyle w:val="PlainText"/>
              <w:rPr>
                <w:ins w:id="437" w:author="David Odd" w:date="2020-12-16T09:17:00Z"/>
                <w:rFonts w:ascii="Times New Roman" w:hAnsi="Times New Roman" w:cs="Times New Roman"/>
              </w:rPr>
            </w:pPr>
            <w:ins w:id="438" w:author="David Odd" w:date="2020-12-16T09:17:00Z">
              <w:r w:rsidRPr="004445EA">
                <w:rPr>
                  <w:rFonts w:ascii="Times New Roman" w:hAnsi="Times New Roman" w:cs="Times New Roman"/>
                </w:rPr>
                <w:t>p-value**</w:t>
              </w:r>
            </w:ins>
          </w:p>
        </w:tc>
        <w:tc>
          <w:tcPr>
            <w:tcW w:w="1795" w:type="dxa"/>
          </w:tcPr>
          <w:p w14:paraId="706E942E" w14:textId="77777777" w:rsidR="000F105A" w:rsidRPr="004445EA" w:rsidRDefault="000F105A" w:rsidP="00885778">
            <w:pPr>
              <w:pStyle w:val="PlainText"/>
              <w:rPr>
                <w:ins w:id="439" w:author="David Odd" w:date="2020-12-16T09:17:00Z"/>
                <w:rFonts w:ascii="Times New Roman" w:hAnsi="Times New Roman" w:cs="Times New Roman"/>
              </w:rPr>
            </w:pPr>
            <w:ins w:id="440" w:author="David Odd" w:date="2020-12-16T09:17:00Z">
              <w:r w:rsidRPr="004445EA">
                <w:rPr>
                  <w:rFonts w:ascii="Times New Roman" w:hAnsi="Times New Roman" w:cs="Times New Roman"/>
                </w:rPr>
                <w:t>0.03</w:t>
              </w:r>
            </w:ins>
          </w:p>
        </w:tc>
        <w:tc>
          <w:tcPr>
            <w:tcW w:w="1355" w:type="dxa"/>
          </w:tcPr>
          <w:p w14:paraId="5D3791E9" w14:textId="77777777" w:rsidR="000F105A" w:rsidRPr="004445EA" w:rsidRDefault="000F105A" w:rsidP="00885778">
            <w:pPr>
              <w:pStyle w:val="PlainText"/>
              <w:rPr>
                <w:ins w:id="441" w:author="David Odd" w:date="2020-12-16T09:17:00Z"/>
                <w:rFonts w:ascii="Times New Roman" w:hAnsi="Times New Roman" w:cs="Times New Roman"/>
              </w:rPr>
            </w:pPr>
          </w:p>
        </w:tc>
        <w:tc>
          <w:tcPr>
            <w:tcW w:w="1763" w:type="dxa"/>
          </w:tcPr>
          <w:p w14:paraId="37E57262" w14:textId="77777777" w:rsidR="000F105A" w:rsidRPr="004445EA" w:rsidRDefault="000F105A" w:rsidP="00885778">
            <w:pPr>
              <w:pStyle w:val="PlainText"/>
              <w:rPr>
                <w:ins w:id="442" w:author="David Odd" w:date="2020-12-16T09:17:00Z"/>
                <w:rFonts w:ascii="Times New Roman" w:hAnsi="Times New Roman" w:cs="Times New Roman"/>
              </w:rPr>
            </w:pPr>
            <w:ins w:id="443" w:author="David Odd" w:date="2020-12-16T09:17:00Z">
              <w:r w:rsidRPr="004445EA">
                <w:rPr>
                  <w:rFonts w:ascii="Times New Roman" w:hAnsi="Times New Roman" w:cs="Times New Roman"/>
                </w:rPr>
                <w:t>0.39</w:t>
              </w:r>
            </w:ins>
          </w:p>
        </w:tc>
        <w:tc>
          <w:tcPr>
            <w:tcW w:w="1387" w:type="dxa"/>
          </w:tcPr>
          <w:p w14:paraId="7861F22A" w14:textId="77777777" w:rsidR="000F105A" w:rsidRPr="004445EA" w:rsidRDefault="000F105A" w:rsidP="00885778">
            <w:pPr>
              <w:pStyle w:val="PlainText"/>
              <w:rPr>
                <w:ins w:id="444" w:author="David Odd" w:date="2020-12-16T09:17:00Z"/>
                <w:rFonts w:ascii="Times New Roman" w:hAnsi="Times New Roman" w:cs="Times New Roman"/>
              </w:rPr>
            </w:pPr>
          </w:p>
        </w:tc>
        <w:tc>
          <w:tcPr>
            <w:tcW w:w="1056" w:type="dxa"/>
          </w:tcPr>
          <w:p w14:paraId="609429EB" w14:textId="77777777" w:rsidR="000F105A" w:rsidRPr="004445EA" w:rsidRDefault="000F105A" w:rsidP="00885778">
            <w:pPr>
              <w:pStyle w:val="PlainText"/>
              <w:rPr>
                <w:ins w:id="445" w:author="David Odd" w:date="2020-12-16T09:17:00Z"/>
                <w:rFonts w:ascii="Times New Roman" w:hAnsi="Times New Roman" w:cs="Times New Roman"/>
              </w:rPr>
            </w:pPr>
          </w:p>
        </w:tc>
        <w:tc>
          <w:tcPr>
            <w:tcW w:w="1716" w:type="dxa"/>
          </w:tcPr>
          <w:p w14:paraId="2F191588" w14:textId="77777777" w:rsidR="000F105A" w:rsidRPr="004445EA" w:rsidRDefault="000F105A" w:rsidP="00885778">
            <w:pPr>
              <w:pStyle w:val="PlainText"/>
              <w:jc w:val="center"/>
              <w:rPr>
                <w:ins w:id="446" w:author="David Odd" w:date="2020-12-16T09:17:00Z"/>
                <w:rFonts w:ascii="Times New Roman" w:hAnsi="Times New Roman" w:cs="Times New Roman"/>
              </w:rPr>
            </w:pPr>
            <w:ins w:id="447" w:author="David Odd" w:date="2020-12-16T09:17:00Z">
              <w:r w:rsidRPr="004445EA">
                <w:rPr>
                  <w:rFonts w:ascii="Times New Roman" w:hAnsi="Times New Roman" w:cs="Times New Roman"/>
                </w:rPr>
                <w:t>NA</w:t>
              </w:r>
            </w:ins>
          </w:p>
        </w:tc>
        <w:tc>
          <w:tcPr>
            <w:tcW w:w="1434" w:type="dxa"/>
          </w:tcPr>
          <w:p w14:paraId="705BD13A" w14:textId="77777777" w:rsidR="000F105A" w:rsidRPr="004445EA" w:rsidRDefault="000F105A" w:rsidP="00885778">
            <w:pPr>
              <w:pStyle w:val="PlainText"/>
              <w:jc w:val="center"/>
              <w:rPr>
                <w:ins w:id="448" w:author="David Odd" w:date="2020-12-16T09:17:00Z"/>
                <w:rFonts w:ascii="Times New Roman" w:hAnsi="Times New Roman" w:cs="Times New Roman"/>
              </w:rPr>
            </w:pPr>
          </w:p>
        </w:tc>
        <w:tc>
          <w:tcPr>
            <w:tcW w:w="1061" w:type="dxa"/>
          </w:tcPr>
          <w:p w14:paraId="0D76A193" w14:textId="77777777" w:rsidR="000F105A" w:rsidRPr="004445EA" w:rsidRDefault="000F105A" w:rsidP="00885778">
            <w:pPr>
              <w:pStyle w:val="PlainText"/>
              <w:jc w:val="center"/>
              <w:rPr>
                <w:ins w:id="449" w:author="David Odd" w:date="2020-12-16T09:17:00Z"/>
                <w:rFonts w:ascii="Times New Roman" w:hAnsi="Times New Roman" w:cs="Times New Roman"/>
              </w:rPr>
            </w:pPr>
          </w:p>
        </w:tc>
      </w:tr>
      <w:tr w:rsidR="000F105A" w:rsidRPr="00260A60" w14:paraId="78874960" w14:textId="77777777" w:rsidTr="00885778">
        <w:trPr>
          <w:ins w:id="450" w:author="David Odd" w:date="2020-12-16T09:17:00Z"/>
        </w:trPr>
        <w:tc>
          <w:tcPr>
            <w:tcW w:w="1574" w:type="dxa"/>
          </w:tcPr>
          <w:p w14:paraId="632792E5" w14:textId="77777777" w:rsidR="000F105A" w:rsidRPr="004445EA" w:rsidRDefault="000F105A" w:rsidP="00885778">
            <w:pPr>
              <w:pStyle w:val="PlainText"/>
              <w:rPr>
                <w:ins w:id="451" w:author="David Odd" w:date="2020-12-16T09:17:00Z"/>
                <w:rFonts w:ascii="Times New Roman" w:hAnsi="Times New Roman" w:cs="Times New Roman"/>
              </w:rPr>
            </w:pPr>
            <w:ins w:id="452" w:author="David Odd" w:date="2020-12-16T09:17:00Z">
              <w:r w:rsidRPr="004445EA">
                <w:rPr>
                  <w:rFonts w:ascii="Times New Roman" w:hAnsi="Times New Roman" w:cs="Times New Roman"/>
                </w:rPr>
                <w:lastRenderedPageBreak/>
                <w:t>ML Model (Adanet)</w:t>
              </w:r>
            </w:ins>
          </w:p>
        </w:tc>
        <w:tc>
          <w:tcPr>
            <w:tcW w:w="1795" w:type="dxa"/>
          </w:tcPr>
          <w:p w14:paraId="003B35C9" w14:textId="77777777" w:rsidR="000F105A" w:rsidRPr="004445EA" w:rsidRDefault="000F105A" w:rsidP="00885778">
            <w:pPr>
              <w:pStyle w:val="PlainText"/>
              <w:rPr>
                <w:ins w:id="453" w:author="David Odd" w:date="2020-12-16T09:17:00Z"/>
                <w:rFonts w:ascii="Times New Roman" w:hAnsi="Times New Roman" w:cs="Times New Roman"/>
              </w:rPr>
            </w:pPr>
            <w:ins w:id="454" w:author="David Odd" w:date="2020-12-16T09:17:00Z">
              <w:r w:rsidRPr="004445EA">
                <w:rPr>
                  <w:rFonts w:ascii="Times New Roman" w:hAnsi="Times New Roman" w:cs="Times New Roman"/>
                </w:rPr>
                <w:t>0.71 (0.67-0.75)</w:t>
              </w:r>
            </w:ins>
          </w:p>
        </w:tc>
        <w:tc>
          <w:tcPr>
            <w:tcW w:w="1355" w:type="dxa"/>
          </w:tcPr>
          <w:p w14:paraId="7A8B0448" w14:textId="77777777" w:rsidR="000F105A" w:rsidRPr="004445EA" w:rsidRDefault="000F105A" w:rsidP="00885778">
            <w:pPr>
              <w:pStyle w:val="PlainText"/>
              <w:rPr>
                <w:ins w:id="455" w:author="David Odd" w:date="2020-12-16T09:17:00Z"/>
                <w:rFonts w:ascii="Times New Roman" w:hAnsi="Times New Roman" w:cs="Times New Roman"/>
              </w:rPr>
            </w:pPr>
            <w:ins w:id="456" w:author="David Odd" w:date="2020-12-16T09:17:00Z">
              <w:r w:rsidRPr="004445EA">
                <w:rPr>
                  <w:rFonts w:ascii="Times New Roman" w:hAnsi="Times New Roman" w:cs="Times New Roman"/>
                </w:rPr>
                <w:t>60 (32.8%)</w:t>
              </w:r>
            </w:ins>
          </w:p>
        </w:tc>
        <w:tc>
          <w:tcPr>
            <w:tcW w:w="1763" w:type="dxa"/>
          </w:tcPr>
          <w:p w14:paraId="42303B10" w14:textId="77777777" w:rsidR="000F105A" w:rsidRPr="004445EA" w:rsidRDefault="000F105A" w:rsidP="00885778">
            <w:pPr>
              <w:pStyle w:val="PlainText"/>
              <w:rPr>
                <w:ins w:id="457" w:author="David Odd" w:date="2020-12-16T09:17:00Z"/>
                <w:rFonts w:ascii="Times New Roman" w:hAnsi="Times New Roman" w:cs="Times New Roman"/>
              </w:rPr>
            </w:pPr>
            <w:ins w:id="458" w:author="David Odd" w:date="2020-12-16T09:17:00Z">
              <w:r w:rsidRPr="004445EA">
                <w:rPr>
                  <w:rFonts w:ascii="Times New Roman" w:hAnsi="Times New Roman" w:cs="Times New Roman"/>
                </w:rPr>
                <w:t>0.57 (0.49-0.65)</w:t>
              </w:r>
            </w:ins>
          </w:p>
        </w:tc>
        <w:tc>
          <w:tcPr>
            <w:tcW w:w="1387" w:type="dxa"/>
          </w:tcPr>
          <w:p w14:paraId="4F56B53F" w14:textId="77777777" w:rsidR="000F105A" w:rsidRPr="004445EA" w:rsidRDefault="000F105A" w:rsidP="00885778">
            <w:pPr>
              <w:pStyle w:val="PlainText"/>
              <w:rPr>
                <w:ins w:id="459" w:author="David Odd" w:date="2020-12-16T09:17:00Z"/>
                <w:rFonts w:ascii="Times New Roman" w:hAnsi="Times New Roman" w:cs="Times New Roman"/>
              </w:rPr>
            </w:pPr>
            <w:ins w:id="460" w:author="David Odd" w:date="2020-12-16T09:17:00Z">
              <w:r w:rsidRPr="004445EA">
                <w:rPr>
                  <w:rFonts w:ascii="Times New Roman" w:hAnsi="Times New Roman" w:cs="Times New Roman"/>
                </w:rPr>
                <w:t>5 (11.6%)</w:t>
              </w:r>
            </w:ins>
          </w:p>
        </w:tc>
        <w:tc>
          <w:tcPr>
            <w:tcW w:w="1056" w:type="dxa"/>
          </w:tcPr>
          <w:p w14:paraId="4C7402F5" w14:textId="77777777" w:rsidR="000F105A" w:rsidRPr="004445EA" w:rsidRDefault="000F105A" w:rsidP="00885778">
            <w:pPr>
              <w:pStyle w:val="PlainText"/>
              <w:rPr>
                <w:ins w:id="461" w:author="David Odd" w:date="2020-12-16T09:17:00Z"/>
                <w:rFonts w:ascii="Times New Roman" w:hAnsi="Times New Roman" w:cs="Times New Roman"/>
              </w:rPr>
            </w:pPr>
            <w:ins w:id="462" w:author="David Odd" w:date="2020-12-16T09:17:00Z">
              <w:r w:rsidRPr="004445EA">
                <w:rPr>
                  <w:rFonts w:ascii="Times New Roman" w:hAnsi="Times New Roman" w:cs="Times New Roman"/>
                </w:rPr>
                <w:t>0.79</w:t>
              </w:r>
            </w:ins>
          </w:p>
        </w:tc>
        <w:tc>
          <w:tcPr>
            <w:tcW w:w="1716" w:type="dxa"/>
          </w:tcPr>
          <w:p w14:paraId="19A25F60" w14:textId="77777777" w:rsidR="000F105A" w:rsidRPr="004445EA" w:rsidRDefault="000F105A" w:rsidP="00885778">
            <w:pPr>
              <w:pStyle w:val="PlainText"/>
              <w:jc w:val="center"/>
              <w:rPr>
                <w:ins w:id="463" w:author="David Odd" w:date="2020-12-16T09:17:00Z"/>
                <w:rFonts w:ascii="Times New Roman" w:hAnsi="Times New Roman" w:cs="Times New Roman"/>
              </w:rPr>
            </w:pPr>
            <w:ins w:id="464" w:author="David Odd" w:date="2020-12-16T09:17:00Z">
              <w:r w:rsidRPr="004445EA">
                <w:rPr>
                  <w:rFonts w:ascii="Times New Roman" w:hAnsi="Times New Roman" w:cs="Times New Roman"/>
                </w:rPr>
                <w:t>NA</w:t>
              </w:r>
            </w:ins>
          </w:p>
        </w:tc>
        <w:tc>
          <w:tcPr>
            <w:tcW w:w="1434" w:type="dxa"/>
          </w:tcPr>
          <w:p w14:paraId="0531AEB6" w14:textId="77777777" w:rsidR="000F105A" w:rsidRPr="004445EA" w:rsidRDefault="000F105A" w:rsidP="00885778">
            <w:pPr>
              <w:pStyle w:val="PlainText"/>
              <w:jc w:val="center"/>
              <w:rPr>
                <w:ins w:id="465" w:author="David Odd" w:date="2020-12-16T09:17:00Z"/>
                <w:rFonts w:ascii="Times New Roman" w:hAnsi="Times New Roman" w:cs="Times New Roman"/>
              </w:rPr>
            </w:pPr>
            <w:ins w:id="466" w:author="David Odd" w:date="2020-12-16T09:17:00Z">
              <w:r w:rsidRPr="004445EA">
                <w:rPr>
                  <w:rFonts w:ascii="Times New Roman" w:hAnsi="Times New Roman" w:cs="Times New Roman"/>
                </w:rPr>
                <w:t>NA</w:t>
              </w:r>
            </w:ins>
          </w:p>
        </w:tc>
        <w:tc>
          <w:tcPr>
            <w:tcW w:w="1061" w:type="dxa"/>
          </w:tcPr>
          <w:p w14:paraId="5E081E82" w14:textId="77777777" w:rsidR="000F105A" w:rsidRPr="004445EA" w:rsidRDefault="000F105A" w:rsidP="00885778">
            <w:pPr>
              <w:pStyle w:val="PlainText"/>
              <w:jc w:val="center"/>
              <w:rPr>
                <w:ins w:id="467" w:author="David Odd" w:date="2020-12-16T09:17:00Z"/>
                <w:rFonts w:ascii="Times New Roman" w:hAnsi="Times New Roman" w:cs="Times New Roman"/>
              </w:rPr>
            </w:pPr>
            <w:ins w:id="468" w:author="David Odd" w:date="2020-12-16T09:17:00Z">
              <w:r w:rsidRPr="004445EA">
                <w:rPr>
                  <w:rFonts w:ascii="Times New Roman" w:hAnsi="Times New Roman" w:cs="Times New Roman"/>
                </w:rPr>
                <w:t>NA</w:t>
              </w:r>
            </w:ins>
          </w:p>
        </w:tc>
      </w:tr>
      <w:tr w:rsidR="000F105A" w:rsidRPr="00260A60" w14:paraId="001462DD" w14:textId="77777777" w:rsidTr="00885778">
        <w:trPr>
          <w:ins w:id="469" w:author="David Odd" w:date="2020-12-16T09:17:00Z"/>
        </w:trPr>
        <w:tc>
          <w:tcPr>
            <w:tcW w:w="1574" w:type="dxa"/>
          </w:tcPr>
          <w:p w14:paraId="7916D425" w14:textId="77777777" w:rsidR="000F105A" w:rsidRPr="004445EA" w:rsidRDefault="000F105A" w:rsidP="00885778">
            <w:pPr>
              <w:pStyle w:val="PlainText"/>
              <w:rPr>
                <w:ins w:id="470" w:author="David Odd" w:date="2020-12-16T09:17:00Z"/>
                <w:rFonts w:ascii="Times New Roman" w:hAnsi="Times New Roman" w:cs="Times New Roman"/>
              </w:rPr>
            </w:pPr>
            <w:ins w:id="471" w:author="David Odd" w:date="2020-12-16T09:17:00Z">
              <w:r w:rsidRPr="004445EA">
                <w:rPr>
                  <w:rFonts w:ascii="Times New Roman" w:hAnsi="Times New Roman" w:cs="Times New Roman"/>
                </w:rPr>
                <w:t>p-value**</w:t>
              </w:r>
            </w:ins>
          </w:p>
        </w:tc>
        <w:tc>
          <w:tcPr>
            <w:tcW w:w="1795" w:type="dxa"/>
          </w:tcPr>
          <w:p w14:paraId="7BD57B69" w14:textId="77777777" w:rsidR="000F105A" w:rsidRPr="004445EA" w:rsidRDefault="000F105A" w:rsidP="00885778">
            <w:pPr>
              <w:pStyle w:val="PlainText"/>
              <w:rPr>
                <w:ins w:id="472" w:author="David Odd" w:date="2020-12-16T09:17:00Z"/>
                <w:rFonts w:ascii="Times New Roman" w:hAnsi="Times New Roman" w:cs="Times New Roman"/>
              </w:rPr>
            </w:pPr>
            <w:ins w:id="473" w:author="David Odd" w:date="2020-12-16T09:17:00Z">
              <w:r w:rsidRPr="004445EA">
                <w:rPr>
                  <w:rFonts w:ascii="Times New Roman" w:hAnsi="Times New Roman" w:cs="Times New Roman"/>
                </w:rPr>
                <w:t>0.01</w:t>
              </w:r>
            </w:ins>
          </w:p>
        </w:tc>
        <w:tc>
          <w:tcPr>
            <w:tcW w:w="1355" w:type="dxa"/>
          </w:tcPr>
          <w:p w14:paraId="47EC619B" w14:textId="77777777" w:rsidR="000F105A" w:rsidRPr="004445EA" w:rsidRDefault="000F105A" w:rsidP="00885778">
            <w:pPr>
              <w:pStyle w:val="PlainText"/>
              <w:rPr>
                <w:ins w:id="474" w:author="David Odd" w:date="2020-12-16T09:17:00Z"/>
                <w:rFonts w:ascii="Times New Roman" w:hAnsi="Times New Roman" w:cs="Times New Roman"/>
              </w:rPr>
            </w:pPr>
          </w:p>
        </w:tc>
        <w:tc>
          <w:tcPr>
            <w:tcW w:w="1763" w:type="dxa"/>
          </w:tcPr>
          <w:p w14:paraId="526957E4" w14:textId="77777777" w:rsidR="000F105A" w:rsidRPr="004445EA" w:rsidRDefault="000F105A" w:rsidP="00885778">
            <w:pPr>
              <w:pStyle w:val="PlainText"/>
              <w:rPr>
                <w:ins w:id="475" w:author="David Odd" w:date="2020-12-16T09:17:00Z"/>
                <w:rFonts w:ascii="Times New Roman" w:hAnsi="Times New Roman" w:cs="Times New Roman"/>
              </w:rPr>
            </w:pPr>
            <w:ins w:id="476" w:author="David Odd" w:date="2020-12-16T09:17:00Z">
              <w:r w:rsidRPr="004445EA">
                <w:rPr>
                  <w:rFonts w:ascii="Times New Roman" w:hAnsi="Times New Roman" w:cs="Times New Roman"/>
                </w:rPr>
                <w:t>0.05</w:t>
              </w:r>
            </w:ins>
          </w:p>
        </w:tc>
        <w:tc>
          <w:tcPr>
            <w:tcW w:w="1387" w:type="dxa"/>
          </w:tcPr>
          <w:p w14:paraId="2E5DA4D7" w14:textId="77777777" w:rsidR="000F105A" w:rsidRPr="004445EA" w:rsidRDefault="000F105A" w:rsidP="00885778">
            <w:pPr>
              <w:pStyle w:val="PlainText"/>
              <w:rPr>
                <w:ins w:id="477" w:author="David Odd" w:date="2020-12-16T09:17:00Z"/>
                <w:rFonts w:ascii="Times New Roman" w:hAnsi="Times New Roman" w:cs="Times New Roman"/>
              </w:rPr>
            </w:pPr>
          </w:p>
        </w:tc>
        <w:tc>
          <w:tcPr>
            <w:tcW w:w="1056" w:type="dxa"/>
          </w:tcPr>
          <w:p w14:paraId="59898BDE" w14:textId="77777777" w:rsidR="000F105A" w:rsidRPr="004445EA" w:rsidRDefault="000F105A" w:rsidP="00885778">
            <w:pPr>
              <w:pStyle w:val="PlainText"/>
              <w:rPr>
                <w:ins w:id="478" w:author="David Odd" w:date="2020-12-16T09:17:00Z"/>
                <w:rFonts w:ascii="Times New Roman" w:hAnsi="Times New Roman" w:cs="Times New Roman"/>
              </w:rPr>
            </w:pPr>
          </w:p>
        </w:tc>
        <w:tc>
          <w:tcPr>
            <w:tcW w:w="1716" w:type="dxa"/>
          </w:tcPr>
          <w:p w14:paraId="0CC7B398" w14:textId="77777777" w:rsidR="000F105A" w:rsidRPr="004445EA" w:rsidRDefault="000F105A" w:rsidP="00885778">
            <w:pPr>
              <w:pStyle w:val="PlainText"/>
              <w:jc w:val="center"/>
              <w:rPr>
                <w:ins w:id="479" w:author="David Odd" w:date="2020-12-16T09:17:00Z"/>
                <w:rFonts w:ascii="Times New Roman" w:hAnsi="Times New Roman" w:cs="Times New Roman"/>
              </w:rPr>
            </w:pPr>
            <w:ins w:id="480" w:author="David Odd" w:date="2020-12-16T09:17:00Z">
              <w:r w:rsidRPr="004445EA">
                <w:rPr>
                  <w:rFonts w:ascii="Times New Roman" w:hAnsi="Times New Roman" w:cs="Times New Roman"/>
                </w:rPr>
                <w:t>NA</w:t>
              </w:r>
            </w:ins>
          </w:p>
        </w:tc>
        <w:tc>
          <w:tcPr>
            <w:tcW w:w="1434" w:type="dxa"/>
          </w:tcPr>
          <w:p w14:paraId="64418FEE" w14:textId="77777777" w:rsidR="000F105A" w:rsidRPr="004445EA" w:rsidRDefault="000F105A" w:rsidP="00885778">
            <w:pPr>
              <w:pStyle w:val="PlainText"/>
              <w:jc w:val="center"/>
              <w:rPr>
                <w:ins w:id="481" w:author="David Odd" w:date="2020-12-16T09:17:00Z"/>
                <w:rFonts w:ascii="Times New Roman" w:hAnsi="Times New Roman" w:cs="Times New Roman"/>
              </w:rPr>
            </w:pPr>
          </w:p>
        </w:tc>
        <w:tc>
          <w:tcPr>
            <w:tcW w:w="1061" w:type="dxa"/>
          </w:tcPr>
          <w:p w14:paraId="423B82C4" w14:textId="77777777" w:rsidR="000F105A" w:rsidRPr="004445EA" w:rsidRDefault="000F105A" w:rsidP="00885778">
            <w:pPr>
              <w:pStyle w:val="PlainText"/>
              <w:jc w:val="center"/>
              <w:rPr>
                <w:ins w:id="482" w:author="David Odd" w:date="2020-12-16T09:17:00Z"/>
                <w:rFonts w:ascii="Times New Roman" w:hAnsi="Times New Roman" w:cs="Times New Roman"/>
              </w:rPr>
            </w:pPr>
          </w:p>
        </w:tc>
      </w:tr>
    </w:tbl>
    <w:p w14:paraId="29215A9B" w14:textId="77777777" w:rsidR="000F105A" w:rsidRPr="00932424" w:rsidRDefault="000F105A" w:rsidP="000F105A">
      <w:pPr>
        <w:rPr>
          <w:ins w:id="483" w:author="David Odd" w:date="2020-12-16T09:17:00Z"/>
          <w:rFonts w:cstheme="minorHAnsi"/>
          <w:b/>
          <w:sz w:val="20"/>
          <w:szCs w:val="20"/>
        </w:rPr>
      </w:pPr>
      <w:ins w:id="484" w:author="David Odd" w:date="2020-12-16T09:17:00Z">
        <w:r w:rsidRPr="00932424">
          <w:rPr>
            <w:rFonts w:cstheme="minorHAnsi"/>
            <w:b/>
            <w:sz w:val="20"/>
            <w:szCs w:val="20"/>
          </w:rPr>
          <w:t>* Compared to Antenatal Factors Model</w:t>
        </w:r>
      </w:ins>
    </w:p>
    <w:p w14:paraId="7F9DA720" w14:textId="77777777" w:rsidR="000F105A" w:rsidRDefault="000F105A" w:rsidP="000F105A">
      <w:pPr>
        <w:rPr>
          <w:ins w:id="485" w:author="David Odd" w:date="2020-12-16T09:17:00Z"/>
          <w:rFonts w:cstheme="minorHAnsi"/>
          <w:b/>
          <w:sz w:val="20"/>
          <w:szCs w:val="20"/>
        </w:rPr>
        <w:sectPr w:rsidR="000F105A" w:rsidSect="009804C4">
          <w:pgSz w:w="16838" w:h="11906" w:orient="landscape"/>
          <w:pgMar w:top="1440" w:right="1440" w:bottom="1440" w:left="1440" w:header="709" w:footer="709" w:gutter="0"/>
          <w:cols w:space="708"/>
          <w:docGrid w:linePitch="360"/>
        </w:sectPr>
      </w:pPr>
      <w:ins w:id="486" w:author="David Odd" w:date="2020-12-16T09:17:00Z">
        <w:r w:rsidRPr="00932424">
          <w:rPr>
            <w:rFonts w:cstheme="minorHAnsi"/>
            <w:b/>
            <w:sz w:val="20"/>
            <w:szCs w:val="20"/>
          </w:rPr>
          <w:t>** Compar</w:t>
        </w:r>
        <w:r>
          <w:rPr>
            <w:rFonts w:cstheme="minorHAnsi"/>
            <w:b/>
            <w:sz w:val="20"/>
            <w:szCs w:val="20"/>
          </w:rPr>
          <w:t>ed with c</w:t>
        </w:r>
        <w:r w:rsidRPr="00932424">
          <w:rPr>
            <w:rFonts w:cstheme="minorHAnsi"/>
            <w:b/>
            <w:sz w:val="20"/>
            <w:szCs w:val="20"/>
          </w:rPr>
          <w:t>onventional model</w:t>
        </w:r>
      </w:ins>
    </w:p>
    <w:p w14:paraId="255DCC2C" w14:textId="72277E63" w:rsidR="000F067B" w:rsidRDefault="000F067B">
      <w:pPr>
        <w:spacing w:after="200" w:line="276" w:lineRule="auto"/>
        <w:rPr>
          <w:ins w:id="487" w:author="David Odd" w:date="2020-12-16T09:17:00Z"/>
          <w:rFonts w:asciiTheme="minorHAnsi" w:hAnsiTheme="minorHAnsi" w:cstheme="minorHAnsi"/>
        </w:rPr>
      </w:pPr>
      <w:r w:rsidRPr="00D57ED5">
        <w:rPr>
          <w:rFonts w:asciiTheme="minorHAnsi" w:hAnsiTheme="minorHAnsi" w:cstheme="minorHAnsi"/>
        </w:rPr>
        <w:lastRenderedPageBreak/>
        <w:br w:type="page"/>
      </w:r>
    </w:p>
    <w:p w14:paraId="4021F7AD" w14:textId="77777777" w:rsidR="000F105A" w:rsidRPr="00D57ED5" w:rsidRDefault="000F105A">
      <w:pPr>
        <w:spacing w:after="200" w:line="276" w:lineRule="auto"/>
        <w:rPr>
          <w:rFonts w:asciiTheme="minorHAnsi" w:hAnsiTheme="minorHAnsi" w:cstheme="minorHAnsi"/>
        </w:rPr>
      </w:pPr>
    </w:p>
    <w:p w14:paraId="7A729433" w14:textId="45564D76" w:rsidR="00C3206E" w:rsidRPr="00D57ED5" w:rsidRDefault="000F067B" w:rsidP="002E1CA1">
      <w:pPr>
        <w:rPr>
          <w:rFonts w:asciiTheme="minorHAnsi" w:hAnsiTheme="minorHAnsi" w:cstheme="minorHAnsi"/>
        </w:rPr>
      </w:pPr>
      <w:r w:rsidRPr="00D57ED5">
        <w:rPr>
          <w:rFonts w:asciiTheme="minorHAnsi" w:hAnsiTheme="minorHAnsi" w:cstheme="minorHAnsi"/>
        </w:rPr>
        <w:t>Figure 1. HIE prediction using conventional analysis</w:t>
      </w:r>
    </w:p>
    <w:p w14:paraId="1AE67C77" w14:textId="623BBE94" w:rsidR="000F067B" w:rsidRPr="00D57ED5" w:rsidRDefault="000F067B" w:rsidP="002E1CA1">
      <w:pPr>
        <w:rPr>
          <w:rFonts w:asciiTheme="minorHAnsi" w:hAnsiTheme="minorHAnsi" w:cstheme="minorHAnsi"/>
        </w:rPr>
      </w:pPr>
      <w:r w:rsidRPr="00D57ED5">
        <w:rPr>
          <w:rFonts w:asciiTheme="minorHAnsi" w:hAnsiTheme="minorHAnsi" w:cstheme="minorHAnsi"/>
          <w:noProof/>
        </w:rPr>
        <w:drawing>
          <wp:inline distT="0" distB="0" distL="0" distR="0" wp14:anchorId="6F543DF0" wp14:editId="705CCD86">
            <wp:extent cx="3048000" cy="3048000"/>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290B104E" w14:textId="182AA591" w:rsidR="00265735" w:rsidRPr="00D57ED5" w:rsidRDefault="00265735" w:rsidP="002E1CA1">
      <w:pPr>
        <w:rPr>
          <w:rFonts w:asciiTheme="minorHAnsi" w:hAnsiTheme="minorHAnsi" w:cstheme="minorHAnsi"/>
        </w:rPr>
      </w:pPr>
      <w:r w:rsidRPr="00D57ED5">
        <w:rPr>
          <w:rFonts w:asciiTheme="minorHAnsi" w:hAnsiTheme="minorHAnsi" w:cstheme="minorHAnsi"/>
        </w:rPr>
        <w:t>AUC, area under the curve.</w:t>
      </w:r>
    </w:p>
    <w:p w14:paraId="371E78B4" w14:textId="77777777" w:rsidR="00265735" w:rsidRPr="00D57ED5" w:rsidRDefault="00265735">
      <w:pPr>
        <w:spacing w:after="200" w:line="276" w:lineRule="auto"/>
        <w:rPr>
          <w:rFonts w:asciiTheme="minorHAnsi" w:hAnsiTheme="minorHAnsi" w:cstheme="minorHAnsi"/>
        </w:rPr>
      </w:pPr>
      <w:r w:rsidRPr="00D57ED5">
        <w:rPr>
          <w:rFonts w:asciiTheme="minorHAnsi" w:hAnsiTheme="minorHAnsi" w:cstheme="minorHAnsi"/>
        </w:rPr>
        <w:br w:type="page"/>
      </w:r>
    </w:p>
    <w:p w14:paraId="4EB53121" w14:textId="3867165B" w:rsidR="00265735" w:rsidRPr="00D57ED5" w:rsidRDefault="00265735" w:rsidP="002E1CA1">
      <w:pPr>
        <w:rPr>
          <w:rFonts w:asciiTheme="minorHAnsi" w:hAnsiTheme="minorHAnsi" w:cstheme="minorHAnsi"/>
        </w:rPr>
      </w:pPr>
      <w:r w:rsidRPr="00D57ED5">
        <w:rPr>
          <w:rFonts w:asciiTheme="minorHAnsi" w:hAnsiTheme="minorHAnsi" w:cstheme="minorHAnsi"/>
        </w:rPr>
        <w:lastRenderedPageBreak/>
        <w:t>Figure 2. HIE prediction using logistic regression and a range of automated feature selection</w:t>
      </w:r>
      <w:r w:rsidR="00D127F6" w:rsidRPr="00D57ED5">
        <w:rPr>
          <w:rFonts w:asciiTheme="minorHAnsi" w:hAnsiTheme="minorHAnsi" w:cstheme="minorHAnsi"/>
        </w:rPr>
        <w:t xml:space="preserve"> approaches</w:t>
      </w:r>
    </w:p>
    <w:p w14:paraId="056F9D7B" w14:textId="728BCCAB" w:rsidR="00265735" w:rsidRPr="00D57ED5" w:rsidRDefault="00265735" w:rsidP="002E1CA1">
      <w:pPr>
        <w:rPr>
          <w:rFonts w:asciiTheme="minorHAnsi" w:hAnsiTheme="minorHAnsi" w:cstheme="minorHAnsi"/>
        </w:rPr>
      </w:pPr>
      <w:r w:rsidRPr="00D57ED5">
        <w:rPr>
          <w:rFonts w:asciiTheme="minorHAnsi" w:hAnsiTheme="minorHAnsi" w:cstheme="minorHAnsi"/>
          <w:noProof/>
        </w:rPr>
        <w:drawing>
          <wp:inline distT="0" distB="0" distL="0" distR="0" wp14:anchorId="707FA145" wp14:editId="29426088">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7837B461" w14:textId="6F0F6F57" w:rsidR="005526D5" w:rsidRPr="00D57ED5" w:rsidRDefault="005D6D95" w:rsidP="002E1CA1">
      <w:pPr>
        <w:rPr>
          <w:rFonts w:asciiTheme="minorHAnsi" w:hAnsiTheme="minorHAnsi" w:cstheme="minorHAnsi"/>
        </w:rPr>
      </w:pPr>
      <w:r w:rsidRPr="00D57ED5">
        <w:rPr>
          <w:rFonts w:asciiTheme="minorHAnsi" w:hAnsiTheme="minorHAnsi" w:cstheme="minorHAnsi"/>
        </w:rPr>
        <w:t>RFE, reverse feature elimination. SVC, Linear support vector classifier. Tree, extra-tree.</w:t>
      </w:r>
      <w:r w:rsidR="003D3EC6" w:rsidRPr="00D57ED5">
        <w:rPr>
          <w:rFonts w:asciiTheme="minorHAnsi" w:hAnsiTheme="minorHAnsi" w:cstheme="minorHAnsi"/>
        </w:rPr>
        <w:t xml:space="preserve"> N, number of features. AUC, area under the curve.</w:t>
      </w:r>
    </w:p>
    <w:p w14:paraId="3E2F55FD" w14:textId="77777777" w:rsidR="005526D5" w:rsidRPr="00D57ED5" w:rsidRDefault="005526D5">
      <w:pPr>
        <w:spacing w:after="200" w:line="276" w:lineRule="auto"/>
        <w:rPr>
          <w:rFonts w:asciiTheme="minorHAnsi" w:hAnsiTheme="minorHAnsi" w:cstheme="minorHAnsi"/>
        </w:rPr>
      </w:pPr>
      <w:r w:rsidRPr="00D57ED5">
        <w:rPr>
          <w:rFonts w:asciiTheme="minorHAnsi" w:hAnsiTheme="minorHAnsi" w:cstheme="minorHAnsi"/>
        </w:rPr>
        <w:br w:type="page"/>
      </w:r>
    </w:p>
    <w:p w14:paraId="28773EB8" w14:textId="7F67B06A" w:rsidR="00560859" w:rsidRPr="00D57ED5" w:rsidRDefault="00CE1DD0" w:rsidP="00D56908">
      <w:pPr>
        <w:rPr>
          <w:rFonts w:asciiTheme="minorHAnsi" w:hAnsiTheme="minorHAnsi" w:cstheme="minorHAnsi"/>
        </w:rPr>
      </w:pPr>
      <w:r w:rsidRPr="00D57ED5">
        <w:rPr>
          <w:rFonts w:asciiTheme="minorHAnsi" w:hAnsiTheme="minorHAnsi" w:cstheme="minorHAnsi"/>
        </w:rPr>
        <w:lastRenderedPageBreak/>
        <w:t xml:space="preserve">Figure 3. HIE prediction using </w:t>
      </w:r>
      <w:r w:rsidR="00691ED1" w:rsidRPr="00D57ED5">
        <w:rPr>
          <w:rFonts w:asciiTheme="minorHAnsi" w:hAnsiTheme="minorHAnsi" w:cstheme="minorHAnsi"/>
        </w:rPr>
        <w:t xml:space="preserve">random forest classifier </w:t>
      </w:r>
      <w:r w:rsidRPr="00D57ED5">
        <w:rPr>
          <w:rFonts w:asciiTheme="minorHAnsi" w:hAnsiTheme="minorHAnsi" w:cstheme="minorHAnsi"/>
        </w:rPr>
        <w:t>and a range of automated feature selection approaches</w:t>
      </w:r>
      <w:r w:rsidR="001F7650" w:rsidRPr="00D57ED5">
        <w:rPr>
          <w:rFonts w:asciiTheme="minorHAnsi" w:hAnsiTheme="minorHAnsi" w:cstheme="minorHAnsi"/>
        </w:rPr>
        <w:t>.</w:t>
      </w:r>
    </w:p>
    <w:p w14:paraId="47E7C3E0" w14:textId="6AC0554A" w:rsidR="00B450AB" w:rsidRPr="00D57ED5" w:rsidRDefault="00B450AB" w:rsidP="00D56908">
      <w:pPr>
        <w:rPr>
          <w:rFonts w:asciiTheme="minorHAnsi" w:hAnsiTheme="minorHAnsi" w:cstheme="minorHAnsi"/>
        </w:rPr>
      </w:pPr>
      <w:r w:rsidRPr="00D57ED5">
        <w:rPr>
          <w:rFonts w:asciiTheme="minorHAnsi" w:hAnsiTheme="minorHAnsi" w:cstheme="minorHAnsi"/>
          <w:noProof/>
        </w:rPr>
        <w:drawing>
          <wp:inline distT="0" distB="0" distL="0" distR="0" wp14:anchorId="6F94EAE5" wp14:editId="514C8109">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3CF4769A" w14:textId="0976CD96" w:rsidR="00E61AE9" w:rsidRPr="00D57ED5" w:rsidRDefault="00E61AE9" w:rsidP="00D56908">
      <w:pPr>
        <w:rPr>
          <w:rFonts w:asciiTheme="minorHAnsi" w:hAnsiTheme="minorHAnsi" w:cstheme="minorHAnsi"/>
        </w:rPr>
      </w:pPr>
    </w:p>
    <w:p w14:paraId="2DB9AC97" w14:textId="0686C365" w:rsidR="00E61AE9" w:rsidRPr="00D57ED5" w:rsidRDefault="00E61AE9" w:rsidP="00D56908">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053643F0" w14:textId="77777777" w:rsidR="00560859" w:rsidRPr="00D57ED5" w:rsidRDefault="00560859">
      <w:pPr>
        <w:spacing w:after="200" w:line="276" w:lineRule="auto"/>
        <w:rPr>
          <w:rFonts w:asciiTheme="minorHAnsi" w:hAnsiTheme="minorHAnsi" w:cstheme="minorHAnsi"/>
        </w:rPr>
      </w:pPr>
      <w:r w:rsidRPr="00D57ED5">
        <w:rPr>
          <w:rFonts w:asciiTheme="minorHAnsi" w:hAnsiTheme="minorHAnsi" w:cstheme="minorHAnsi"/>
        </w:rPr>
        <w:br w:type="page"/>
      </w:r>
    </w:p>
    <w:p w14:paraId="3BFE40AF" w14:textId="7B02BDA6" w:rsidR="00560859" w:rsidRPr="00D57ED5" w:rsidRDefault="00D56908" w:rsidP="00D56908">
      <w:pPr>
        <w:rPr>
          <w:rFonts w:asciiTheme="minorHAnsi" w:hAnsiTheme="minorHAnsi" w:cstheme="minorHAnsi"/>
        </w:rPr>
      </w:pPr>
      <w:r w:rsidRPr="00D57ED5">
        <w:rPr>
          <w:rFonts w:asciiTheme="minorHAnsi" w:hAnsiTheme="minorHAnsi" w:cstheme="minorHAnsi"/>
        </w:rPr>
        <w:lastRenderedPageBreak/>
        <w:t xml:space="preserve">Figure 4. HIE prediction using naïve Bayes </w:t>
      </w:r>
      <w:r w:rsidR="00037F0D" w:rsidRPr="00D57ED5">
        <w:rPr>
          <w:rFonts w:asciiTheme="minorHAnsi" w:hAnsiTheme="minorHAnsi" w:cstheme="minorHAnsi"/>
        </w:rPr>
        <w:t xml:space="preserve">classifier </w:t>
      </w:r>
      <w:r w:rsidRPr="00D57ED5">
        <w:rPr>
          <w:rFonts w:asciiTheme="minorHAnsi" w:hAnsiTheme="minorHAnsi" w:cstheme="minorHAnsi"/>
        </w:rPr>
        <w:t>and a range of automated feature selection approaches.</w:t>
      </w:r>
    </w:p>
    <w:p w14:paraId="33327FD8" w14:textId="1BF6FE61" w:rsidR="00E61AE9" w:rsidRPr="00D57ED5" w:rsidRDefault="00B450AB" w:rsidP="00D56908">
      <w:pPr>
        <w:rPr>
          <w:rFonts w:asciiTheme="minorHAnsi" w:hAnsiTheme="minorHAnsi" w:cstheme="minorHAnsi"/>
        </w:rPr>
      </w:pPr>
      <w:r w:rsidRPr="00D57ED5">
        <w:rPr>
          <w:rFonts w:asciiTheme="minorHAnsi" w:hAnsiTheme="minorHAnsi" w:cstheme="minorHAnsi"/>
          <w:noProof/>
        </w:rPr>
        <w:drawing>
          <wp:inline distT="0" distB="0" distL="0" distR="0" wp14:anchorId="6D8988B5" wp14:editId="2C4E263A">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72D5E4C3" w14:textId="77777777" w:rsidR="00E61AE9" w:rsidRPr="00D57ED5" w:rsidRDefault="00E61AE9" w:rsidP="00E61AE9">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688FE1CA" w14:textId="77777777" w:rsidR="00E61AE9" w:rsidRPr="00D57ED5" w:rsidRDefault="00E61AE9" w:rsidP="00D56908">
      <w:pPr>
        <w:rPr>
          <w:rFonts w:asciiTheme="minorHAnsi" w:hAnsiTheme="minorHAnsi" w:cstheme="minorHAnsi"/>
        </w:rPr>
      </w:pPr>
    </w:p>
    <w:p w14:paraId="5587F51A" w14:textId="77777777" w:rsidR="00560859" w:rsidRPr="00D57ED5" w:rsidRDefault="00560859">
      <w:pPr>
        <w:spacing w:after="200" w:line="276" w:lineRule="auto"/>
        <w:rPr>
          <w:rFonts w:asciiTheme="minorHAnsi" w:hAnsiTheme="minorHAnsi" w:cstheme="minorHAnsi"/>
        </w:rPr>
      </w:pPr>
      <w:r w:rsidRPr="00D57ED5">
        <w:rPr>
          <w:rFonts w:asciiTheme="minorHAnsi" w:hAnsiTheme="minorHAnsi" w:cstheme="minorHAnsi"/>
        </w:rPr>
        <w:br w:type="page"/>
      </w:r>
    </w:p>
    <w:p w14:paraId="05E2015F" w14:textId="12B5F9A4" w:rsidR="00D56908" w:rsidRPr="00D57ED5" w:rsidRDefault="00D56908" w:rsidP="002E1CA1">
      <w:pPr>
        <w:rPr>
          <w:rFonts w:asciiTheme="minorHAnsi" w:hAnsiTheme="minorHAnsi" w:cstheme="minorHAnsi"/>
        </w:rPr>
      </w:pPr>
      <w:r w:rsidRPr="00D57ED5">
        <w:rPr>
          <w:rFonts w:asciiTheme="minorHAnsi" w:hAnsiTheme="minorHAnsi" w:cstheme="minorHAnsi"/>
        </w:rPr>
        <w:lastRenderedPageBreak/>
        <w:t xml:space="preserve">Figure 5. HIE prediction using </w:t>
      </w:r>
      <w:r w:rsidR="00037F0D" w:rsidRPr="00D57ED5">
        <w:rPr>
          <w:rFonts w:asciiTheme="minorHAnsi" w:hAnsiTheme="minorHAnsi" w:cstheme="minorHAnsi"/>
        </w:rPr>
        <w:t xml:space="preserve">neural network </w:t>
      </w:r>
      <w:r w:rsidRPr="00D57ED5">
        <w:rPr>
          <w:rFonts w:asciiTheme="minorHAnsi" w:hAnsiTheme="minorHAnsi" w:cstheme="minorHAnsi"/>
        </w:rPr>
        <w:t>classifier and a range of automated feature selection approaches.</w:t>
      </w:r>
    </w:p>
    <w:p w14:paraId="6A36B229" w14:textId="7A029326" w:rsidR="00E61AE9" w:rsidRPr="00D57ED5" w:rsidRDefault="00B450AB" w:rsidP="002E1CA1">
      <w:pPr>
        <w:rPr>
          <w:rFonts w:asciiTheme="minorHAnsi" w:hAnsiTheme="minorHAnsi" w:cstheme="minorHAnsi"/>
        </w:rPr>
      </w:pPr>
      <w:r w:rsidRPr="00D57ED5">
        <w:rPr>
          <w:rFonts w:asciiTheme="minorHAnsi" w:hAnsiTheme="minorHAnsi" w:cstheme="minorHAnsi"/>
          <w:noProof/>
        </w:rPr>
        <w:drawing>
          <wp:inline distT="0" distB="0" distL="0" distR="0" wp14:anchorId="4FD419D5" wp14:editId="7605E31E">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205A7D1C" w14:textId="77777777" w:rsidR="00E61AE9" w:rsidRPr="00D57ED5" w:rsidRDefault="00E61AE9" w:rsidP="00E61AE9">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5BC7F04C" w14:textId="77777777" w:rsidR="00E61AE9" w:rsidRPr="00D57ED5" w:rsidRDefault="00E61AE9" w:rsidP="002E1CA1">
      <w:pPr>
        <w:rPr>
          <w:rFonts w:asciiTheme="minorHAnsi" w:hAnsiTheme="minorHAnsi" w:cstheme="minorHAnsi"/>
        </w:rPr>
      </w:pPr>
    </w:p>
    <w:p w14:paraId="2255E3B2" w14:textId="77777777" w:rsidR="00C3206E" w:rsidRPr="00D57ED5" w:rsidRDefault="00C3206E">
      <w:pPr>
        <w:spacing w:after="200" w:line="276" w:lineRule="auto"/>
        <w:rPr>
          <w:rFonts w:asciiTheme="minorHAnsi" w:hAnsiTheme="minorHAnsi" w:cstheme="minorHAnsi"/>
        </w:rPr>
      </w:pPr>
      <w:r w:rsidRPr="00D57ED5">
        <w:rPr>
          <w:rFonts w:asciiTheme="minorHAnsi" w:hAnsiTheme="minorHAnsi" w:cstheme="minorHAnsi"/>
        </w:rPr>
        <w:br w:type="page"/>
      </w:r>
    </w:p>
    <w:p w14:paraId="6E92A162" w14:textId="147113D5" w:rsidR="006A3DE6" w:rsidRPr="00D57ED5" w:rsidRDefault="00273C50" w:rsidP="002E1CA1">
      <w:pPr>
        <w:rPr>
          <w:rFonts w:asciiTheme="minorHAnsi" w:hAnsiTheme="minorHAnsi" w:cstheme="minorHAnsi"/>
          <w:bCs/>
        </w:rPr>
      </w:pPr>
      <w:r w:rsidRPr="00D57ED5">
        <w:rPr>
          <w:rFonts w:asciiTheme="minorHAnsi" w:hAnsiTheme="minorHAnsi" w:cstheme="minorHAnsi"/>
          <w:bCs/>
        </w:rPr>
        <w:lastRenderedPageBreak/>
        <w:t xml:space="preserve">Supplementary </w:t>
      </w:r>
      <w:r w:rsidR="00CB2547" w:rsidRPr="00D57ED5">
        <w:rPr>
          <w:rFonts w:asciiTheme="minorHAnsi" w:hAnsiTheme="minorHAnsi" w:cstheme="minorHAnsi"/>
          <w:bCs/>
        </w:rPr>
        <w:t>Figure 1. Distribution</w:t>
      </w:r>
      <w:r w:rsidR="00467F79" w:rsidRPr="00D57ED5">
        <w:rPr>
          <w:rFonts w:asciiTheme="minorHAnsi" w:hAnsiTheme="minorHAnsi" w:cstheme="minorHAnsi"/>
          <w:bCs/>
        </w:rPr>
        <w:t xml:space="preserve"> and correlation</w:t>
      </w:r>
      <w:r w:rsidR="00CB2547" w:rsidRPr="00D57ED5">
        <w:rPr>
          <w:rFonts w:asciiTheme="minorHAnsi" w:hAnsiTheme="minorHAnsi" w:cstheme="minorHAnsi"/>
          <w:bCs/>
        </w:rPr>
        <w:t xml:space="preserve"> of automated feature selection </w:t>
      </w:r>
      <w:r w:rsidR="0096677D" w:rsidRPr="00D57ED5">
        <w:rPr>
          <w:rFonts w:asciiTheme="minorHAnsi" w:hAnsiTheme="minorHAnsi" w:cstheme="minorHAnsi"/>
          <w:bCs/>
        </w:rPr>
        <w:t>scores using antenatal risk factors</w:t>
      </w:r>
    </w:p>
    <w:p w14:paraId="3705934B" w14:textId="20C4029D" w:rsidR="0096677D" w:rsidRPr="00D57ED5" w:rsidRDefault="0096677D" w:rsidP="002E1CA1">
      <w:pPr>
        <w:rPr>
          <w:rFonts w:asciiTheme="minorHAnsi" w:hAnsiTheme="minorHAnsi" w:cstheme="minorHAnsi"/>
          <w:bCs/>
        </w:rPr>
      </w:pPr>
      <w:r w:rsidRPr="00D57ED5">
        <w:rPr>
          <w:rFonts w:asciiTheme="minorHAnsi" w:hAnsiTheme="minorHAnsi" w:cstheme="minorHAnsi"/>
          <w:bCs/>
          <w:noProof/>
        </w:rPr>
        <w:drawing>
          <wp:inline distT="0" distB="0" distL="0" distR="0" wp14:anchorId="1AA50406" wp14:editId="111A3422">
            <wp:extent cx="573151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2F08408B" w14:textId="3A575140" w:rsidR="007D054B" w:rsidRPr="00D57ED5" w:rsidRDefault="003446A0" w:rsidP="007D054B">
      <w:pPr>
        <w:rPr>
          <w:rFonts w:asciiTheme="minorHAnsi" w:hAnsiTheme="minorHAnsi" w:cstheme="minorHAnsi"/>
          <w:bCs/>
        </w:rPr>
      </w:pPr>
      <w:r w:rsidRPr="00D57ED5">
        <w:rPr>
          <w:rFonts w:asciiTheme="minorHAnsi" w:hAnsiTheme="minorHAnsi" w:cstheme="minorHAnsi"/>
          <w:bCs/>
        </w:rPr>
        <w:t>L</w:t>
      </w:r>
      <w:r w:rsidR="00870E60" w:rsidRPr="00D57ED5">
        <w:rPr>
          <w:rFonts w:asciiTheme="minorHAnsi" w:hAnsiTheme="minorHAnsi" w:cstheme="minorHAnsi"/>
          <w:bCs/>
        </w:rPr>
        <w:t>1 penalised regression [</w:t>
      </w:r>
      <w:r w:rsidR="0096677D" w:rsidRPr="00D57ED5">
        <w:rPr>
          <w:rFonts w:asciiTheme="minorHAnsi" w:hAnsiTheme="minorHAnsi" w:cstheme="minorHAnsi"/>
          <w:bCs/>
        </w:rPr>
        <w:t>ElasticNet</w:t>
      </w:r>
      <w:r w:rsidRPr="00D57ED5">
        <w:rPr>
          <w:rFonts w:asciiTheme="minorHAnsi" w:hAnsiTheme="minorHAnsi" w:cstheme="minorHAnsi"/>
          <w:bCs/>
        </w:rPr>
        <w:t xml:space="preserve"> &amp; </w:t>
      </w:r>
      <w:r w:rsidR="0096677D" w:rsidRPr="00D57ED5">
        <w:rPr>
          <w:rFonts w:asciiTheme="minorHAnsi" w:hAnsiTheme="minorHAnsi" w:cstheme="minorHAnsi"/>
          <w:bCs/>
        </w:rPr>
        <w:t>Lasso</w:t>
      </w:r>
      <w:r w:rsidR="00870E60" w:rsidRPr="00D57ED5">
        <w:rPr>
          <w:rFonts w:asciiTheme="minorHAnsi" w:hAnsiTheme="minorHAnsi" w:cstheme="minorHAnsi"/>
          <w:bCs/>
        </w:rPr>
        <w:t>]</w:t>
      </w:r>
      <w:r w:rsidR="0096677D" w:rsidRPr="00D57ED5">
        <w:rPr>
          <w:rFonts w:asciiTheme="minorHAnsi" w:hAnsiTheme="minorHAnsi" w:cstheme="minorHAnsi"/>
          <w:bCs/>
        </w:rPr>
        <w:t xml:space="preserve">, </w:t>
      </w:r>
      <w:r w:rsidR="00C41428" w:rsidRPr="00D57ED5">
        <w:rPr>
          <w:rFonts w:asciiTheme="minorHAnsi" w:hAnsiTheme="minorHAnsi" w:cstheme="minorHAnsi"/>
          <w:bCs/>
        </w:rPr>
        <w:t xml:space="preserve">absolute </w:t>
      </w:r>
      <w:r w:rsidR="0096677D" w:rsidRPr="00D57ED5">
        <w:rPr>
          <w:rFonts w:asciiTheme="minorHAnsi" w:hAnsiTheme="minorHAnsi" w:cstheme="minorHAnsi"/>
          <w:bCs/>
        </w:rPr>
        <w:t>regression coefficient.</w:t>
      </w:r>
      <w:r w:rsidR="00870E60" w:rsidRPr="00D57ED5">
        <w:rPr>
          <w:rFonts w:asciiTheme="minorHAnsi" w:hAnsiTheme="minorHAnsi" w:cstheme="minorHAnsi"/>
          <w:bCs/>
        </w:rPr>
        <w:t xml:space="preserve"> Random forest classifier [</w:t>
      </w:r>
      <w:r w:rsidR="0096677D" w:rsidRPr="00D57ED5">
        <w:rPr>
          <w:rFonts w:asciiTheme="minorHAnsi" w:hAnsiTheme="minorHAnsi" w:cstheme="minorHAnsi"/>
          <w:bCs/>
        </w:rPr>
        <w:t>Tree</w:t>
      </w:r>
      <w:r w:rsidR="00870E60" w:rsidRPr="00D57ED5">
        <w:rPr>
          <w:rFonts w:asciiTheme="minorHAnsi" w:hAnsiTheme="minorHAnsi" w:cstheme="minorHAnsi"/>
          <w:bCs/>
        </w:rPr>
        <w:t>]</w:t>
      </w:r>
      <w:r w:rsidR="0096677D" w:rsidRPr="00D57ED5">
        <w:rPr>
          <w:rFonts w:asciiTheme="minorHAnsi" w:hAnsiTheme="minorHAnsi" w:cstheme="minorHAnsi"/>
          <w:bCs/>
        </w:rPr>
        <w:t xml:space="preserve">, feature importance. </w:t>
      </w:r>
      <w:r w:rsidR="00162935" w:rsidRPr="00D57ED5">
        <w:rPr>
          <w:rFonts w:asciiTheme="minorHAnsi" w:hAnsiTheme="minorHAnsi" w:cstheme="minorHAnsi"/>
          <w:bCs/>
        </w:rPr>
        <w:t>L1 penalised l</w:t>
      </w:r>
      <w:r w:rsidR="00870E60" w:rsidRPr="00D57ED5">
        <w:rPr>
          <w:rFonts w:asciiTheme="minorHAnsi" w:hAnsiTheme="minorHAnsi" w:cstheme="minorHAnsi"/>
          <w:bCs/>
        </w:rPr>
        <w:t>inear support vector classifier [</w:t>
      </w:r>
      <w:r w:rsidR="0096677D" w:rsidRPr="00D57ED5">
        <w:rPr>
          <w:rFonts w:asciiTheme="minorHAnsi" w:hAnsiTheme="minorHAnsi" w:cstheme="minorHAnsi"/>
          <w:bCs/>
        </w:rPr>
        <w:t>SVC</w:t>
      </w:r>
      <w:r w:rsidR="00870E60" w:rsidRPr="00D57ED5">
        <w:rPr>
          <w:rFonts w:asciiTheme="minorHAnsi" w:hAnsiTheme="minorHAnsi" w:cstheme="minorHAnsi"/>
          <w:bCs/>
        </w:rPr>
        <w:t>]</w:t>
      </w:r>
      <w:r w:rsidR="0096677D" w:rsidRPr="00D57ED5">
        <w:rPr>
          <w:rFonts w:asciiTheme="minorHAnsi" w:hAnsiTheme="minorHAnsi" w:cstheme="minorHAnsi"/>
          <w:bCs/>
        </w:rPr>
        <w:t>,</w:t>
      </w:r>
      <w:r w:rsidR="00870E60" w:rsidRPr="00D57ED5">
        <w:rPr>
          <w:rFonts w:asciiTheme="minorHAnsi" w:hAnsiTheme="minorHAnsi" w:cstheme="minorHAnsi"/>
          <w:bCs/>
        </w:rPr>
        <w:t xml:space="preserve"> </w:t>
      </w:r>
      <w:r w:rsidR="00AF0939" w:rsidRPr="00D57ED5">
        <w:rPr>
          <w:rFonts w:asciiTheme="minorHAnsi" w:hAnsiTheme="minorHAnsi" w:cstheme="minorHAnsi"/>
          <w:bCs/>
        </w:rPr>
        <w:t>absolute coefficient.</w:t>
      </w:r>
      <w:r w:rsidR="00B85B33" w:rsidRPr="00D57ED5">
        <w:rPr>
          <w:rFonts w:asciiTheme="minorHAnsi" w:hAnsiTheme="minorHAnsi" w:cstheme="minorHAnsi"/>
          <w:bCs/>
        </w:rPr>
        <w:t xml:space="preserve"> </w:t>
      </w:r>
      <w:r w:rsidRPr="00D57ED5">
        <w:rPr>
          <w:rFonts w:asciiTheme="minorHAnsi" w:hAnsiTheme="minorHAnsi" w:cstheme="minorHAnsi"/>
          <w:bCs/>
        </w:rPr>
        <w:t>Reverse feature elimination [RFE]</w:t>
      </w:r>
      <w:r w:rsidR="00DC0D59" w:rsidRPr="00D57ED5">
        <w:rPr>
          <w:rFonts w:asciiTheme="minorHAnsi" w:hAnsiTheme="minorHAnsi" w:cstheme="minorHAnsi"/>
          <w:bCs/>
        </w:rPr>
        <w:t xml:space="preserve"> using logistic regression</w:t>
      </w:r>
      <w:r w:rsidRPr="00D57ED5">
        <w:rPr>
          <w:rFonts w:asciiTheme="minorHAnsi" w:hAnsiTheme="minorHAnsi" w:cstheme="minorHAnsi"/>
          <w:bCs/>
        </w:rPr>
        <w:t>,</w:t>
      </w:r>
      <w:r w:rsidR="002010BF" w:rsidRPr="00D57ED5">
        <w:rPr>
          <w:rFonts w:asciiTheme="minorHAnsi" w:hAnsiTheme="minorHAnsi" w:cstheme="minorHAnsi"/>
          <w:bCs/>
        </w:rPr>
        <w:t xml:space="preserve"> </w:t>
      </w:r>
      <w:r w:rsidR="00A17B94" w:rsidRPr="00D57ED5">
        <w:rPr>
          <w:rFonts w:asciiTheme="minorHAnsi" w:hAnsiTheme="minorHAnsi" w:cstheme="minorHAnsi"/>
          <w:bCs/>
        </w:rPr>
        <w:t xml:space="preserve">descending rank of </w:t>
      </w:r>
      <w:r w:rsidR="002010BF" w:rsidRPr="00D57ED5">
        <w:rPr>
          <w:rFonts w:asciiTheme="minorHAnsi" w:hAnsiTheme="minorHAnsi" w:cstheme="minorHAnsi"/>
          <w:bCs/>
        </w:rPr>
        <w:t>predictor</w:t>
      </w:r>
      <w:r w:rsidR="00A17B94" w:rsidRPr="00D57ED5">
        <w:rPr>
          <w:rFonts w:asciiTheme="minorHAnsi" w:hAnsiTheme="minorHAnsi" w:cstheme="minorHAnsi"/>
          <w:bCs/>
        </w:rPr>
        <w:t>s</w:t>
      </w:r>
      <w:r w:rsidRPr="00D57ED5">
        <w:rPr>
          <w:rFonts w:asciiTheme="minorHAnsi" w:hAnsiTheme="minorHAnsi" w:cstheme="minorHAnsi"/>
          <w:bCs/>
        </w:rPr>
        <w:t>.</w:t>
      </w:r>
      <w:r w:rsidR="007D054B" w:rsidRPr="00D57ED5">
        <w:rPr>
          <w:rFonts w:asciiTheme="minorHAnsi" w:hAnsiTheme="minorHAnsi" w:cstheme="minorHAnsi"/>
          <w:bCs/>
        </w:rPr>
        <w:t xml:space="preserve"> Corr, Spearman’s rho rank correlation coefficient.</w:t>
      </w:r>
    </w:p>
    <w:p w14:paraId="3B0D298F" w14:textId="6AA0EAA9" w:rsidR="001B1EF9" w:rsidRPr="00D57ED5" w:rsidRDefault="001B1EF9" w:rsidP="002E1CA1">
      <w:pPr>
        <w:rPr>
          <w:rFonts w:asciiTheme="minorHAnsi" w:hAnsiTheme="minorHAnsi" w:cstheme="minorHAnsi"/>
          <w:bCs/>
        </w:rPr>
      </w:pPr>
    </w:p>
    <w:p w14:paraId="35D96F72" w14:textId="77777777" w:rsidR="001B1EF9" w:rsidRPr="00D57ED5" w:rsidRDefault="001B1EF9">
      <w:pPr>
        <w:spacing w:after="200" w:line="276" w:lineRule="auto"/>
        <w:rPr>
          <w:rFonts w:asciiTheme="minorHAnsi" w:hAnsiTheme="minorHAnsi" w:cstheme="minorHAnsi"/>
          <w:bCs/>
        </w:rPr>
      </w:pPr>
      <w:r w:rsidRPr="00D57ED5">
        <w:rPr>
          <w:rFonts w:asciiTheme="minorHAnsi" w:hAnsiTheme="minorHAnsi" w:cstheme="minorHAnsi"/>
          <w:bCs/>
        </w:rPr>
        <w:br w:type="page"/>
      </w:r>
    </w:p>
    <w:p w14:paraId="6DD3E001" w14:textId="5369B0A8" w:rsidR="00B1191A" w:rsidRPr="00D57ED5" w:rsidRDefault="00B1191A" w:rsidP="00B1191A">
      <w:pPr>
        <w:rPr>
          <w:rFonts w:asciiTheme="minorHAnsi" w:hAnsiTheme="minorHAnsi" w:cstheme="minorHAnsi"/>
          <w:bCs/>
        </w:rPr>
      </w:pPr>
      <w:r w:rsidRPr="00D57ED5">
        <w:rPr>
          <w:rFonts w:asciiTheme="minorHAnsi" w:hAnsiTheme="minorHAnsi" w:cstheme="minorHAnsi"/>
          <w:bCs/>
        </w:rPr>
        <w:lastRenderedPageBreak/>
        <w:t xml:space="preserve">Supplementary Figure 2. Distribution and correlation of automated feature selection scores using antenatal </w:t>
      </w:r>
      <w:r w:rsidR="002A2EF6" w:rsidRPr="00D57ED5">
        <w:rPr>
          <w:rFonts w:asciiTheme="minorHAnsi" w:hAnsiTheme="minorHAnsi" w:cstheme="minorHAnsi"/>
          <w:bCs/>
        </w:rPr>
        <w:t xml:space="preserve">and growth </w:t>
      </w:r>
      <w:r w:rsidRPr="00D57ED5">
        <w:rPr>
          <w:rFonts w:asciiTheme="minorHAnsi" w:hAnsiTheme="minorHAnsi" w:cstheme="minorHAnsi"/>
          <w:bCs/>
        </w:rPr>
        <w:t>risk factors</w:t>
      </w:r>
    </w:p>
    <w:p w14:paraId="74458789" w14:textId="21510FEC" w:rsidR="00B1191A" w:rsidRPr="00D57ED5" w:rsidRDefault="006E6D7D" w:rsidP="00B1191A">
      <w:pPr>
        <w:rPr>
          <w:rFonts w:asciiTheme="minorHAnsi" w:hAnsiTheme="minorHAnsi" w:cstheme="minorHAnsi"/>
          <w:bCs/>
        </w:rPr>
      </w:pPr>
      <w:r w:rsidRPr="00D57ED5">
        <w:rPr>
          <w:rFonts w:asciiTheme="minorHAnsi" w:hAnsiTheme="minorHAnsi" w:cstheme="minorHAnsi"/>
          <w:bCs/>
          <w:noProof/>
        </w:rPr>
        <w:drawing>
          <wp:inline distT="0" distB="0" distL="0" distR="0" wp14:anchorId="3DDCA0AF" wp14:editId="388F0DB5">
            <wp:extent cx="573151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2A6D98AB" w14:textId="26B6CC42" w:rsidR="004D33AE" w:rsidRPr="00D57ED5" w:rsidRDefault="00B1191A" w:rsidP="00B1191A">
      <w:pPr>
        <w:rPr>
          <w:rFonts w:asciiTheme="minorHAnsi" w:hAnsiTheme="minorHAnsi" w:cstheme="minorHAnsi"/>
          <w:bCs/>
        </w:rPr>
      </w:pPr>
      <w:r w:rsidRPr="00D57ED5">
        <w:rPr>
          <w:rFonts w:asciiTheme="minorHAnsi" w:hAnsiTheme="minorHAnsi" w:cstheme="minorHAnsi"/>
          <w:bCs/>
        </w:rPr>
        <w:t>L1 penalised regression [ElasticNet &amp; Lasso], absolute regression coefficient. Random forest classifier [Tree], feature importance. L1 penalised linear support vector classifier [SVC], absolute coefficient. Reverse feature elimination [RFE] using logistic regression, descending rank of predictors.</w:t>
      </w:r>
      <w:r w:rsidR="006E6D7D" w:rsidRPr="00D57ED5">
        <w:rPr>
          <w:rFonts w:asciiTheme="minorHAnsi" w:hAnsiTheme="minorHAnsi" w:cstheme="minorHAnsi"/>
          <w:bCs/>
        </w:rPr>
        <w:t xml:space="preserve"> Corr, Spearman’s rho rank correlation coefficient.</w:t>
      </w:r>
    </w:p>
    <w:p w14:paraId="4DC6CDD4" w14:textId="77777777" w:rsidR="004D33AE" w:rsidRPr="00D57ED5" w:rsidRDefault="004D33AE">
      <w:pPr>
        <w:spacing w:after="200" w:line="276" w:lineRule="auto"/>
        <w:rPr>
          <w:rFonts w:asciiTheme="minorHAnsi" w:hAnsiTheme="minorHAnsi" w:cstheme="minorHAnsi"/>
          <w:bCs/>
        </w:rPr>
      </w:pPr>
      <w:r w:rsidRPr="00D57ED5">
        <w:rPr>
          <w:rFonts w:asciiTheme="minorHAnsi" w:hAnsiTheme="minorHAnsi" w:cstheme="minorHAnsi"/>
          <w:bCs/>
        </w:rPr>
        <w:br w:type="page"/>
      </w:r>
    </w:p>
    <w:p w14:paraId="5ED30D4A" w14:textId="4890203F" w:rsidR="004D33AE" w:rsidRPr="00D57ED5" w:rsidRDefault="004D33AE" w:rsidP="004D33AE">
      <w:pPr>
        <w:rPr>
          <w:rFonts w:asciiTheme="minorHAnsi" w:hAnsiTheme="minorHAnsi" w:cstheme="minorHAnsi"/>
          <w:bCs/>
        </w:rPr>
      </w:pPr>
      <w:r w:rsidRPr="00D57ED5">
        <w:rPr>
          <w:rFonts w:asciiTheme="minorHAnsi" w:hAnsiTheme="minorHAnsi" w:cstheme="minorHAnsi"/>
          <w:bCs/>
        </w:rPr>
        <w:lastRenderedPageBreak/>
        <w:t>Supplementary Figure 3. Distribution and correlation of automated feature selection scores using antenatal and intrapartum risk factors</w:t>
      </w:r>
    </w:p>
    <w:p w14:paraId="61B1B077" w14:textId="0D91A9FD" w:rsidR="004D33AE" w:rsidRPr="00D57ED5" w:rsidRDefault="00B977B8" w:rsidP="004D33AE">
      <w:pPr>
        <w:rPr>
          <w:rFonts w:asciiTheme="minorHAnsi" w:hAnsiTheme="minorHAnsi" w:cstheme="minorHAnsi"/>
          <w:bCs/>
        </w:rPr>
      </w:pPr>
      <w:r w:rsidRPr="00D57ED5">
        <w:rPr>
          <w:rFonts w:asciiTheme="minorHAnsi" w:hAnsiTheme="minorHAnsi" w:cstheme="minorHAnsi"/>
          <w:bCs/>
          <w:noProof/>
        </w:rPr>
        <w:drawing>
          <wp:inline distT="0" distB="0" distL="0" distR="0" wp14:anchorId="283312B9" wp14:editId="639EEBBC">
            <wp:extent cx="573151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1B01A153" w14:textId="6FAD3F5A" w:rsidR="00CB2547" w:rsidRDefault="004D33AE" w:rsidP="00B1191A">
      <w:pPr>
        <w:rPr>
          <w:ins w:id="488" w:author="David Odd" w:date="2020-12-15T20:02:00Z"/>
          <w:rFonts w:asciiTheme="minorHAnsi" w:hAnsiTheme="minorHAnsi" w:cstheme="minorHAnsi"/>
          <w:bCs/>
        </w:rPr>
      </w:pPr>
      <w:r w:rsidRPr="00D57ED5">
        <w:rPr>
          <w:rFonts w:asciiTheme="minorHAnsi" w:hAnsiTheme="minorHAnsi" w:cstheme="minorHAnsi"/>
          <w:bCs/>
        </w:rPr>
        <w:t>L1 penalised regression [ElasticNet &amp; Lasso], absolute regression coefficient. Random forest classifier [Tree], feature importance. L1 penalised linear support vector classifier [SVC], absolute coefficient. Reverse feature elimination [RFE] using logistic regression, descending rank of predictors. Corr, Spearman’s rho rank correlation coefficient.</w:t>
      </w:r>
    </w:p>
    <w:p w14:paraId="64645EB2" w14:textId="7991CE5E" w:rsidR="00B97A0F" w:rsidRDefault="00B97A0F" w:rsidP="00B1191A">
      <w:pPr>
        <w:rPr>
          <w:ins w:id="489" w:author="David Odd" w:date="2020-12-15T20:02:00Z"/>
          <w:rFonts w:asciiTheme="minorHAnsi" w:hAnsiTheme="minorHAnsi" w:cstheme="minorHAnsi"/>
          <w:bCs/>
        </w:rPr>
      </w:pPr>
    </w:p>
    <w:p w14:paraId="69A6E814" w14:textId="432231E4" w:rsidR="00B97A0F" w:rsidRDefault="00B97A0F">
      <w:pPr>
        <w:spacing w:after="200" w:line="276" w:lineRule="auto"/>
        <w:rPr>
          <w:ins w:id="490" w:author="David Odd" w:date="2020-12-15T20:02:00Z"/>
          <w:rFonts w:asciiTheme="minorHAnsi" w:hAnsiTheme="minorHAnsi" w:cstheme="minorHAnsi"/>
          <w:bCs/>
        </w:rPr>
      </w:pPr>
      <w:ins w:id="491" w:author="David Odd" w:date="2020-12-15T20:02:00Z">
        <w:r>
          <w:rPr>
            <w:rFonts w:asciiTheme="minorHAnsi" w:hAnsiTheme="minorHAnsi" w:cstheme="minorHAnsi"/>
            <w:bCs/>
          </w:rPr>
          <w:br w:type="page"/>
        </w:r>
      </w:ins>
    </w:p>
    <w:p w14:paraId="11E0BD84" w14:textId="00B2C9E2" w:rsidR="00B97A0F" w:rsidRDefault="00B97A0F" w:rsidP="00B1191A">
      <w:pPr>
        <w:rPr>
          <w:ins w:id="492" w:author="David Odd" w:date="2020-12-15T20:02:00Z"/>
          <w:rFonts w:asciiTheme="minorHAnsi" w:hAnsiTheme="minorHAnsi" w:cstheme="minorHAnsi"/>
          <w:bCs/>
        </w:rPr>
      </w:pPr>
      <w:ins w:id="493" w:author="David Odd" w:date="2020-12-15T20:02:00Z">
        <w:r>
          <w:rPr>
            <w:rFonts w:asciiTheme="minorHAnsi" w:hAnsiTheme="minorHAnsi" w:cstheme="minorHAnsi"/>
            <w:bCs/>
          </w:rPr>
          <w:lastRenderedPageBreak/>
          <w:t>Appendix. Stata Code</w:t>
        </w:r>
      </w:ins>
    </w:p>
    <w:p w14:paraId="65F78B09" w14:textId="649DD15A" w:rsidR="00B97A0F" w:rsidRDefault="00B97A0F" w:rsidP="00B1191A">
      <w:pPr>
        <w:rPr>
          <w:ins w:id="494" w:author="David Odd" w:date="2020-12-15T20:02:00Z"/>
          <w:rFonts w:asciiTheme="minorHAnsi" w:hAnsiTheme="minorHAnsi" w:cstheme="minorHAnsi"/>
          <w:bCs/>
        </w:rPr>
      </w:pPr>
    </w:p>
    <w:p w14:paraId="785A4616" w14:textId="77777777" w:rsidR="00B97A0F" w:rsidRPr="00B97A0F" w:rsidRDefault="00B97A0F" w:rsidP="00B97A0F">
      <w:pPr>
        <w:rPr>
          <w:ins w:id="495" w:author="David Odd" w:date="2020-12-15T20:02:00Z"/>
          <w:rFonts w:asciiTheme="minorHAnsi" w:hAnsiTheme="minorHAnsi" w:cstheme="minorHAnsi"/>
          <w:bCs/>
        </w:rPr>
      </w:pPr>
      <w:ins w:id="496" w:author="David Odd" w:date="2020-12-15T20:02:00Z">
        <w:r w:rsidRPr="00B97A0F">
          <w:rPr>
            <w:rFonts w:asciiTheme="minorHAnsi" w:hAnsiTheme="minorHAnsi" w:cstheme="minorHAnsi"/>
            <w:bCs/>
          </w:rPr>
          <w:t>set more off</w:t>
        </w:r>
      </w:ins>
    </w:p>
    <w:p w14:paraId="3A3FBFF7" w14:textId="77777777" w:rsidR="00B97A0F" w:rsidRPr="00B97A0F" w:rsidRDefault="00B97A0F" w:rsidP="00B97A0F">
      <w:pPr>
        <w:rPr>
          <w:ins w:id="497" w:author="David Odd" w:date="2020-12-15T20:02:00Z"/>
          <w:rFonts w:asciiTheme="minorHAnsi" w:hAnsiTheme="minorHAnsi" w:cstheme="minorHAnsi"/>
          <w:bCs/>
        </w:rPr>
      </w:pPr>
      <w:ins w:id="498" w:author="David Odd" w:date="2020-12-15T20:02:00Z">
        <w:r w:rsidRPr="00B97A0F">
          <w:rPr>
            <w:rFonts w:asciiTheme="minorHAnsi" w:hAnsiTheme="minorHAnsi" w:cstheme="minorHAnsi"/>
            <w:bCs/>
          </w:rPr>
          <w:t>set matsize 800</w:t>
        </w:r>
      </w:ins>
    </w:p>
    <w:p w14:paraId="3AB437E1" w14:textId="1AF21AB0" w:rsidR="00B97A0F" w:rsidRPr="00B97A0F" w:rsidRDefault="00B97A0F" w:rsidP="00B97A0F">
      <w:pPr>
        <w:rPr>
          <w:ins w:id="499" w:author="David Odd" w:date="2020-12-15T20:02:00Z"/>
          <w:rFonts w:asciiTheme="minorHAnsi" w:hAnsiTheme="minorHAnsi" w:cstheme="minorHAnsi"/>
          <w:bCs/>
        </w:rPr>
      </w:pPr>
      <w:ins w:id="500" w:author="David Odd" w:date="2020-12-15T20:02:00Z">
        <w:r w:rsidRPr="00B97A0F">
          <w:rPr>
            <w:rFonts w:asciiTheme="minorHAnsi" w:hAnsiTheme="minorHAnsi" w:cstheme="minorHAnsi"/>
            <w:bCs/>
          </w:rPr>
          <w:t xml:space="preserve">cd </w:t>
        </w:r>
        <w:r>
          <w:rPr>
            <w:rFonts w:asciiTheme="minorHAnsi" w:hAnsiTheme="minorHAnsi" w:cstheme="minorHAnsi"/>
            <w:bCs/>
          </w:rPr>
          <w:t>#DATADIRECTORY</w:t>
        </w:r>
      </w:ins>
    </w:p>
    <w:p w14:paraId="2ED081B7" w14:textId="77777777" w:rsidR="00B97A0F" w:rsidRPr="00B97A0F" w:rsidRDefault="00B97A0F" w:rsidP="00B97A0F">
      <w:pPr>
        <w:rPr>
          <w:ins w:id="501" w:author="David Odd" w:date="2020-12-15T20:02:00Z"/>
          <w:rFonts w:asciiTheme="minorHAnsi" w:hAnsiTheme="minorHAnsi" w:cstheme="minorHAnsi"/>
          <w:bCs/>
        </w:rPr>
      </w:pPr>
    </w:p>
    <w:p w14:paraId="100D0E31" w14:textId="77777777" w:rsidR="00B97A0F" w:rsidRPr="00B97A0F" w:rsidRDefault="00B97A0F" w:rsidP="00B97A0F">
      <w:pPr>
        <w:rPr>
          <w:ins w:id="502" w:author="David Odd" w:date="2020-12-15T20:02:00Z"/>
          <w:rFonts w:asciiTheme="minorHAnsi" w:hAnsiTheme="minorHAnsi" w:cstheme="minorHAnsi"/>
          <w:bCs/>
        </w:rPr>
      </w:pPr>
      <w:ins w:id="503" w:author="David Odd" w:date="2020-12-15T20:02:00Z">
        <w:r w:rsidRPr="00B97A0F">
          <w:rPr>
            <w:rFonts w:asciiTheme="minorHAnsi" w:hAnsiTheme="minorHAnsi" w:cstheme="minorHAnsi"/>
            <w:bCs/>
          </w:rPr>
          <w:t>capture program drop logitpredict</w:t>
        </w:r>
      </w:ins>
    </w:p>
    <w:p w14:paraId="5FE636EE" w14:textId="77777777" w:rsidR="00B97A0F" w:rsidRPr="00B97A0F" w:rsidRDefault="00B97A0F" w:rsidP="00B97A0F">
      <w:pPr>
        <w:rPr>
          <w:ins w:id="504" w:author="David Odd" w:date="2020-12-15T20:02:00Z"/>
          <w:rFonts w:asciiTheme="minorHAnsi" w:hAnsiTheme="minorHAnsi" w:cstheme="minorHAnsi"/>
          <w:bCs/>
        </w:rPr>
      </w:pPr>
      <w:ins w:id="505" w:author="David Odd" w:date="2020-12-15T20:02:00Z">
        <w:r w:rsidRPr="00B97A0F">
          <w:rPr>
            <w:rFonts w:asciiTheme="minorHAnsi" w:hAnsiTheme="minorHAnsi" w:cstheme="minorHAnsi"/>
            <w:bCs/>
          </w:rPr>
          <w:t>program define logitpredict</w:t>
        </w:r>
      </w:ins>
    </w:p>
    <w:p w14:paraId="1DD62D18" w14:textId="77777777" w:rsidR="00B97A0F" w:rsidRPr="00B97A0F" w:rsidRDefault="00B97A0F" w:rsidP="00B97A0F">
      <w:pPr>
        <w:rPr>
          <w:ins w:id="506" w:author="David Odd" w:date="2020-12-15T20:02:00Z"/>
          <w:rFonts w:asciiTheme="minorHAnsi" w:hAnsiTheme="minorHAnsi" w:cstheme="minorHAnsi"/>
          <w:bCs/>
        </w:rPr>
      </w:pPr>
      <w:ins w:id="507" w:author="David Odd" w:date="2020-12-15T20:02:00Z">
        <w:r w:rsidRPr="00B97A0F">
          <w:rPr>
            <w:rFonts w:asciiTheme="minorHAnsi" w:hAnsiTheme="minorHAnsi" w:cstheme="minorHAnsi"/>
            <w:bCs/>
          </w:rPr>
          <w:tab/>
          <w:t>quietly gen con_a_`1'_pred=.</w:t>
        </w:r>
      </w:ins>
    </w:p>
    <w:p w14:paraId="3C8CA306" w14:textId="77777777" w:rsidR="00B97A0F" w:rsidRPr="00B97A0F" w:rsidRDefault="00B97A0F" w:rsidP="00B97A0F">
      <w:pPr>
        <w:rPr>
          <w:ins w:id="508" w:author="David Odd" w:date="2020-12-15T20:02:00Z"/>
          <w:rFonts w:asciiTheme="minorHAnsi" w:hAnsiTheme="minorHAnsi" w:cstheme="minorHAnsi"/>
          <w:bCs/>
        </w:rPr>
      </w:pPr>
      <w:ins w:id="509" w:author="David Odd" w:date="2020-12-15T20:02:00Z">
        <w:r w:rsidRPr="00B97A0F">
          <w:rPr>
            <w:rFonts w:asciiTheme="minorHAnsi" w:hAnsiTheme="minorHAnsi" w:cstheme="minorHAnsi"/>
            <w:bCs/>
          </w:rPr>
          <w:tab/>
          <w:t>quietly gen con_a_`1'_qpred=.</w:t>
        </w:r>
      </w:ins>
    </w:p>
    <w:p w14:paraId="7A56E495" w14:textId="77777777" w:rsidR="00B97A0F" w:rsidRPr="00B97A0F" w:rsidRDefault="00B97A0F" w:rsidP="00B97A0F">
      <w:pPr>
        <w:rPr>
          <w:ins w:id="510" w:author="David Odd" w:date="2020-12-15T20:02:00Z"/>
          <w:rFonts w:asciiTheme="minorHAnsi" w:hAnsiTheme="minorHAnsi" w:cstheme="minorHAnsi"/>
          <w:bCs/>
        </w:rPr>
      </w:pPr>
      <w:ins w:id="511" w:author="David Odd" w:date="2020-12-15T20:02:00Z">
        <w:r w:rsidRPr="00B97A0F">
          <w:rPr>
            <w:rFonts w:asciiTheme="minorHAnsi" w:hAnsiTheme="minorHAnsi" w:cstheme="minorHAnsi"/>
            <w:bCs/>
          </w:rPr>
          <w:tab/>
          <w:t>quietly gen con_g_`1'_pred=.</w:t>
        </w:r>
      </w:ins>
    </w:p>
    <w:p w14:paraId="728C2C4D" w14:textId="77777777" w:rsidR="00B97A0F" w:rsidRPr="00B97A0F" w:rsidRDefault="00B97A0F" w:rsidP="00B97A0F">
      <w:pPr>
        <w:rPr>
          <w:ins w:id="512" w:author="David Odd" w:date="2020-12-15T20:02:00Z"/>
          <w:rFonts w:asciiTheme="minorHAnsi" w:hAnsiTheme="minorHAnsi" w:cstheme="minorHAnsi"/>
          <w:bCs/>
        </w:rPr>
      </w:pPr>
      <w:ins w:id="513" w:author="David Odd" w:date="2020-12-15T20:02:00Z">
        <w:r w:rsidRPr="00B97A0F">
          <w:rPr>
            <w:rFonts w:asciiTheme="minorHAnsi" w:hAnsiTheme="minorHAnsi" w:cstheme="minorHAnsi"/>
            <w:bCs/>
          </w:rPr>
          <w:tab/>
          <w:t>quietly gen con_g_`1'_qpred=.</w:t>
        </w:r>
      </w:ins>
    </w:p>
    <w:p w14:paraId="068C6FB3" w14:textId="77777777" w:rsidR="00B97A0F" w:rsidRPr="00B97A0F" w:rsidRDefault="00B97A0F" w:rsidP="00B97A0F">
      <w:pPr>
        <w:rPr>
          <w:ins w:id="514" w:author="David Odd" w:date="2020-12-15T20:02:00Z"/>
          <w:rFonts w:asciiTheme="minorHAnsi" w:hAnsiTheme="minorHAnsi" w:cstheme="minorHAnsi"/>
          <w:bCs/>
        </w:rPr>
      </w:pPr>
      <w:ins w:id="515" w:author="David Odd" w:date="2020-12-15T20:02:00Z">
        <w:r w:rsidRPr="00B97A0F">
          <w:rPr>
            <w:rFonts w:asciiTheme="minorHAnsi" w:hAnsiTheme="minorHAnsi" w:cstheme="minorHAnsi"/>
            <w:bCs/>
          </w:rPr>
          <w:tab/>
          <w:t>quietly gen con_i_`1'_pred=.</w:t>
        </w:r>
      </w:ins>
    </w:p>
    <w:p w14:paraId="54A5E4E4" w14:textId="77777777" w:rsidR="00B97A0F" w:rsidRPr="00B97A0F" w:rsidRDefault="00B97A0F" w:rsidP="00B97A0F">
      <w:pPr>
        <w:rPr>
          <w:ins w:id="516" w:author="David Odd" w:date="2020-12-15T20:02:00Z"/>
          <w:rFonts w:asciiTheme="minorHAnsi" w:hAnsiTheme="minorHAnsi" w:cstheme="minorHAnsi"/>
          <w:bCs/>
        </w:rPr>
      </w:pPr>
      <w:ins w:id="517" w:author="David Odd" w:date="2020-12-15T20:02:00Z">
        <w:r w:rsidRPr="00B97A0F">
          <w:rPr>
            <w:rFonts w:asciiTheme="minorHAnsi" w:hAnsiTheme="minorHAnsi" w:cstheme="minorHAnsi"/>
            <w:bCs/>
          </w:rPr>
          <w:tab/>
          <w:t>quietly gen con_i_`1'_qpred=.</w:t>
        </w:r>
      </w:ins>
    </w:p>
    <w:p w14:paraId="7B4AE7E0" w14:textId="77777777" w:rsidR="00B97A0F" w:rsidRPr="00B97A0F" w:rsidRDefault="00B97A0F" w:rsidP="00B97A0F">
      <w:pPr>
        <w:rPr>
          <w:ins w:id="518" w:author="David Odd" w:date="2020-12-15T20:02:00Z"/>
          <w:rFonts w:asciiTheme="minorHAnsi" w:hAnsiTheme="minorHAnsi" w:cstheme="minorHAnsi"/>
          <w:bCs/>
        </w:rPr>
      </w:pPr>
    </w:p>
    <w:p w14:paraId="03AE6F8B" w14:textId="77777777" w:rsidR="00B97A0F" w:rsidRPr="00B97A0F" w:rsidRDefault="00B97A0F" w:rsidP="00B97A0F">
      <w:pPr>
        <w:rPr>
          <w:ins w:id="519" w:author="David Odd" w:date="2020-12-15T20:02:00Z"/>
          <w:rFonts w:asciiTheme="minorHAnsi" w:hAnsiTheme="minorHAnsi" w:cstheme="minorHAnsi"/>
          <w:bCs/>
        </w:rPr>
      </w:pPr>
      <w:ins w:id="520" w:author="David Odd" w:date="2020-12-15T20:02:00Z">
        <w:r w:rsidRPr="00B97A0F">
          <w:rPr>
            <w:rFonts w:asciiTheme="minorHAnsi" w:hAnsiTheme="minorHAnsi" w:cstheme="minorHAnsi"/>
            <w:bCs/>
          </w:rPr>
          <w:tab/>
        </w:r>
        <w:r w:rsidRPr="00B97A0F">
          <w:rPr>
            <w:rFonts w:asciiTheme="minorHAnsi" w:hAnsiTheme="minorHAnsi" w:cstheme="minorHAnsi"/>
            <w:bCs/>
          </w:rPr>
          <w:tab/>
          <w:t>quietly xi:logistic `1' i.late i.thyroid i.magecat i.parity i.employment i.private i.race i.fhxseizure i.fhxneurology i.fertility i.hypertension i.preeclampsia i.mheight i.mbleeding  i.viral i.alcohol  i.fever  i.male i.abnplacenta i.multiple i.op i.breech i.prom if (cohort==1)</w:t>
        </w:r>
      </w:ins>
    </w:p>
    <w:p w14:paraId="55F9E204" w14:textId="77777777" w:rsidR="00B97A0F" w:rsidRPr="00B97A0F" w:rsidRDefault="00B97A0F" w:rsidP="00B97A0F">
      <w:pPr>
        <w:rPr>
          <w:ins w:id="521" w:author="David Odd" w:date="2020-12-15T20:02:00Z"/>
          <w:rFonts w:asciiTheme="minorHAnsi" w:hAnsiTheme="minorHAnsi" w:cstheme="minorHAnsi"/>
          <w:bCs/>
        </w:rPr>
      </w:pPr>
      <w:ins w:id="522" w:author="David Odd" w:date="2020-12-15T20:02:00Z">
        <w:r w:rsidRPr="00B97A0F">
          <w:rPr>
            <w:rFonts w:asciiTheme="minorHAnsi" w:hAnsiTheme="minorHAnsi" w:cstheme="minorHAnsi"/>
            <w:bCs/>
          </w:rPr>
          <w:tab/>
        </w:r>
        <w:r w:rsidRPr="00B97A0F">
          <w:rPr>
            <w:rFonts w:asciiTheme="minorHAnsi" w:hAnsiTheme="minorHAnsi" w:cstheme="minorHAnsi"/>
            <w:bCs/>
          </w:rPr>
          <w:tab/>
          <w:t>quietly capture drop temp</w:t>
        </w:r>
      </w:ins>
    </w:p>
    <w:p w14:paraId="6E6087F8" w14:textId="77777777" w:rsidR="00B97A0F" w:rsidRPr="00B97A0F" w:rsidRDefault="00B97A0F" w:rsidP="00B97A0F">
      <w:pPr>
        <w:rPr>
          <w:ins w:id="523" w:author="David Odd" w:date="2020-12-15T20:02:00Z"/>
          <w:rFonts w:asciiTheme="minorHAnsi" w:hAnsiTheme="minorHAnsi" w:cstheme="minorHAnsi"/>
          <w:bCs/>
        </w:rPr>
      </w:pPr>
      <w:ins w:id="524" w:author="David Odd" w:date="2020-12-15T20:02:00Z">
        <w:r w:rsidRPr="00B97A0F">
          <w:rPr>
            <w:rFonts w:asciiTheme="minorHAnsi" w:hAnsiTheme="minorHAnsi" w:cstheme="minorHAnsi"/>
            <w:bCs/>
          </w:rPr>
          <w:tab/>
        </w:r>
        <w:r w:rsidRPr="00B97A0F">
          <w:rPr>
            <w:rFonts w:asciiTheme="minorHAnsi" w:hAnsiTheme="minorHAnsi" w:cstheme="minorHAnsi"/>
            <w:bCs/>
          </w:rPr>
          <w:tab/>
          <w:t>quietly capture drop qtemp</w:t>
        </w:r>
      </w:ins>
    </w:p>
    <w:p w14:paraId="084D311B" w14:textId="77777777" w:rsidR="00B97A0F" w:rsidRPr="00B97A0F" w:rsidRDefault="00B97A0F" w:rsidP="00B97A0F">
      <w:pPr>
        <w:rPr>
          <w:ins w:id="525" w:author="David Odd" w:date="2020-12-15T20:02:00Z"/>
          <w:rFonts w:asciiTheme="minorHAnsi" w:hAnsiTheme="minorHAnsi" w:cstheme="minorHAnsi"/>
          <w:bCs/>
        </w:rPr>
      </w:pPr>
      <w:ins w:id="526" w:author="David Odd" w:date="2020-12-15T20:02:00Z">
        <w:r w:rsidRPr="00B97A0F">
          <w:rPr>
            <w:rFonts w:asciiTheme="minorHAnsi" w:hAnsiTheme="minorHAnsi" w:cstheme="minorHAnsi"/>
            <w:bCs/>
          </w:rPr>
          <w:tab/>
        </w:r>
        <w:r w:rsidRPr="00B97A0F">
          <w:rPr>
            <w:rFonts w:asciiTheme="minorHAnsi" w:hAnsiTheme="minorHAnsi" w:cstheme="minorHAnsi"/>
            <w:bCs/>
          </w:rPr>
          <w:tab/>
          <w:t xml:space="preserve">quietly predict temp </w:t>
        </w:r>
      </w:ins>
    </w:p>
    <w:p w14:paraId="14617D9A" w14:textId="77777777" w:rsidR="00B97A0F" w:rsidRPr="00B97A0F" w:rsidRDefault="00B97A0F" w:rsidP="00B97A0F">
      <w:pPr>
        <w:rPr>
          <w:ins w:id="527" w:author="David Odd" w:date="2020-12-15T20:02:00Z"/>
          <w:rFonts w:asciiTheme="minorHAnsi" w:hAnsiTheme="minorHAnsi" w:cstheme="minorHAnsi"/>
          <w:bCs/>
        </w:rPr>
      </w:pPr>
      <w:ins w:id="528" w:author="David Odd" w:date="2020-12-15T20:02:00Z">
        <w:r w:rsidRPr="00B97A0F">
          <w:rPr>
            <w:rFonts w:asciiTheme="minorHAnsi" w:hAnsiTheme="minorHAnsi" w:cstheme="minorHAnsi"/>
            <w:bCs/>
          </w:rPr>
          <w:tab/>
        </w:r>
        <w:r w:rsidRPr="00B97A0F">
          <w:rPr>
            <w:rFonts w:asciiTheme="minorHAnsi" w:hAnsiTheme="minorHAnsi" w:cstheme="minorHAnsi"/>
            <w:bCs/>
          </w:rPr>
          <w:tab/>
          <w:t>quietly replace con_a_`1'_pred=temp if (cohort==2)</w:t>
        </w:r>
      </w:ins>
    </w:p>
    <w:p w14:paraId="7B1C3789" w14:textId="77777777" w:rsidR="00B97A0F" w:rsidRPr="00B97A0F" w:rsidRDefault="00B97A0F" w:rsidP="00B97A0F">
      <w:pPr>
        <w:rPr>
          <w:ins w:id="529" w:author="David Odd" w:date="2020-12-15T20:02:00Z"/>
          <w:rFonts w:asciiTheme="minorHAnsi" w:hAnsiTheme="minorHAnsi" w:cstheme="minorHAnsi"/>
          <w:bCs/>
          <w:lang w:val="it-IT"/>
          <w:rPrChange w:id="530" w:author="David Odd" w:date="2020-12-15T20:02:00Z">
            <w:rPr>
              <w:ins w:id="531" w:author="David Odd" w:date="2020-12-15T20:02:00Z"/>
              <w:rFonts w:asciiTheme="minorHAnsi" w:hAnsiTheme="minorHAnsi" w:cstheme="minorHAnsi"/>
              <w:bCs/>
            </w:rPr>
          </w:rPrChange>
        </w:rPr>
      </w:pPr>
      <w:ins w:id="532" w:author="David Odd" w:date="2020-12-15T20:02:00Z">
        <w:r w:rsidRPr="00B97A0F">
          <w:rPr>
            <w:rFonts w:asciiTheme="minorHAnsi" w:hAnsiTheme="minorHAnsi" w:cstheme="minorHAnsi"/>
            <w:bCs/>
          </w:rPr>
          <w:tab/>
        </w:r>
        <w:r w:rsidRPr="00B97A0F">
          <w:rPr>
            <w:rFonts w:asciiTheme="minorHAnsi" w:hAnsiTheme="minorHAnsi" w:cstheme="minorHAnsi"/>
            <w:bCs/>
          </w:rPr>
          <w:tab/>
        </w:r>
        <w:r w:rsidRPr="00B97A0F">
          <w:rPr>
            <w:rFonts w:asciiTheme="minorHAnsi" w:hAnsiTheme="minorHAnsi" w:cstheme="minorHAnsi"/>
            <w:bCs/>
            <w:lang w:val="it-IT"/>
            <w:rPrChange w:id="533" w:author="David Odd" w:date="2020-12-15T20:02:00Z">
              <w:rPr>
                <w:rFonts w:asciiTheme="minorHAnsi" w:hAnsiTheme="minorHAnsi" w:cstheme="minorHAnsi"/>
                <w:bCs/>
              </w:rPr>
            </w:rPrChange>
          </w:rPr>
          <w:t>quietly xtile qtemp=con_a_`1'_pred, nq(10)</w:t>
        </w:r>
      </w:ins>
    </w:p>
    <w:p w14:paraId="048B84A0" w14:textId="77777777" w:rsidR="00B97A0F" w:rsidRPr="00B97A0F" w:rsidRDefault="00B97A0F" w:rsidP="00B97A0F">
      <w:pPr>
        <w:rPr>
          <w:ins w:id="534" w:author="David Odd" w:date="2020-12-15T20:02:00Z"/>
          <w:rFonts w:asciiTheme="minorHAnsi" w:hAnsiTheme="minorHAnsi" w:cstheme="minorHAnsi"/>
          <w:bCs/>
        </w:rPr>
      </w:pPr>
      <w:ins w:id="535" w:author="David Odd" w:date="2020-12-15T20:02:00Z">
        <w:r w:rsidRPr="00B97A0F">
          <w:rPr>
            <w:rFonts w:asciiTheme="minorHAnsi" w:hAnsiTheme="minorHAnsi" w:cstheme="minorHAnsi"/>
            <w:bCs/>
            <w:lang w:val="it-IT"/>
            <w:rPrChange w:id="536" w:author="David Odd" w:date="2020-12-15T20:02:00Z">
              <w:rPr>
                <w:rFonts w:asciiTheme="minorHAnsi" w:hAnsiTheme="minorHAnsi" w:cstheme="minorHAnsi"/>
                <w:bCs/>
              </w:rPr>
            </w:rPrChange>
          </w:rPr>
          <w:tab/>
        </w:r>
        <w:r w:rsidRPr="00B97A0F">
          <w:rPr>
            <w:rFonts w:asciiTheme="minorHAnsi" w:hAnsiTheme="minorHAnsi" w:cstheme="minorHAnsi"/>
            <w:bCs/>
            <w:lang w:val="it-IT"/>
            <w:rPrChange w:id="537" w:author="David Odd" w:date="2020-12-15T20:02:00Z">
              <w:rPr>
                <w:rFonts w:asciiTheme="minorHAnsi" w:hAnsiTheme="minorHAnsi" w:cstheme="minorHAnsi"/>
                <w:bCs/>
              </w:rPr>
            </w:rPrChange>
          </w:rPr>
          <w:tab/>
        </w:r>
        <w:r w:rsidRPr="00B97A0F">
          <w:rPr>
            <w:rFonts w:asciiTheme="minorHAnsi" w:hAnsiTheme="minorHAnsi" w:cstheme="minorHAnsi"/>
            <w:bCs/>
          </w:rPr>
          <w:t>quietly replace con_a_`1'_qpred=qtemp if (cohort==2)</w:t>
        </w:r>
      </w:ins>
    </w:p>
    <w:p w14:paraId="776B995B" w14:textId="77777777" w:rsidR="00B97A0F" w:rsidRPr="00B97A0F" w:rsidRDefault="00B97A0F" w:rsidP="00B97A0F">
      <w:pPr>
        <w:rPr>
          <w:ins w:id="538" w:author="David Odd" w:date="2020-12-15T20:02:00Z"/>
          <w:rFonts w:asciiTheme="minorHAnsi" w:hAnsiTheme="minorHAnsi" w:cstheme="minorHAnsi"/>
          <w:bCs/>
        </w:rPr>
      </w:pPr>
      <w:ins w:id="539" w:author="David Odd" w:date="2020-12-15T20:02:00Z">
        <w:r w:rsidRPr="00B97A0F">
          <w:rPr>
            <w:rFonts w:asciiTheme="minorHAnsi" w:hAnsiTheme="minorHAnsi" w:cstheme="minorHAnsi"/>
            <w:bCs/>
          </w:rPr>
          <w:tab/>
        </w:r>
        <w:r w:rsidRPr="00B97A0F">
          <w:rPr>
            <w:rFonts w:asciiTheme="minorHAnsi" w:hAnsiTheme="minorHAnsi" w:cstheme="minorHAnsi"/>
            <w:bCs/>
          </w:rPr>
          <w:tab/>
        </w:r>
      </w:ins>
    </w:p>
    <w:p w14:paraId="75E730D7" w14:textId="77777777" w:rsidR="00B97A0F" w:rsidRPr="00B97A0F" w:rsidRDefault="00B97A0F" w:rsidP="00B97A0F">
      <w:pPr>
        <w:rPr>
          <w:ins w:id="540" w:author="David Odd" w:date="2020-12-15T20:02:00Z"/>
          <w:rFonts w:asciiTheme="minorHAnsi" w:hAnsiTheme="minorHAnsi" w:cstheme="minorHAnsi"/>
          <w:bCs/>
        </w:rPr>
      </w:pPr>
      <w:ins w:id="541" w:author="David Odd" w:date="2020-12-15T20:02:00Z">
        <w:r w:rsidRPr="00B97A0F">
          <w:rPr>
            <w:rFonts w:asciiTheme="minorHAnsi" w:hAnsiTheme="minorHAnsi" w:cstheme="minorHAnsi"/>
            <w:bCs/>
          </w:rPr>
          <w:tab/>
        </w:r>
        <w:r w:rsidRPr="00B97A0F">
          <w:rPr>
            <w:rFonts w:asciiTheme="minorHAnsi" w:hAnsiTheme="minorHAnsi" w:cstheme="minorHAnsi"/>
            <w:bCs/>
          </w:rPr>
          <w:tab/>
          <w:t>quietly xi:logistic `1' i.pweight i.late i.thyroid i.magecat i.parity i.employment i.private i.race i.fhxseizure i.fhxneurology i.fertility i.hypertension i.preeclampsia i.mheight i.mbleeding  i.viral i.alcohol  i.fever  i.male i.abnplacenta i.multiple i.op i.breech i.prom if (cohort==1)</w:t>
        </w:r>
      </w:ins>
    </w:p>
    <w:p w14:paraId="4149A0D1" w14:textId="77777777" w:rsidR="00B97A0F" w:rsidRPr="00B97A0F" w:rsidRDefault="00B97A0F" w:rsidP="00B97A0F">
      <w:pPr>
        <w:rPr>
          <w:ins w:id="542" w:author="David Odd" w:date="2020-12-15T20:02:00Z"/>
          <w:rFonts w:asciiTheme="minorHAnsi" w:hAnsiTheme="minorHAnsi" w:cstheme="minorHAnsi"/>
          <w:bCs/>
        </w:rPr>
      </w:pPr>
      <w:ins w:id="543" w:author="David Odd" w:date="2020-12-15T20:02:00Z">
        <w:r w:rsidRPr="00B97A0F">
          <w:rPr>
            <w:rFonts w:asciiTheme="minorHAnsi" w:hAnsiTheme="minorHAnsi" w:cstheme="minorHAnsi"/>
            <w:bCs/>
          </w:rPr>
          <w:tab/>
        </w:r>
        <w:r w:rsidRPr="00B97A0F">
          <w:rPr>
            <w:rFonts w:asciiTheme="minorHAnsi" w:hAnsiTheme="minorHAnsi" w:cstheme="minorHAnsi"/>
            <w:bCs/>
          </w:rPr>
          <w:tab/>
          <w:t>quietly capture drop temp</w:t>
        </w:r>
      </w:ins>
    </w:p>
    <w:p w14:paraId="40AB3D61" w14:textId="77777777" w:rsidR="00B97A0F" w:rsidRPr="00B97A0F" w:rsidRDefault="00B97A0F" w:rsidP="00B97A0F">
      <w:pPr>
        <w:rPr>
          <w:ins w:id="544" w:author="David Odd" w:date="2020-12-15T20:02:00Z"/>
          <w:rFonts w:asciiTheme="minorHAnsi" w:hAnsiTheme="minorHAnsi" w:cstheme="minorHAnsi"/>
          <w:bCs/>
        </w:rPr>
      </w:pPr>
      <w:ins w:id="545" w:author="David Odd" w:date="2020-12-15T20:02:00Z">
        <w:r w:rsidRPr="00B97A0F">
          <w:rPr>
            <w:rFonts w:asciiTheme="minorHAnsi" w:hAnsiTheme="minorHAnsi" w:cstheme="minorHAnsi"/>
            <w:bCs/>
          </w:rPr>
          <w:tab/>
        </w:r>
        <w:r w:rsidRPr="00B97A0F">
          <w:rPr>
            <w:rFonts w:asciiTheme="minorHAnsi" w:hAnsiTheme="minorHAnsi" w:cstheme="minorHAnsi"/>
            <w:bCs/>
          </w:rPr>
          <w:tab/>
          <w:t>quietly capture drop qtemp</w:t>
        </w:r>
      </w:ins>
    </w:p>
    <w:p w14:paraId="045E88B6" w14:textId="77777777" w:rsidR="00B97A0F" w:rsidRPr="00B97A0F" w:rsidRDefault="00B97A0F" w:rsidP="00B97A0F">
      <w:pPr>
        <w:rPr>
          <w:ins w:id="546" w:author="David Odd" w:date="2020-12-15T20:02:00Z"/>
          <w:rFonts w:asciiTheme="minorHAnsi" w:hAnsiTheme="minorHAnsi" w:cstheme="minorHAnsi"/>
          <w:bCs/>
        </w:rPr>
      </w:pPr>
      <w:ins w:id="547" w:author="David Odd" w:date="2020-12-15T20:02:00Z">
        <w:r w:rsidRPr="00B97A0F">
          <w:rPr>
            <w:rFonts w:asciiTheme="minorHAnsi" w:hAnsiTheme="minorHAnsi" w:cstheme="minorHAnsi"/>
            <w:bCs/>
          </w:rPr>
          <w:tab/>
        </w:r>
        <w:r w:rsidRPr="00B97A0F">
          <w:rPr>
            <w:rFonts w:asciiTheme="minorHAnsi" w:hAnsiTheme="minorHAnsi" w:cstheme="minorHAnsi"/>
            <w:bCs/>
          </w:rPr>
          <w:tab/>
          <w:t xml:space="preserve">quietly predict temp </w:t>
        </w:r>
      </w:ins>
    </w:p>
    <w:p w14:paraId="39AF52C2" w14:textId="77777777" w:rsidR="00B97A0F" w:rsidRPr="00B97A0F" w:rsidRDefault="00B97A0F" w:rsidP="00B97A0F">
      <w:pPr>
        <w:rPr>
          <w:ins w:id="548" w:author="David Odd" w:date="2020-12-15T20:02:00Z"/>
          <w:rFonts w:asciiTheme="minorHAnsi" w:hAnsiTheme="minorHAnsi" w:cstheme="minorHAnsi"/>
          <w:bCs/>
        </w:rPr>
      </w:pPr>
      <w:ins w:id="549" w:author="David Odd" w:date="2020-12-15T20:02:00Z">
        <w:r w:rsidRPr="00B97A0F">
          <w:rPr>
            <w:rFonts w:asciiTheme="minorHAnsi" w:hAnsiTheme="minorHAnsi" w:cstheme="minorHAnsi"/>
            <w:bCs/>
          </w:rPr>
          <w:tab/>
        </w:r>
        <w:r w:rsidRPr="00B97A0F">
          <w:rPr>
            <w:rFonts w:asciiTheme="minorHAnsi" w:hAnsiTheme="minorHAnsi" w:cstheme="minorHAnsi"/>
            <w:bCs/>
          </w:rPr>
          <w:tab/>
          <w:t>quietly replace con_g_`1'_pred=temp if (cohort==2)</w:t>
        </w:r>
      </w:ins>
    </w:p>
    <w:p w14:paraId="1606AF80" w14:textId="77777777" w:rsidR="00B97A0F" w:rsidRPr="00B97A0F" w:rsidRDefault="00B97A0F" w:rsidP="00B97A0F">
      <w:pPr>
        <w:rPr>
          <w:ins w:id="550" w:author="David Odd" w:date="2020-12-15T20:02:00Z"/>
          <w:rFonts w:asciiTheme="minorHAnsi" w:hAnsiTheme="minorHAnsi" w:cstheme="minorHAnsi"/>
          <w:bCs/>
        </w:rPr>
      </w:pPr>
      <w:ins w:id="551" w:author="David Odd" w:date="2020-12-15T20:02:00Z">
        <w:r w:rsidRPr="00B97A0F">
          <w:rPr>
            <w:rFonts w:asciiTheme="minorHAnsi" w:hAnsiTheme="minorHAnsi" w:cstheme="minorHAnsi"/>
            <w:bCs/>
          </w:rPr>
          <w:tab/>
        </w:r>
        <w:r w:rsidRPr="00B97A0F">
          <w:rPr>
            <w:rFonts w:asciiTheme="minorHAnsi" w:hAnsiTheme="minorHAnsi" w:cstheme="minorHAnsi"/>
            <w:bCs/>
          </w:rPr>
          <w:tab/>
          <w:t>quietly xtile qtemp=con_g_`1'_pred, nq(10)</w:t>
        </w:r>
      </w:ins>
    </w:p>
    <w:p w14:paraId="19877EDE" w14:textId="77777777" w:rsidR="00B97A0F" w:rsidRPr="00B97A0F" w:rsidRDefault="00B97A0F" w:rsidP="00B97A0F">
      <w:pPr>
        <w:rPr>
          <w:ins w:id="552" w:author="David Odd" w:date="2020-12-15T20:02:00Z"/>
          <w:rFonts w:asciiTheme="minorHAnsi" w:hAnsiTheme="minorHAnsi" w:cstheme="minorHAnsi"/>
          <w:bCs/>
        </w:rPr>
      </w:pPr>
      <w:ins w:id="553" w:author="David Odd" w:date="2020-12-15T20:02:00Z">
        <w:r w:rsidRPr="00B97A0F">
          <w:rPr>
            <w:rFonts w:asciiTheme="minorHAnsi" w:hAnsiTheme="minorHAnsi" w:cstheme="minorHAnsi"/>
            <w:bCs/>
          </w:rPr>
          <w:tab/>
        </w:r>
        <w:r w:rsidRPr="00B97A0F">
          <w:rPr>
            <w:rFonts w:asciiTheme="minorHAnsi" w:hAnsiTheme="minorHAnsi" w:cstheme="minorHAnsi"/>
            <w:bCs/>
          </w:rPr>
          <w:tab/>
          <w:t>quietly replace con_g_`1'_qpred=qtemp if (cohort==2)</w:t>
        </w:r>
      </w:ins>
    </w:p>
    <w:p w14:paraId="7E1ADB6B" w14:textId="77777777" w:rsidR="00B97A0F" w:rsidRPr="00B97A0F" w:rsidRDefault="00B97A0F" w:rsidP="00B97A0F">
      <w:pPr>
        <w:rPr>
          <w:ins w:id="554" w:author="David Odd" w:date="2020-12-15T20:02:00Z"/>
          <w:rFonts w:asciiTheme="minorHAnsi" w:hAnsiTheme="minorHAnsi" w:cstheme="minorHAnsi"/>
          <w:bCs/>
        </w:rPr>
      </w:pPr>
      <w:ins w:id="555" w:author="David Odd" w:date="2020-12-15T20:02:00Z">
        <w:r w:rsidRPr="00B97A0F">
          <w:rPr>
            <w:rFonts w:asciiTheme="minorHAnsi" w:hAnsiTheme="minorHAnsi" w:cstheme="minorHAnsi"/>
            <w:bCs/>
          </w:rPr>
          <w:tab/>
        </w:r>
      </w:ins>
    </w:p>
    <w:p w14:paraId="676090BA" w14:textId="77777777" w:rsidR="00B97A0F" w:rsidRPr="00B97A0F" w:rsidRDefault="00B97A0F" w:rsidP="00B97A0F">
      <w:pPr>
        <w:rPr>
          <w:ins w:id="556" w:author="David Odd" w:date="2020-12-15T20:02:00Z"/>
          <w:rFonts w:asciiTheme="minorHAnsi" w:hAnsiTheme="minorHAnsi" w:cstheme="minorHAnsi"/>
          <w:bCs/>
        </w:rPr>
      </w:pPr>
      <w:ins w:id="557" w:author="David Odd" w:date="2020-12-15T20:02:00Z">
        <w:r w:rsidRPr="00B97A0F">
          <w:rPr>
            <w:rFonts w:asciiTheme="minorHAnsi" w:hAnsiTheme="minorHAnsi" w:cstheme="minorHAnsi"/>
            <w:bCs/>
          </w:rPr>
          <w:tab/>
        </w:r>
        <w:r w:rsidRPr="00B97A0F">
          <w:rPr>
            <w:rFonts w:asciiTheme="minorHAnsi" w:hAnsiTheme="minorHAnsi" w:cstheme="minorHAnsi"/>
            <w:bCs/>
          </w:rPr>
          <w:tab/>
          <w:t>quietly xi:logistic `1' i.late i.thyroid i.magecat i.parity i.employment i.private i.race i.fhxseizure i.fhxneurology i.fertility i.hypertension i.preeclampsia i.mheight i.mbleeding  i.viral i.alcohol  i.fever  i.male i.abnplacenta i.multiple i.op i.breech i.prom i.lscs i.mie i.nuchal i.pcord i.onset i.sd i.epidural if (cohort==1)</w:t>
        </w:r>
      </w:ins>
    </w:p>
    <w:p w14:paraId="7E9D2F52" w14:textId="77777777" w:rsidR="00B97A0F" w:rsidRPr="00B97A0F" w:rsidRDefault="00B97A0F" w:rsidP="00B97A0F">
      <w:pPr>
        <w:rPr>
          <w:ins w:id="558" w:author="David Odd" w:date="2020-12-15T20:02:00Z"/>
          <w:rFonts w:asciiTheme="minorHAnsi" w:hAnsiTheme="minorHAnsi" w:cstheme="minorHAnsi"/>
          <w:bCs/>
        </w:rPr>
      </w:pPr>
      <w:ins w:id="559" w:author="David Odd" w:date="2020-12-15T20:02:00Z">
        <w:r w:rsidRPr="00B97A0F">
          <w:rPr>
            <w:rFonts w:asciiTheme="minorHAnsi" w:hAnsiTheme="minorHAnsi" w:cstheme="minorHAnsi"/>
            <w:bCs/>
          </w:rPr>
          <w:tab/>
        </w:r>
        <w:r w:rsidRPr="00B97A0F">
          <w:rPr>
            <w:rFonts w:asciiTheme="minorHAnsi" w:hAnsiTheme="minorHAnsi" w:cstheme="minorHAnsi"/>
            <w:bCs/>
          </w:rPr>
          <w:tab/>
          <w:t>quietly capture drop temp</w:t>
        </w:r>
      </w:ins>
    </w:p>
    <w:p w14:paraId="6F2D5160" w14:textId="77777777" w:rsidR="00B97A0F" w:rsidRPr="00B97A0F" w:rsidRDefault="00B97A0F" w:rsidP="00B97A0F">
      <w:pPr>
        <w:rPr>
          <w:ins w:id="560" w:author="David Odd" w:date="2020-12-15T20:02:00Z"/>
          <w:rFonts w:asciiTheme="minorHAnsi" w:hAnsiTheme="minorHAnsi" w:cstheme="minorHAnsi"/>
          <w:bCs/>
        </w:rPr>
      </w:pPr>
      <w:ins w:id="561" w:author="David Odd" w:date="2020-12-15T20:02:00Z">
        <w:r w:rsidRPr="00B97A0F">
          <w:rPr>
            <w:rFonts w:asciiTheme="minorHAnsi" w:hAnsiTheme="minorHAnsi" w:cstheme="minorHAnsi"/>
            <w:bCs/>
          </w:rPr>
          <w:tab/>
        </w:r>
        <w:r w:rsidRPr="00B97A0F">
          <w:rPr>
            <w:rFonts w:asciiTheme="minorHAnsi" w:hAnsiTheme="minorHAnsi" w:cstheme="minorHAnsi"/>
            <w:bCs/>
          </w:rPr>
          <w:tab/>
          <w:t>quietly capture drop qtemp</w:t>
        </w:r>
      </w:ins>
    </w:p>
    <w:p w14:paraId="3897C1FE" w14:textId="77777777" w:rsidR="00B97A0F" w:rsidRPr="00B97A0F" w:rsidRDefault="00B97A0F" w:rsidP="00B97A0F">
      <w:pPr>
        <w:rPr>
          <w:ins w:id="562" w:author="David Odd" w:date="2020-12-15T20:02:00Z"/>
          <w:rFonts w:asciiTheme="minorHAnsi" w:hAnsiTheme="minorHAnsi" w:cstheme="minorHAnsi"/>
          <w:bCs/>
        </w:rPr>
      </w:pPr>
      <w:ins w:id="563" w:author="David Odd" w:date="2020-12-15T20:02:00Z">
        <w:r w:rsidRPr="00B97A0F">
          <w:rPr>
            <w:rFonts w:asciiTheme="minorHAnsi" w:hAnsiTheme="minorHAnsi" w:cstheme="minorHAnsi"/>
            <w:bCs/>
          </w:rPr>
          <w:tab/>
        </w:r>
        <w:r w:rsidRPr="00B97A0F">
          <w:rPr>
            <w:rFonts w:asciiTheme="minorHAnsi" w:hAnsiTheme="minorHAnsi" w:cstheme="minorHAnsi"/>
            <w:bCs/>
          </w:rPr>
          <w:tab/>
          <w:t xml:space="preserve">quietly predict temp </w:t>
        </w:r>
      </w:ins>
    </w:p>
    <w:p w14:paraId="30F9F954" w14:textId="77777777" w:rsidR="00B97A0F" w:rsidRPr="00B97A0F" w:rsidRDefault="00B97A0F" w:rsidP="00B97A0F">
      <w:pPr>
        <w:rPr>
          <w:ins w:id="564" w:author="David Odd" w:date="2020-12-15T20:02:00Z"/>
          <w:rFonts w:asciiTheme="minorHAnsi" w:hAnsiTheme="minorHAnsi" w:cstheme="minorHAnsi"/>
          <w:bCs/>
        </w:rPr>
      </w:pPr>
      <w:ins w:id="565" w:author="David Odd" w:date="2020-12-15T20:02:00Z">
        <w:r w:rsidRPr="00B97A0F">
          <w:rPr>
            <w:rFonts w:asciiTheme="minorHAnsi" w:hAnsiTheme="minorHAnsi" w:cstheme="minorHAnsi"/>
            <w:bCs/>
          </w:rPr>
          <w:tab/>
        </w:r>
        <w:r w:rsidRPr="00B97A0F">
          <w:rPr>
            <w:rFonts w:asciiTheme="minorHAnsi" w:hAnsiTheme="minorHAnsi" w:cstheme="minorHAnsi"/>
            <w:bCs/>
          </w:rPr>
          <w:tab/>
          <w:t>quietly replace con_i_`1'_pred=temp if (cohort==2)</w:t>
        </w:r>
      </w:ins>
    </w:p>
    <w:p w14:paraId="00DECD02" w14:textId="77777777" w:rsidR="00B97A0F" w:rsidRPr="00B97A0F" w:rsidRDefault="00B97A0F" w:rsidP="00B97A0F">
      <w:pPr>
        <w:rPr>
          <w:ins w:id="566" w:author="David Odd" w:date="2020-12-15T20:02:00Z"/>
          <w:rFonts w:asciiTheme="minorHAnsi" w:hAnsiTheme="minorHAnsi" w:cstheme="minorHAnsi"/>
          <w:bCs/>
          <w:lang w:val="it-IT"/>
          <w:rPrChange w:id="567" w:author="David Odd" w:date="2020-12-15T20:02:00Z">
            <w:rPr>
              <w:ins w:id="568" w:author="David Odd" w:date="2020-12-15T20:02:00Z"/>
              <w:rFonts w:asciiTheme="minorHAnsi" w:hAnsiTheme="minorHAnsi" w:cstheme="minorHAnsi"/>
              <w:bCs/>
            </w:rPr>
          </w:rPrChange>
        </w:rPr>
      </w:pPr>
      <w:ins w:id="569" w:author="David Odd" w:date="2020-12-15T20:02:00Z">
        <w:r w:rsidRPr="00B97A0F">
          <w:rPr>
            <w:rFonts w:asciiTheme="minorHAnsi" w:hAnsiTheme="minorHAnsi" w:cstheme="minorHAnsi"/>
            <w:bCs/>
          </w:rPr>
          <w:tab/>
        </w:r>
        <w:r w:rsidRPr="00B97A0F">
          <w:rPr>
            <w:rFonts w:asciiTheme="minorHAnsi" w:hAnsiTheme="minorHAnsi" w:cstheme="minorHAnsi"/>
            <w:bCs/>
          </w:rPr>
          <w:tab/>
        </w:r>
        <w:r w:rsidRPr="00B97A0F">
          <w:rPr>
            <w:rFonts w:asciiTheme="minorHAnsi" w:hAnsiTheme="minorHAnsi" w:cstheme="minorHAnsi"/>
            <w:bCs/>
            <w:lang w:val="it-IT"/>
            <w:rPrChange w:id="570" w:author="David Odd" w:date="2020-12-15T20:02:00Z">
              <w:rPr>
                <w:rFonts w:asciiTheme="minorHAnsi" w:hAnsiTheme="minorHAnsi" w:cstheme="minorHAnsi"/>
                <w:bCs/>
              </w:rPr>
            </w:rPrChange>
          </w:rPr>
          <w:t>quietly xtile qtemp=con_i_`1'_pred, nq(10)</w:t>
        </w:r>
      </w:ins>
    </w:p>
    <w:p w14:paraId="7E6B6FC2" w14:textId="77777777" w:rsidR="00B97A0F" w:rsidRPr="00B97A0F" w:rsidRDefault="00B97A0F" w:rsidP="00B97A0F">
      <w:pPr>
        <w:rPr>
          <w:ins w:id="571" w:author="David Odd" w:date="2020-12-15T20:02:00Z"/>
          <w:rFonts w:asciiTheme="minorHAnsi" w:hAnsiTheme="minorHAnsi" w:cstheme="minorHAnsi"/>
          <w:bCs/>
        </w:rPr>
      </w:pPr>
      <w:ins w:id="572" w:author="David Odd" w:date="2020-12-15T20:02:00Z">
        <w:r w:rsidRPr="00B97A0F">
          <w:rPr>
            <w:rFonts w:asciiTheme="minorHAnsi" w:hAnsiTheme="minorHAnsi" w:cstheme="minorHAnsi"/>
            <w:bCs/>
            <w:lang w:val="it-IT"/>
            <w:rPrChange w:id="573" w:author="David Odd" w:date="2020-12-15T20:02:00Z">
              <w:rPr>
                <w:rFonts w:asciiTheme="minorHAnsi" w:hAnsiTheme="minorHAnsi" w:cstheme="minorHAnsi"/>
                <w:bCs/>
              </w:rPr>
            </w:rPrChange>
          </w:rPr>
          <w:tab/>
        </w:r>
        <w:r w:rsidRPr="00B97A0F">
          <w:rPr>
            <w:rFonts w:asciiTheme="minorHAnsi" w:hAnsiTheme="minorHAnsi" w:cstheme="minorHAnsi"/>
            <w:bCs/>
            <w:lang w:val="it-IT"/>
            <w:rPrChange w:id="574" w:author="David Odd" w:date="2020-12-15T20:02:00Z">
              <w:rPr>
                <w:rFonts w:asciiTheme="minorHAnsi" w:hAnsiTheme="minorHAnsi" w:cstheme="minorHAnsi"/>
                <w:bCs/>
              </w:rPr>
            </w:rPrChange>
          </w:rPr>
          <w:tab/>
        </w:r>
        <w:r w:rsidRPr="00B97A0F">
          <w:rPr>
            <w:rFonts w:asciiTheme="minorHAnsi" w:hAnsiTheme="minorHAnsi" w:cstheme="minorHAnsi"/>
            <w:bCs/>
          </w:rPr>
          <w:t>quietly replace con_i_`1'_qpred=qtemp if (cohort==2)</w:t>
        </w:r>
      </w:ins>
    </w:p>
    <w:p w14:paraId="7AAB61DB" w14:textId="77777777" w:rsidR="00B97A0F" w:rsidRPr="00B97A0F" w:rsidRDefault="00B97A0F" w:rsidP="00B97A0F">
      <w:pPr>
        <w:rPr>
          <w:ins w:id="575" w:author="David Odd" w:date="2020-12-15T20:02:00Z"/>
          <w:rFonts w:asciiTheme="minorHAnsi" w:hAnsiTheme="minorHAnsi" w:cstheme="minorHAnsi"/>
          <w:bCs/>
        </w:rPr>
      </w:pPr>
      <w:ins w:id="576" w:author="David Odd" w:date="2020-12-15T20:02:00Z">
        <w:r w:rsidRPr="00B97A0F">
          <w:rPr>
            <w:rFonts w:asciiTheme="minorHAnsi" w:hAnsiTheme="minorHAnsi" w:cstheme="minorHAnsi"/>
            <w:bCs/>
          </w:rPr>
          <w:lastRenderedPageBreak/>
          <w:t>end</w:t>
        </w:r>
      </w:ins>
    </w:p>
    <w:p w14:paraId="1BD60805" w14:textId="77777777" w:rsidR="00B97A0F" w:rsidRPr="00B97A0F" w:rsidRDefault="00B97A0F" w:rsidP="00B97A0F">
      <w:pPr>
        <w:rPr>
          <w:ins w:id="577" w:author="David Odd" w:date="2020-12-15T20:02:00Z"/>
          <w:rFonts w:asciiTheme="minorHAnsi" w:hAnsiTheme="minorHAnsi" w:cstheme="minorHAnsi"/>
          <w:bCs/>
        </w:rPr>
      </w:pPr>
    </w:p>
    <w:p w14:paraId="3C0FC4AA" w14:textId="77777777" w:rsidR="00B97A0F" w:rsidRPr="00B97A0F" w:rsidRDefault="00B97A0F" w:rsidP="00B97A0F">
      <w:pPr>
        <w:rPr>
          <w:ins w:id="578" w:author="David Odd" w:date="2020-12-15T20:02:00Z"/>
          <w:rFonts w:asciiTheme="minorHAnsi" w:hAnsiTheme="minorHAnsi" w:cstheme="minorHAnsi"/>
          <w:bCs/>
        </w:rPr>
      </w:pPr>
      <w:ins w:id="579" w:author="David Odd" w:date="2020-12-15T20:02:00Z">
        <w:r w:rsidRPr="00B97A0F">
          <w:rPr>
            <w:rFonts w:asciiTheme="minorHAnsi" w:hAnsiTheme="minorHAnsi" w:cstheme="minorHAnsi"/>
            <w:bCs/>
          </w:rPr>
          <w:t>******** Now load Variable File (Extracted) and do logistic prediction ***************</w:t>
        </w:r>
      </w:ins>
    </w:p>
    <w:p w14:paraId="43F892B0" w14:textId="77777777" w:rsidR="00B97A0F" w:rsidRPr="00B97A0F" w:rsidRDefault="00B97A0F" w:rsidP="00B97A0F">
      <w:pPr>
        <w:rPr>
          <w:ins w:id="580" w:author="David Odd" w:date="2020-12-15T20:02:00Z"/>
          <w:rFonts w:asciiTheme="minorHAnsi" w:hAnsiTheme="minorHAnsi" w:cstheme="minorHAnsi"/>
          <w:bCs/>
        </w:rPr>
      </w:pPr>
      <w:ins w:id="581" w:author="David Odd" w:date="2020-12-15T20:02:00Z">
        <w:r w:rsidRPr="00B97A0F">
          <w:rPr>
            <w:rFonts w:asciiTheme="minorHAnsi" w:hAnsiTheme="minorHAnsi" w:cstheme="minorHAnsi"/>
            <w:bCs/>
          </w:rPr>
          <w:t>use "VarFile_Whole_Extraction.dta" , clear</w:t>
        </w:r>
      </w:ins>
    </w:p>
    <w:p w14:paraId="3220371D" w14:textId="77777777" w:rsidR="00B97A0F" w:rsidRPr="00B97A0F" w:rsidRDefault="00B97A0F" w:rsidP="00B97A0F">
      <w:pPr>
        <w:rPr>
          <w:ins w:id="582" w:author="David Odd" w:date="2020-12-15T20:02:00Z"/>
          <w:rFonts w:asciiTheme="minorHAnsi" w:hAnsiTheme="minorHAnsi" w:cstheme="minorHAnsi"/>
          <w:bCs/>
        </w:rPr>
      </w:pPr>
    </w:p>
    <w:p w14:paraId="18EF30D3" w14:textId="77777777" w:rsidR="00B97A0F" w:rsidRPr="00B97A0F" w:rsidRDefault="00B97A0F" w:rsidP="00B97A0F">
      <w:pPr>
        <w:rPr>
          <w:ins w:id="583" w:author="David Odd" w:date="2020-12-15T20:02:00Z"/>
          <w:rFonts w:asciiTheme="minorHAnsi" w:hAnsiTheme="minorHAnsi" w:cstheme="minorHAnsi"/>
          <w:bCs/>
        </w:rPr>
      </w:pPr>
      <w:ins w:id="584" w:author="David Odd" w:date="2020-12-15T20:02:00Z">
        <w:r w:rsidRPr="00B97A0F">
          <w:rPr>
            <w:rFonts w:asciiTheme="minorHAnsi" w:hAnsiTheme="minorHAnsi" w:cstheme="minorHAnsi"/>
            <w:bCs/>
          </w:rPr>
          <w:t>* Remove empty and duplciate entries</w:t>
        </w:r>
      </w:ins>
    </w:p>
    <w:p w14:paraId="2B30C799" w14:textId="77777777" w:rsidR="00B97A0F" w:rsidRPr="00B97A0F" w:rsidRDefault="00B97A0F" w:rsidP="00B97A0F">
      <w:pPr>
        <w:rPr>
          <w:ins w:id="585" w:author="David Odd" w:date="2020-12-15T20:02:00Z"/>
          <w:rFonts w:asciiTheme="minorHAnsi" w:hAnsiTheme="minorHAnsi" w:cstheme="minorHAnsi"/>
          <w:bCs/>
        </w:rPr>
      </w:pPr>
      <w:ins w:id="586" w:author="David Odd" w:date="2020-12-15T20:02:00Z">
        <w:r w:rsidRPr="00B97A0F">
          <w:rPr>
            <w:rFonts w:asciiTheme="minorHAnsi" w:hAnsiTheme="minorHAnsi" w:cstheme="minorHAnsi"/>
            <w:bCs/>
          </w:rPr>
          <w:t>rename ac_id_0001 _id</w:t>
        </w:r>
      </w:ins>
    </w:p>
    <w:p w14:paraId="09661439" w14:textId="77777777" w:rsidR="00B97A0F" w:rsidRPr="00B97A0F" w:rsidRDefault="00B97A0F" w:rsidP="00B97A0F">
      <w:pPr>
        <w:rPr>
          <w:ins w:id="587" w:author="David Odd" w:date="2020-12-15T20:02:00Z"/>
          <w:rFonts w:asciiTheme="minorHAnsi" w:hAnsiTheme="minorHAnsi" w:cstheme="minorHAnsi"/>
          <w:bCs/>
        </w:rPr>
      </w:pPr>
      <w:ins w:id="588" w:author="David Odd" w:date="2020-12-15T20:02:00Z">
        <w:r w:rsidRPr="00B97A0F">
          <w:rPr>
            <w:rFonts w:asciiTheme="minorHAnsi" w:hAnsiTheme="minorHAnsi" w:cstheme="minorHAnsi"/>
            <w:bCs/>
          </w:rPr>
          <w:t>duplicates drop _id, force</w:t>
        </w:r>
      </w:ins>
    </w:p>
    <w:p w14:paraId="2C2287CE" w14:textId="77777777" w:rsidR="00B97A0F" w:rsidRPr="00B97A0F" w:rsidRDefault="00B97A0F" w:rsidP="00B97A0F">
      <w:pPr>
        <w:rPr>
          <w:ins w:id="589" w:author="David Odd" w:date="2020-12-15T20:02:00Z"/>
          <w:rFonts w:asciiTheme="minorHAnsi" w:hAnsiTheme="minorHAnsi" w:cstheme="minorHAnsi"/>
          <w:bCs/>
        </w:rPr>
      </w:pPr>
    </w:p>
    <w:p w14:paraId="43C0AD0C" w14:textId="77777777" w:rsidR="00B97A0F" w:rsidRPr="00B97A0F" w:rsidRDefault="00B97A0F" w:rsidP="00B97A0F">
      <w:pPr>
        <w:rPr>
          <w:ins w:id="590" w:author="David Odd" w:date="2020-12-15T20:02:00Z"/>
          <w:rFonts w:asciiTheme="minorHAnsi" w:hAnsiTheme="minorHAnsi" w:cstheme="minorHAnsi"/>
          <w:bCs/>
        </w:rPr>
      </w:pPr>
      <w:ins w:id="591" w:author="David Odd" w:date="2020-12-15T20:02:00Z">
        <w:r w:rsidRPr="00B97A0F">
          <w:rPr>
            <w:rFonts w:asciiTheme="minorHAnsi" w:hAnsiTheme="minorHAnsi" w:cstheme="minorHAnsi"/>
            <w:bCs/>
          </w:rPr>
          <w:t>drop if il_gest_1101&lt;37</w:t>
        </w:r>
      </w:ins>
    </w:p>
    <w:p w14:paraId="51BB7C93" w14:textId="77777777" w:rsidR="00B97A0F" w:rsidRPr="00B97A0F" w:rsidRDefault="00B97A0F" w:rsidP="00B97A0F">
      <w:pPr>
        <w:rPr>
          <w:ins w:id="592" w:author="David Odd" w:date="2020-12-15T20:02:00Z"/>
          <w:rFonts w:asciiTheme="minorHAnsi" w:hAnsiTheme="minorHAnsi" w:cstheme="minorHAnsi"/>
          <w:bCs/>
        </w:rPr>
      </w:pPr>
      <w:ins w:id="593" w:author="David Odd" w:date="2020-12-15T20:02:00Z">
        <w:r w:rsidRPr="00B97A0F">
          <w:rPr>
            <w:rFonts w:asciiTheme="minorHAnsi" w:hAnsiTheme="minorHAnsi" w:cstheme="minorHAnsi"/>
            <w:bCs/>
          </w:rPr>
          <w:t>drop if il_gest_1101&gt;42</w:t>
        </w:r>
      </w:ins>
    </w:p>
    <w:p w14:paraId="20A6FDBA" w14:textId="77777777" w:rsidR="00B97A0F" w:rsidRPr="00B97A0F" w:rsidRDefault="00B97A0F" w:rsidP="00B97A0F">
      <w:pPr>
        <w:rPr>
          <w:ins w:id="594" w:author="David Odd" w:date="2020-12-15T20:02:00Z"/>
          <w:rFonts w:asciiTheme="minorHAnsi" w:hAnsiTheme="minorHAnsi" w:cstheme="minorHAnsi"/>
          <w:bCs/>
        </w:rPr>
      </w:pPr>
      <w:ins w:id="595" w:author="David Odd" w:date="2020-12-15T20:02:00Z">
        <w:r w:rsidRPr="00B97A0F">
          <w:rPr>
            <w:rFonts w:asciiTheme="minorHAnsi" w:hAnsiTheme="minorHAnsi" w:cstheme="minorHAnsi"/>
            <w:bCs/>
          </w:rPr>
          <w:t>drop if al_mage_0031&lt;16</w:t>
        </w:r>
      </w:ins>
    </w:p>
    <w:p w14:paraId="416098BE" w14:textId="77777777" w:rsidR="00B97A0F" w:rsidRPr="00B97A0F" w:rsidRDefault="00B97A0F" w:rsidP="00B97A0F">
      <w:pPr>
        <w:rPr>
          <w:ins w:id="596" w:author="David Odd" w:date="2020-12-15T20:02:00Z"/>
          <w:rFonts w:asciiTheme="minorHAnsi" w:hAnsiTheme="minorHAnsi" w:cstheme="minorHAnsi"/>
          <w:bCs/>
        </w:rPr>
      </w:pPr>
    </w:p>
    <w:p w14:paraId="31D09880" w14:textId="77777777" w:rsidR="00B97A0F" w:rsidRPr="00B97A0F" w:rsidRDefault="00B97A0F" w:rsidP="00B97A0F">
      <w:pPr>
        <w:rPr>
          <w:ins w:id="597" w:author="David Odd" w:date="2020-12-15T20:02:00Z"/>
          <w:rFonts w:asciiTheme="minorHAnsi" w:hAnsiTheme="minorHAnsi" w:cstheme="minorHAnsi"/>
          <w:bCs/>
        </w:rPr>
      </w:pPr>
      <w:ins w:id="598" w:author="David Odd" w:date="2020-12-15T20:02:00Z">
        <w:r w:rsidRPr="00B97A0F">
          <w:rPr>
            <w:rFonts w:asciiTheme="minorHAnsi" w:hAnsiTheme="minorHAnsi" w:cstheme="minorHAnsi"/>
            <w:bCs/>
          </w:rPr>
          <w:t>* Date variables</w:t>
        </w:r>
      </w:ins>
    </w:p>
    <w:p w14:paraId="2A773A6C" w14:textId="77777777" w:rsidR="00B97A0F" w:rsidRPr="00B97A0F" w:rsidRDefault="00B97A0F" w:rsidP="00B97A0F">
      <w:pPr>
        <w:rPr>
          <w:ins w:id="599" w:author="David Odd" w:date="2020-12-15T20:02:00Z"/>
          <w:rFonts w:asciiTheme="minorHAnsi" w:hAnsiTheme="minorHAnsi" w:cstheme="minorHAnsi"/>
          <w:bCs/>
        </w:rPr>
      </w:pPr>
      <w:ins w:id="600" w:author="David Odd" w:date="2020-12-15T20:02:00Z">
        <w:r w:rsidRPr="00B97A0F">
          <w:rPr>
            <w:rFonts w:asciiTheme="minorHAnsi" w:hAnsiTheme="minorHAnsi" w:cstheme="minorHAnsi"/>
            <w:bCs/>
          </w:rPr>
          <w:t>gen _yearofbirth=year(date(dl_dob_1103, "MD19Y"))</w:t>
        </w:r>
      </w:ins>
    </w:p>
    <w:p w14:paraId="3B09057F" w14:textId="77777777" w:rsidR="00B97A0F" w:rsidRPr="00B97A0F" w:rsidRDefault="00B97A0F" w:rsidP="00B97A0F">
      <w:pPr>
        <w:rPr>
          <w:ins w:id="601" w:author="David Odd" w:date="2020-12-15T20:02:00Z"/>
          <w:rFonts w:asciiTheme="minorHAnsi" w:hAnsiTheme="minorHAnsi" w:cstheme="minorHAnsi"/>
          <w:bCs/>
        </w:rPr>
      </w:pPr>
      <w:ins w:id="602" w:author="David Odd" w:date="2020-12-15T20:02:00Z">
        <w:r w:rsidRPr="00B97A0F">
          <w:rPr>
            <w:rFonts w:asciiTheme="minorHAnsi" w:hAnsiTheme="minorHAnsi" w:cstheme="minorHAnsi"/>
            <w:bCs/>
          </w:rPr>
          <w:t>replace _yearofbirth=1964 if _id==66159251</w:t>
        </w:r>
      </w:ins>
    </w:p>
    <w:p w14:paraId="64249ED1" w14:textId="77777777" w:rsidR="00B97A0F" w:rsidRPr="00B97A0F" w:rsidRDefault="00B97A0F" w:rsidP="00B97A0F">
      <w:pPr>
        <w:rPr>
          <w:ins w:id="603" w:author="David Odd" w:date="2020-12-15T20:02:00Z"/>
          <w:rFonts w:asciiTheme="minorHAnsi" w:hAnsiTheme="minorHAnsi" w:cstheme="minorHAnsi"/>
          <w:bCs/>
        </w:rPr>
      </w:pPr>
    </w:p>
    <w:p w14:paraId="6BEDB547" w14:textId="77777777" w:rsidR="00B97A0F" w:rsidRPr="00B97A0F" w:rsidRDefault="00B97A0F" w:rsidP="00B97A0F">
      <w:pPr>
        <w:rPr>
          <w:ins w:id="604" w:author="David Odd" w:date="2020-12-15T20:02:00Z"/>
          <w:rFonts w:asciiTheme="minorHAnsi" w:hAnsiTheme="minorHAnsi" w:cstheme="minorHAnsi"/>
          <w:bCs/>
        </w:rPr>
      </w:pPr>
      <w:ins w:id="605" w:author="David Odd" w:date="2020-12-15T20:02:00Z">
        <w:r w:rsidRPr="00B97A0F">
          <w:rPr>
            <w:rFonts w:asciiTheme="minorHAnsi" w:hAnsiTheme="minorHAnsi" w:cstheme="minorHAnsi"/>
            <w:bCs/>
          </w:rPr>
          <w:t>* Make reseach cohort</w:t>
        </w:r>
      </w:ins>
    </w:p>
    <w:p w14:paraId="19506094" w14:textId="77777777" w:rsidR="00B97A0F" w:rsidRPr="00B97A0F" w:rsidRDefault="00B97A0F" w:rsidP="00B97A0F">
      <w:pPr>
        <w:rPr>
          <w:ins w:id="606" w:author="David Odd" w:date="2020-12-15T20:02:00Z"/>
          <w:rFonts w:asciiTheme="minorHAnsi" w:hAnsiTheme="minorHAnsi" w:cstheme="minorHAnsi"/>
          <w:bCs/>
        </w:rPr>
      </w:pPr>
      <w:ins w:id="607" w:author="David Odd" w:date="2020-12-15T20:02:00Z">
        <w:r w:rsidRPr="00B97A0F">
          <w:rPr>
            <w:rFonts w:asciiTheme="minorHAnsi" w:hAnsiTheme="minorHAnsi" w:cstheme="minorHAnsi"/>
            <w:bCs/>
          </w:rPr>
          <w:t>* gen cohort=int(uniform()+0.5)</w:t>
        </w:r>
      </w:ins>
    </w:p>
    <w:p w14:paraId="3B95C3F0" w14:textId="77777777" w:rsidR="00B97A0F" w:rsidRPr="00B97A0F" w:rsidRDefault="00B97A0F" w:rsidP="00B97A0F">
      <w:pPr>
        <w:rPr>
          <w:ins w:id="608" w:author="David Odd" w:date="2020-12-15T20:02:00Z"/>
          <w:rFonts w:asciiTheme="minorHAnsi" w:hAnsiTheme="minorHAnsi" w:cstheme="minorHAnsi"/>
          <w:bCs/>
        </w:rPr>
      </w:pPr>
      <w:ins w:id="609" w:author="David Odd" w:date="2020-12-15T20:02:00Z">
        <w:r w:rsidRPr="00B97A0F">
          <w:rPr>
            <w:rFonts w:asciiTheme="minorHAnsi" w:hAnsiTheme="minorHAnsi" w:cstheme="minorHAnsi"/>
            <w:bCs/>
          </w:rPr>
          <w:t>gen _cohort=1</w:t>
        </w:r>
      </w:ins>
    </w:p>
    <w:p w14:paraId="7B8AB489" w14:textId="77777777" w:rsidR="00B97A0F" w:rsidRPr="00B97A0F" w:rsidRDefault="00B97A0F" w:rsidP="00B97A0F">
      <w:pPr>
        <w:rPr>
          <w:ins w:id="610" w:author="David Odd" w:date="2020-12-15T20:02:00Z"/>
          <w:rFonts w:asciiTheme="minorHAnsi" w:hAnsiTheme="minorHAnsi" w:cstheme="minorHAnsi"/>
          <w:bCs/>
        </w:rPr>
      </w:pPr>
      <w:ins w:id="611" w:author="David Odd" w:date="2020-12-15T20:02:00Z">
        <w:r w:rsidRPr="00B97A0F">
          <w:rPr>
            <w:rFonts w:asciiTheme="minorHAnsi" w:hAnsiTheme="minorHAnsi" w:cstheme="minorHAnsi"/>
            <w:bCs/>
          </w:rPr>
          <w:t>replace _cohort=2 if _year&gt;1962</w:t>
        </w:r>
      </w:ins>
    </w:p>
    <w:p w14:paraId="133CF09F" w14:textId="77777777" w:rsidR="00B97A0F" w:rsidRPr="00B97A0F" w:rsidRDefault="00B97A0F" w:rsidP="00B97A0F">
      <w:pPr>
        <w:rPr>
          <w:ins w:id="612" w:author="David Odd" w:date="2020-12-15T20:02:00Z"/>
          <w:rFonts w:asciiTheme="minorHAnsi" w:hAnsiTheme="minorHAnsi" w:cstheme="minorHAnsi"/>
          <w:bCs/>
        </w:rPr>
      </w:pPr>
    </w:p>
    <w:p w14:paraId="23E7B930" w14:textId="77777777" w:rsidR="00B97A0F" w:rsidRPr="00B97A0F" w:rsidRDefault="00B97A0F" w:rsidP="00B97A0F">
      <w:pPr>
        <w:rPr>
          <w:ins w:id="613" w:author="David Odd" w:date="2020-12-15T20:02:00Z"/>
          <w:rFonts w:asciiTheme="minorHAnsi" w:hAnsiTheme="minorHAnsi" w:cstheme="minorHAnsi"/>
          <w:bCs/>
        </w:rPr>
      </w:pPr>
      <w:ins w:id="614" w:author="David Odd" w:date="2020-12-15T20:02:00Z">
        <w:r w:rsidRPr="00B97A0F">
          <w:rPr>
            <w:rFonts w:asciiTheme="minorHAnsi" w:hAnsiTheme="minorHAnsi" w:cstheme="minorHAnsi"/>
            <w:bCs/>
          </w:rPr>
          <w:t>* Derive outcomes</w:t>
        </w:r>
      </w:ins>
    </w:p>
    <w:p w14:paraId="0BB82D79" w14:textId="77777777" w:rsidR="00B97A0F" w:rsidRPr="00B97A0F" w:rsidRDefault="00B97A0F" w:rsidP="00B97A0F">
      <w:pPr>
        <w:rPr>
          <w:ins w:id="615" w:author="David Odd" w:date="2020-12-15T20:02:00Z"/>
          <w:rFonts w:asciiTheme="minorHAnsi" w:hAnsiTheme="minorHAnsi" w:cstheme="minorHAnsi"/>
          <w:bCs/>
        </w:rPr>
      </w:pPr>
    </w:p>
    <w:p w14:paraId="33B535ED" w14:textId="77777777" w:rsidR="00B97A0F" w:rsidRPr="00B97A0F" w:rsidRDefault="00B97A0F" w:rsidP="00B97A0F">
      <w:pPr>
        <w:rPr>
          <w:ins w:id="616" w:author="David Odd" w:date="2020-12-15T20:02:00Z"/>
          <w:rFonts w:asciiTheme="minorHAnsi" w:hAnsiTheme="minorHAnsi" w:cstheme="minorHAnsi"/>
          <w:bCs/>
          <w:lang w:val="nl-NL"/>
          <w:rPrChange w:id="617" w:author="David Odd" w:date="2020-12-15T20:02:00Z">
            <w:rPr>
              <w:ins w:id="618" w:author="David Odd" w:date="2020-12-15T20:02:00Z"/>
              <w:rFonts w:asciiTheme="minorHAnsi" w:hAnsiTheme="minorHAnsi" w:cstheme="minorHAnsi"/>
              <w:bCs/>
            </w:rPr>
          </w:rPrChange>
        </w:rPr>
      </w:pPr>
      <w:ins w:id="619" w:author="David Odd" w:date="2020-12-15T20:02:00Z">
        <w:r w:rsidRPr="00B97A0F">
          <w:rPr>
            <w:rFonts w:asciiTheme="minorHAnsi" w:hAnsiTheme="minorHAnsi" w:cstheme="minorHAnsi"/>
            <w:bCs/>
            <w:lang w:val="nl-NL"/>
            <w:rPrChange w:id="620" w:author="David Odd" w:date="2020-12-15T20:02:00Z">
              <w:rPr>
                <w:rFonts w:asciiTheme="minorHAnsi" w:hAnsiTheme="minorHAnsi" w:cstheme="minorHAnsi"/>
                <w:bCs/>
              </w:rPr>
            </w:rPrChange>
          </w:rPr>
          <w:t>* Resus</w:t>
        </w:r>
      </w:ins>
    </w:p>
    <w:p w14:paraId="49E29D10" w14:textId="77777777" w:rsidR="00B97A0F" w:rsidRPr="00B97A0F" w:rsidRDefault="00B97A0F" w:rsidP="00B97A0F">
      <w:pPr>
        <w:rPr>
          <w:ins w:id="621" w:author="David Odd" w:date="2020-12-15T20:02:00Z"/>
          <w:rFonts w:asciiTheme="minorHAnsi" w:hAnsiTheme="minorHAnsi" w:cstheme="minorHAnsi"/>
          <w:bCs/>
          <w:lang w:val="nl-NL"/>
          <w:rPrChange w:id="622" w:author="David Odd" w:date="2020-12-15T20:02:00Z">
            <w:rPr>
              <w:ins w:id="623" w:author="David Odd" w:date="2020-12-15T20:02:00Z"/>
              <w:rFonts w:asciiTheme="minorHAnsi" w:hAnsiTheme="minorHAnsi" w:cstheme="minorHAnsi"/>
              <w:bCs/>
            </w:rPr>
          </w:rPrChange>
        </w:rPr>
      </w:pPr>
      <w:ins w:id="624" w:author="David Odd" w:date="2020-12-15T20:02:00Z">
        <w:r w:rsidRPr="00B97A0F">
          <w:rPr>
            <w:rFonts w:asciiTheme="minorHAnsi" w:hAnsiTheme="minorHAnsi" w:cstheme="minorHAnsi"/>
            <w:bCs/>
            <w:lang w:val="nl-NL"/>
            <w:rPrChange w:id="625" w:author="David Odd" w:date="2020-12-15T20:02:00Z">
              <w:rPr>
                <w:rFonts w:asciiTheme="minorHAnsi" w:hAnsiTheme="minorHAnsi" w:cstheme="minorHAnsi"/>
                <w:bCs/>
              </w:rPr>
            </w:rPrChange>
          </w:rPr>
          <w:t>gen _resus=oc_resus</w:t>
        </w:r>
      </w:ins>
    </w:p>
    <w:p w14:paraId="15B05218" w14:textId="77777777" w:rsidR="00B97A0F" w:rsidRPr="00B97A0F" w:rsidRDefault="00B97A0F" w:rsidP="00B97A0F">
      <w:pPr>
        <w:rPr>
          <w:ins w:id="626" w:author="David Odd" w:date="2020-12-15T20:02:00Z"/>
          <w:rFonts w:asciiTheme="minorHAnsi" w:hAnsiTheme="minorHAnsi" w:cstheme="minorHAnsi"/>
          <w:bCs/>
          <w:lang w:val="nl-NL"/>
          <w:rPrChange w:id="627" w:author="David Odd" w:date="2020-12-15T20:02:00Z">
            <w:rPr>
              <w:ins w:id="628" w:author="David Odd" w:date="2020-12-15T20:02:00Z"/>
              <w:rFonts w:asciiTheme="minorHAnsi" w:hAnsiTheme="minorHAnsi" w:cstheme="minorHAnsi"/>
              <w:bCs/>
            </w:rPr>
          </w:rPrChange>
        </w:rPr>
      </w:pPr>
    </w:p>
    <w:p w14:paraId="284A300C" w14:textId="77777777" w:rsidR="00B97A0F" w:rsidRPr="00B97A0F" w:rsidRDefault="00B97A0F" w:rsidP="00B97A0F">
      <w:pPr>
        <w:rPr>
          <w:ins w:id="629" w:author="David Odd" w:date="2020-12-15T20:02:00Z"/>
          <w:rFonts w:asciiTheme="minorHAnsi" w:hAnsiTheme="minorHAnsi" w:cstheme="minorHAnsi"/>
          <w:bCs/>
          <w:lang w:val="nl-NL"/>
          <w:rPrChange w:id="630" w:author="David Odd" w:date="2020-12-15T20:02:00Z">
            <w:rPr>
              <w:ins w:id="631" w:author="David Odd" w:date="2020-12-15T20:02:00Z"/>
              <w:rFonts w:asciiTheme="minorHAnsi" w:hAnsiTheme="minorHAnsi" w:cstheme="minorHAnsi"/>
              <w:bCs/>
            </w:rPr>
          </w:rPrChange>
        </w:rPr>
      </w:pPr>
      <w:ins w:id="632" w:author="David Odd" w:date="2020-12-15T20:02:00Z">
        <w:r w:rsidRPr="00B97A0F">
          <w:rPr>
            <w:rFonts w:asciiTheme="minorHAnsi" w:hAnsiTheme="minorHAnsi" w:cstheme="minorHAnsi"/>
            <w:bCs/>
            <w:lang w:val="nl-NL"/>
            <w:rPrChange w:id="633" w:author="David Odd" w:date="2020-12-15T20:02:00Z">
              <w:rPr>
                <w:rFonts w:asciiTheme="minorHAnsi" w:hAnsiTheme="minorHAnsi" w:cstheme="minorHAnsi"/>
                <w:bCs/>
              </w:rPr>
            </w:rPrChange>
          </w:rPr>
          <w:t>* Apgar</w:t>
        </w:r>
      </w:ins>
    </w:p>
    <w:p w14:paraId="41220138" w14:textId="77777777" w:rsidR="00B97A0F" w:rsidRPr="00B97A0F" w:rsidRDefault="00B97A0F" w:rsidP="00B97A0F">
      <w:pPr>
        <w:rPr>
          <w:ins w:id="634" w:author="David Odd" w:date="2020-12-15T20:02:00Z"/>
          <w:rFonts w:asciiTheme="minorHAnsi" w:hAnsiTheme="minorHAnsi" w:cstheme="minorHAnsi"/>
          <w:bCs/>
          <w:lang w:val="nl-NL"/>
          <w:rPrChange w:id="635" w:author="David Odd" w:date="2020-12-15T20:02:00Z">
            <w:rPr>
              <w:ins w:id="636" w:author="David Odd" w:date="2020-12-15T20:02:00Z"/>
              <w:rFonts w:asciiTheme="minorHAnsi" w:hAnsiTheme="minorHAnsi" w:cstheme="minorHAnsi"/>
              <w:bCs/>
            </w:rPr>
          </w:rPrChange>
        </w:rPr>
      </w:pPr>
      <w:ins w:id="637" w:author="David Odd" w:date="2020-12-15T20:02:00Z">
        <w:r w:rsidRPr="00B97A0F">
          <w:rPr>
            <w:rFonts w:asciiTheme="minorHAnsi" w:hAnsiTheme="minorHAnsi" w:cstheme="minorHAnsi"/>
            <w:bCs/>
            <w:lang w:val="nl-NL"/>
            <w:rPrChange w:id="638" w:author="David Odd" w:date="2020-12-15T20:02:00Z">
              <w:rPr>
                <w:rFonts w:asciiTheme="minorHAnsi" w:hAnsiTheme="minorHAnsi" w:cstheme="minorHAnsi"/>
                <w:bCs/>
              </w:rPr>
            </w:rPrChange>
          </w:rPr>
          <w:t>recode oo_ap1_ min/-1=. 11/max=.</w:t>
        </w:r>
      </w:ins>
    </w:p>
    <w:p w14:paraId="50959869" w14:textId="77777777" w:rsidR="00B97A0F" w:rsidRPr="00B97A0F" w:rsidRDefault="00B97A0F" w:rsidP="00B97A0F">
      <w:pPr>
        <w:rPr>
          <w:ins w:id="639" w:author="David Odd" w:date="2020-12-15T20:02:00Z"/>
          <w:rFonts w:asciiTheme="minorHAnsi" w:hAnsiTheme="minorHAnsi" w:cstheme="minorHAnsi"/>
          <w:bCs/>
          <w:lang w:val="nl-NL"/>
          <w:rPrChange w:id="640" w:author="David Odd" w:date="2020-12-15T20:02:00Z">
            <w:rPr>
              <w:ins w:id="641" w:author="David Odd" w:date="2020-12-15T20:02:00Z"/>
              <w:rFonts w:asciiTheme="minorHAnsi" w:hAnsiTheme="minorHAnsi" w:cstheme="minorHAnsi"/>
              <w:bCs/>
            </w:rPr>
          </w:rPrChange>
        </w:rPr>
      </w:pPr>
      <w:ins w:id="642" w:author="David Odd" w:date="2020-12-15T20:02:00Z">
        <w:r w:rsidRPr="00B97A0F">
          <w:rPr>
            <w:rFonts w:asciiTheme="minorHAnsi" w:hAnsiTheme="minorHAnsi" w:cstheme="minorHAnsi"/>
            <w:bCs/>
            <w:lang w:val="nl-NL"/>
            <w:rPrChange w:id="643" w:author="David Odd" w:date="2020-12-15T20:02:00Z">
              <w:rPr>
                <w:rFonts w:asciiTheme="minorHAnsi" w:hAnsiTheme="minorHAnsi" w:cstheme="minorHAnsi"/>
                <w:bCs/>
              </w:rPr>
            </w:rPrChange>
          </w:rPr>
          <w:t>recode oo_ap5_ min/-1=. 11/max=.</w:t>
        </w:r>
      </w:ins>
    </w:p>
    <w:p w14:paraId="1604D089" w14:textId="77777777" w:rsidR="00B97A0F" w:rsidRPr="00B97A0F" w:rsidRDefault="00B97A0F" w:rsidP="00B97A0F">
      <w:pPr>
        <w:rPr>
          <w:ins w:id="644" w:author="David Odd" w:date="2020-12-15T20:02:00Z"/>
          <w:rFonts w:asciiTheme="minorHAnsi" w:hAnsiTheme="minorHAnsi" w:cstheme="minorHAnsi"/>
          <w:bCs/>
          <w:lang w:val="nl-NL"/>
          <w:rPrChange w:id="645" w:author="David Odd" w:date="2020-12-15T20:02:00Z">
            <w:rPr>
              <w:ins w:id="646" w:author="David Odd" w:date="2020-12-15T20:02:00Z"/>
              <w:rFonts w:asciiTheme="minorHAnsi" w:hAnsiTheme="minorHAnsi" w:cstheme="minorHAnsi"/>
              <w:bCs/>
            </w:rPr>
          </w:rPrChange>
        </w:rPr>
      </w:pPr>
      <w:ins w:id="647" w:author="David Odd" w:date="2020-12-15T20:02:00Z">
        <w:r w:rsidRPr="00B97A0F">
          <w:rPr>
            <w:rFonts w:asciiTheme="minorHAnsi" w:hAnsiTheme="minorHAnsi" w:cstheme="minorHAnsi"/>
            <w:bCs/>
            <w:lang w:val="nl-NL"/>
            <w:rPrChange w:id="648" w:author="David Odd" w:date="2020-12-15T20:02:00Z">
              <w:rPr>
                <w:rFonts w:asciiTheme="minorHAnsi" w:hAnsiTheme="minorHAnsi" w:cstheme="minorHAnsi"/>
                <w:bCs/>
              </w:rPr>
            </w:rPrChange>
          </w:rPr>
          <w:t>gen _lapgar=oo_ap5_</w:t>
        </w:r>
      </w:ins>
    </w:p>
    <w:p w14:paraId="51C0C9D2" w14:textId="77777777" w:rsidR="00B97A0F" w:rsidRPr="00B97A0F" w:rsidRDefault="00B97A0F" w:rsidP="00B97A0F">
      <w:pPr>
        <w:rPr>
          <w:ins w:id="649" w:author="David Odd" w:date="2020-12-15T20:02:00Z"/>
          <w:rFonts w:asciiTheme="minorHAnsi" w:hAnsiTheme="minorHAnsi" w:cstheme="minorHAnsi"/>
          <w:bCs/>
        </w:rPr>
      </w:pPr>
      <w:ins w:id="650" w:author="David Odd" w:date="2020-12-15T20:02:00Z">
        <w:r w:rsidRPr="00B97A0F">
          <w:rPr>
            <w:rFonts w:asciiTheme="minorHAnsi" w:hAnsiTheme="minorHAnsi" w:cstheme="minorHAnsi"/>
            <w:bCs/>
          </w:rPr>
          <w:t>recode _lapgar 0/6=1 7/10=0</w:t>
        </w:r>
      </w:ins>
    </w:p>
    <w:p w14:paraId="6C0B6403" w14:textId="77777777" w:rsidR="00B97A0F" w:rsidRPr="00B97A0F" w:rsidRDefault="00B97A0F" w:rsidP="00B97A0F">
      <w:pPr>
        <w:rPr>
          <w:ins w:id="651" w:author="David Odd" w:date="2020-12-15T20:02:00Z"/>
          <w:rFonts w:asciiTheme="minorHAnsi" w:hAnsiTheme="minorHAnsi" w:cstheme="minorHAnsi"/>
          <w:bCs/>
          <w:lang w:val="fr-FR"/>
          <w:rPrChange w:id="652" w:author="David Odd" w:date="2020-12-15T20:02:00Z">
            <w:rPr>
              <w:ins w:id="653" w:author="David Odd" w:date="2020-12-15T20:02:00Z"/>
              <w:rFonts w:asciiTheme="minorHAnsi" w:hAnsiTheme="minorHAnsi" w:cstheme="minorHAnsi"/>
              <w:bCs/>
            </w:rPr>
          </w:rPrChange>
        </w:rPr>
      </w:pPr>
      <w:ins w:id="654" w:author="David Odd" w:date="2020-12-15T20:02:00Z">
        <w:r w:rsidRPr="00B97A0F">
          <w:rPr>
            <w:rFonts w:asciiTheme="minorHAnsi" w:hAnsiTheme="minorHAnsi" w:cstheme="minorHAnsi"/>
            <w:bCs/>
          </w:rPr>
          <w:t xml:space="preserve">replace _lapgar=0 if (oo_ap5_==. </w:t>
        </w:r>
        <w:r w:rsidRPr="00B97A0F">
          <w:rPr>
            <w:rFonts w:asciiTheme="minorHAnsi" w:hAnsiTheme="minorHAnsi" w:cstheme="minorHAnsi"/>
            <w:bCs/>
            <w:lang w:val="fr-FR"/>
            <w:rPrChange w:id="655" w:author="David Odd" w:date="2020-12-15T20:02:00Z">
              <w:rPr>
                <w:rFonts w:asciiTheme="minorHAnsi" w:hAnsiTheme="minorHAnsi" w:cstheme="minorHAnsi"/>
                <w:bCs/>
              </w:rPr>
            </w:rPrChange>
          </w:rPr>
          <w:t>&amp; oo_ap1_&gt;6)</w:t>
        </w:r>
      </w:ins>
    </w:p>
    <w:p w14:paraId="0C08C86B" w14:textId="77777777" w:rsidR="00B97A0F" w:rsidRPr="00B97A0F" w:rsidRDefault="00B97A0F" w:rsidP="00B97A0F">
      <w:pPr>
        <w:rPr>
          <w:ins w:id="656" w:author="David Odd" w:date="2020-12-15T20:02:00Z"/>
          <w:rFonts w:asciiTheme="minorHAnsi" w:hAnsiTheme="minorHAnsi" w:cstheme="minorHAnsi"/>
          <w:bCs/>
          <w:lang w:val="fr-FR"/>
          <w:rPrChange w:id="657" w:author="David Odd" w:date="2020-12-15T20:02:00Z">
            <w:rPr>
              <w:ins w:id="658" w:author="David Odd" w:date="2020-12-15T20:02:00Z"/>
              <w:rFonts w:asciiTheme="minorHAnsi" w:hAnsiTheme="minorHAnsi" w:cstheme="minorHAnsi"/>
              <w:bCs/>
            </w:rPr>
          </w:rPrChange>
        </w:rPr>
      </w:pPr>
    </w:p>
    <w:p w14:paraId="47FD7821" w14:textId="77777777" w:rsidR="00B97A0F" w:rsidRPr="00B97A0F" w:rsidRDefault="00B97A0F" w:rsidP="00B97A0F">
      <w:pPr>
        <w:rPr>
          <w:ins w:id="659" w:author="David Odd" w:date="2020-12-15T20:02:00Z"/>
          <w:rFonts w:asciiTheme="minorHAnsi" w:hAnsiTheme="minorHAnsi" w:cstheme="minorHAnsi"/>
          <w:bCs/>
          <w:lang w:val="fr-FR"/>
          <w:rPrChange w:id="660" w:author="David Odd" w:date="2020-12-15T20:02:00Z">
            <w:rPr>
              <w:ins w:id="661" w:author="David Odd" w:date="2020-12-15T20:02:00Z"/>
              <w:rFonts w:asciiTheme="minorHAnsi" w:hAnsiTheme="minorHAnsi" w:cstheme="minorHAnsi"/>
              <w:bCs/>
            </w:rPr>
          </w:rPrChange>
        </w:rPr>
      </w:pPr>
      <w:ins w:id="662" w:author="David Odd" w:date="2020-12-15T20:02:00Z">
        <w:r w:rsidRPr="00B97A0F">
          <w:rPr>
            <w:rFonts w:asciiTheme="minorHAnsi" w:hAnsiTheme="minorHAnsi" w:cstheme="minorHAnsi"/>
            <w:bCs/>
            <w:lang w:val="fr-FR"/>
            <w:rPrChange w:id="663" w:author="David Odd" w:date="2020-12-15T20:02:00Z">
              <w:rPr>
                <w:rFonts w:asciiTheme="minorHAnsi" w:hAnsiTheme="minorHAnsi" w:cstheme="minorHAnsi"/>
                <w:bCs/>
              </w:rPr>
            </w:rPrChange>
          </w:rPr>
          <w:t>* HIE</w:t>
        </w:r>
      </w:ins>
    </w:p>
    <w:p w14:paraId="61F659DC" w14:textId="77777777" w:rsidR="00B97A0F" w:rsidRPr="00B97A0F" w:rsidRDefault="00B97A0F" w:rsidP="00B97A0F">
      <w:pPr>
        <w:rPr>
          <w:ins w:id="664" w:author="David Odd" w:date="2020-12-15T20:02:00Z"/>
          <w:rFonts w:asciiTheme="minorHAnsi" w:hAnsiTheme="minorHAnsi" w:cstheme="minorHAnsi"/>
          <w:bCs/>
          <w:lang w:val="fr-FR"/>
          <w:rPrChange w:id="665" w:author="David Odd" w:date="2020-12-15T20:02:00Z">
            <w:rPr>
              <w:ins w:id="666" w:author="David Odd" w:date="2020-12-15T20:02:00Z"/>
              <w:rFonts w:asciiTheme="minorHAnsi" w:hAnsiTheme="minorHAnsi" w:cstheme="minorHAnsi"/>
              <w:bCs/>
            </w:rPr>
          </w:rPrChange>
        </w:rPr>
      </w:pPr>
      <w:ins w:id="667" w:author="David Odd" w:date="2020-12-15T20:02:00Z">
        <w:r w:rsidRPr="00B97A0F">
          <w:rPr>
            <w:rFonts w:asciiTheme="minorHAnsi" w:hAnsiTheme="minorHAnsi" w:cstheme="minorHAnsi"/>
            <w:bCs/>
            <w:lang w:val="fr-FR"/>
            <w:rPrChange w:id="668" w:author="David Odd" w:date="2020-12-15T20:02:00Z">
              <w:rPr>
                <w:rFonts w:asciiTheme="minorHAnsi" w:hAnsiTheme="minorHAnsi" w:cstheme="minorHAnsi"/>
                <w:bCs/>
              </w:rPr>
            </w:rPrChange>
          </w:rPr>
          <w:t>recode oc_seizures 1=2 2=1</w:t>
        </w:r>
      </w:ins>
    </w:p>
    <w:p w14:paraId="42E23EE3" w14:textId="77777777" w:rsidR="00B97A0F" w:rsidRPr="00B97A0F" w:rsidRDefault="00B97A0F" w:rsidP="00B97A0F">
      <w:pPr>
        <w:rPr>
          <w:ins w:id="669" w:author="David Odd" w:date="2020-12-15T20:02:00Z"/>
          <w:rFonts w:asciiTheme="minorHAnsi" w:hAnsiTheme="minorHAnsi" w:cstheme="minorHAnsi"/>
          <w:bCs/>
          <w:lang w:val="fr-FR"/>
          <w:rPrChange w:id="670" w:author="David Odd" w:date="2020-12-15T20:02:00Z">
            <w:rPr>
              <w:ins w:id="671" w:author="David Odd" w:date="2020-12-15T20:02:00Z"/>
              <w:rFonts w:asciiTheme="minorHAnsi" w:hAnsiTheme="minorHAnsi" w:cstheme="minorHAnsi"/>
              <w:bCs/>
            </w:rPr>
          </w:rPrChange>
        </w:rPr>
      </w:pPr>
      <w:ins w:id="672" w:author="David Odd" w:date="2020-12-15T20:02:00Z">
        <w:r w:rsidRPr="00B97A0F">
          <w:rPr>
            <w:rFonts w:asciiTheme="minorHAnsi" w:hAnsiTheme="minorHAnsi" w:cstheme="minorHAnsi"/>
            <w:bCs/>
            <w:lang w:val="fr-FR"/>
            <w:rPrChange w:id="673" w:author="David Odd" w:date="2020-12-15T20:02:00Z">
              <w:rPr>
                <w:rFonts w:asciiTheme="minorHAnsi" w:hAnsiTheme="minorHAnsi" w:cstheme="minorHAnsi"/>
                <w:bCs/>
              </w:rPr>
            </w:rPrChange>
          </w:rPr>
          <w:t>recode oc_hypertonia 1=2 2=1</w:t>
        </w:r>
      </w:ins>
    </w:p>
    <w:p w14:paraId="7C936EDE" w14:textId="77777777" w:rsidR="00B97A0F" w:rsidRPr="00B97A0F" w:rsidRDefault="00B97A0F" w:rsidP="00B97A0F">
      <w:pPr>
        <w:rPr>
          <w:ins w:id="674" w:author="David Odd" w:date="2020-12-15T20:02:00Z"/>
          <w:rFonts w:asciiTheme="minorHAnsi" w:hAnsiTheme="minorHAnsi" w:cstheme="minorHAnsi"/>
          <w:bCs/>
          <w:lang w:val="fr-FR"/>
          <w:rPrChange w:id="675" w:author="David Odd" w:date="2020-12-15T20:02:00Z">
            <w:rPr>
              <w:ins w:id="676" w:author="David Odd" w:date="2020-12-15T20:02:00Z"/>
              <w:rFonts w:asciiTheme="minorHAnsi" w:hAnsiTheme="minorHAnsi" w:cstheme="minorHAnsi"/>
              <w:bCs/>
            </w:rPr>
          </w:rPrChange>
        </w:rPr>
      </w:pPr>
      <w:ins w:id="677" w:author="David Odd" w:date="2020-12-15T20:02:00Z">
        <w:r w:rsidRPr="00B97A0F">
          <w:rPr>
            <w:rFonts w:asciiTheme="minorHAnsi" w:hAnsiTheme="minorHAnsi" w:cstheme="minorHAnsi"/>
            <w:bCs/>
            <w:lang w:val="fr-FR"/>
            <w:rPrChange w:id="678" w:author="David Odd" w:date="2020-12-15T20:02:00Z">
              <w:rPr>
                <w:rFonts w:asciiTheme="minorHAnsi" w:hAnsiTheme="minorHAnsi" w:cstheme="minorHAnsi"/>
                <w:bCs/>
              </w:rPr>
            </w:rPrChange>
          </w:rPr>
          <w:t>recode oc_jitteriness 1=2 2=1</w:t>
        </w:r>
      </w:ins>
    </w:p>
    <w:p w14:paraId="3F1123C6" w14:textId="77777777" w:rsidR="00B97A0F" w:rsidRPr="00B97A0F" w:rsidRDefault="00B97A0F" w:rsidP="00B97A0F">
      <w:pPr>
        <w:rPr>
          <w:ins w:id="679" w:author="David Odd" w:date="2020-12-15T20:02:00Z"/>
          <w:rFonts w:asciiTheme="minorHAnsi" w:hAnsiTheme="minorHAnsi" w:cstheme="minorHAnsi"/>
          <w:bCs/>
          <w:lang w:val="fr-FR"/>
          <w:rPrChange w:id="680" w:author="David Odd" w:date="2020-12-15T20:02:00Z">
            <w:rPr>
              <w:ins w:id="681" w:author="David Odd" w:date="2020-12-15T20:02:00Z"/>
              <w:rFonts w:asciiTheme="minorHAnsi" w:hAnsiTheme="minorHAnsi" w:cstheme="minorHAnsi"/>
              <w:bCs/>
            </w:rPr>
          </w:rPrChange>
        </w:rPr>
      </w:pPr>
      <w:ins w:id="682" w:author="David Odd" w:date="2020-12-15T20:02:00Z">
        <w:r w:rsidRPr="00B97A0F">
          <w:rPr>
            <w:rFonts w:asciiTheme="minorHAnsi" w:hAnsiTheme="minorHAnsi" w:cstheme="minorHAnsi"/>
            <w:bCs/>
            <w:lang w:val="fr-FR"/>
            <w:rPrChange w:id="683" w:author="David Odd" w:date="2020-12-15T20:02:00Z">
              <w:rPr>
                <w:rFonts w:asciiTheme="minorHAnsi" w:hAnsiTheme="minorHAnsi" w:cstheme="minorHAnsi"/>
                <w:bCs/>
              </w:rPr>
            </w:rPrChange>
          </w:rPr>
          <w:t>recode oc_hypotonia 1=2 2=1</w:t>
        </w:r>
      </w:ins>
    </w:p>
    <w:p w14:paraId="0F9636C7" w14:textId="77777777" w:rsidR="00B97A0F" w:rsidRPr="00B97A0F" w:rsidRDefault="00B97A0F" w:rsidP="00B97A0F">
      <w:pPr>
        <w:rPr>
          <w:ins w:id="684" w:author="David Odd" w:date="2020-12-15T20:02:00Z"/>
          <w:rFonts w:asciiTheme="minorHAnsi" w:hAnsiTheme="minorHAnsi" w:cstheme="minorHAnsi"/>
          <w:bCs/>
          <w:lang w:val="fr-FR"/>
          <w:rPrChange w:id="685" w:author="David Odd" w:date="2020-12-15T20:02:00Z">
            <w:rPr>
              <w:ins w:id="686" w:author="David Odd" w:date="2020-12-15T20:02:00Z"/>
              <w:rFonts w:asciiTheme="minorHAnsi" w:hAnsiTheme="minorHAnsi" w:cstheme="minorHAnsi"/>
              <w:bCs/>
            </w:rPr>
          </w:rPrChange>
        </w:rPr>
      </w:pPr>
      <w:ins w:id="687" w:author="David Odd" w:date="2020-12-15T20:02:00Z">
        <w:r w:rsidRPr="00B97A0F">
          <w:rPr>
            <w:rFonts w:asciiTheme="minorHAnsi" w:hAnsiTheme="minorHAnsi" w:cstheme="minorHAnsi"/>
            <w:bCs/>
            <w:lang w:val="fr-FR"/>
            <w:rPrChange w:id="688" w:author="David Odd" w:date="2020-12-15T20:02:00Z">
              <w:rPr>
                <w:rFonts w:asciiTheme="minorHAnsi" w:hAnsiTheme="minorHAnsi" w:cstheme="minorHAnsi"/>
                <w:bCs/>
              </w:rPr>
            </w:rPrChange>
          </w:rPr>
          <w:t>recode oc_abnreflexes 1=2 2=1</w:t>
        </w:r>
      </w:ins>
    </w:p>
    <w:p w14:paraId="10C02D96" w14:textId="77777777" w:rsidR="00B97A0F" w:rsidRPr="00B97A0F" w:rsidRDefault="00B97A0F" w:rsidP="00B97A0F">
      <w:pPr>
        <w:rPr>
          <w:ins w:id="689" w:author="David Odd" w:date="2020-12-15T20:02:00Z"/>
          <w:rFonts w:asciiTheme="minorHAnsi" w:hAnsiTheme="minorHAnsi" w:cstheme="minorHAnsi"/>
          <w:bCs/>
          <w:lang w:val="fr-FR"/>
          <w:rPrChange w:id="690" w:author="David Odd" w:date="2020-12-15T20:02:00Z">
            <w:rPr>
              <w:ins w:id="691" w:author="David Odd" w:date="2020-12-15T20:02:00Z"/>
              <w:rFonts w:asciiTheme="minorHAnsi" w:hAnsiTheme="minorHAnsi" w:cstheme="minorHAnsi"/>
              <w:bCs/>
            </w:rPr>
          </w:rPrChange>
        </w:rPr>
      </w:pPr>
      <w:ins w:id="692" w:author="David Odd" w:date="2020-12-15T20:02:00Z">
        <w:r w:rsidRPr="00B97A0F">
          <w:rPr>
            <w:rFonts w:asciiTheme="minorHAnsi" w:hAnsiTheme="minorHAnsi" w:cstheme="minorHAnsi"/>
            <w:bCs/>
            <w:lang w:val="fr-FR"/>
            <w:rPrChange w:id="693" w:author="David Odd" w:date="2020-12-15T20:02:00Z">
              <w:rPr>
                <w:rFonts w:asciiTheme="minorHAnsi" w:hAnsiTheme="minorHAnsi" w:cstheme="minorHAnsi"/>
                <w:bCs/>
              </w:rPr>
            </w:rPrChange>
          </w:rPr>
          <w:t>recode oc_abncry 1=2 2=1</w:t>
        </w:r>
      </w:ins>
    </w:p>
    <w:p w14:paraId="37A19D4C" w14:textId="77777777" w:rsidR="00B97A0F" w:rsidRPr="00B97A0F" w:rsidRDefault="00B97A0F" w:rsidP="00B97A0F">
      <w:pPr>
        <w:rPr>
          <w:ins w:id="694" w:author="David Odd" w:date="2020-12-15T20:02:00Z"/>
          <w:rFonts w:asciiTheme="minorHAnsi" w:hAnsiTheme="minorHAnsi" w:cstheme="minorHAnsi"/>
          <w:bCs/>
          <w:lang w:val="fr-FR"/>
          <w:rPrChange w:id="695" w:author="David Odd" w:date="2020-12-15T20:02:00Z">
            <w:rPr>
              <w:ins w:id="696" w:author="David Odd" w:date="2020-12-15T20:02:00Z"/>
              <w:rFonts w:asciiTheme="minorHAnsi" w:hAnsiTheme="minorHAnsi" w:cstheme="minorHAnsi"/>
              <w:bCs/>
            </w:rPr>
          </w:rPrChange>
        </w:rPr>
      </w:pPr>
      <w:ins w:id="697" w:author="David Odd" w:date="2020-12-15T20:02:00Z">
        <w:r w:rsidRPr="00B97A0F">
          <w:rPr>
            <w:rFonts w:asciiTheme="minorHAnsi" w:hAnsiTheme="minorHAnsi" w:cstheme="minorHAnsi"/>
            <w:bCs/>
            <w:lang w:val="fr-FR"/>
            <w:rPrChange w:id="698" w:author="David Odd" w:date="2020-12-15T20:02:00Z">
              <w:rPr>
                <w:rFonts w:asciiTheme="minorHAnsi" w:hAnsiTheme="minorHAnsi" w:cstheme="minorHAnsi"/>
                <w:bCs/>
              </w:rPr>
            </w:rPrChange>
          </w:rPr>
          <w:t>gen _ne=max(oc_seizures, oc_hypertonia, oc_jitteriness, oc_hypotonia, oc_abnreflexes, oc_abncry)</w:t>
        </w:r>
      </w:ins>
    </w:p>
    <w:p w14:paraId="4E1C433A" w14:textId="77777777" w:rsidR="00B97A0F" w:rsidRPr="00B97A0F" w:rsidRDefault="00B97A0F" w:rsidP="00B97A0F">
      <w:pPr>
        <w:rPr>
          <w:ins w:id="699" w:author="David Odd" w:date="2020-12-15T20:02:00Z"/>
          <w:rFonts w:asciiTheme="minorHAnsi" w:hAnsiTheme="minorHAnsi" w:cstheme="minorHAnsi"/>
          <w:bCs/>
          <w:lang w:val="fr-FR"/>
          <w:rPrChange w:id="700" w:author="David Odd" w:date="2020-12-15T20:02:00Z">
            <w:rPr>
              <w:ins w:id="701" w:author="David Odd" w:date="2020-12-15T20:02:00Z"/>
              <w:rFonts w:asciiTheme="minorHAnsi" w:hAnsiTheme="minorHAnsi" w:cstheme="minorHAnsi"/>
              <w:bCs/>
            </w:rPr>
          </w:rPrChange>
        </w:rPr>
      </w:pPr>
      <w:ins w:id="702" w:author="David Odd" w:date="2020-12-15T20:02:00Z">
        <w:r w:rsidRPr="00B97A0F">
          <w:rPr>
            <w:rFonts w:asciiTheme="minorHAnsi" w:hAnsiTheme="minorHAnsi" w:cstheme="minorHAnsi"/>
            <w:bCs/>
            <w:lang w:val="fr-FR"/>
            <w:rPrChange w:id="703" w:author="David Odd" w:date="2020-12-15T20:02:00Z">
              <w:rPr>
                <w:rFonts w:asciiTheme="minorHAnsi" w:hAnsiTheme="minorHAnsi" w:cstheme="minorHAnsi"/>
                <w:bCs/>
              </w:rPr>
            </w:rPrChange>
          </w:rPr>
          <w:t>recode _ne 1=0 2=1</w:t>
        </w:r>
      </w:ins>
    </w:p>
    <w:p w14:paraId="2D4BE103" w14:textId="77777777" w:rsidR="00B97A0F" w:rsidRPr="00B97A0F" w:rsidRDefault="00B97A0F" w:rsidP="00B97A0F">
      <w:pPr>
        <w:rPr>
          <w:ins w:id="704" w:author="David Odd" w:date="2020-12-15T20:02:00Z"/>
          <w:rFonts w:asciiTheme="minorHAnsi" w:hAnsiTheme="minorHAnsi" w:cstheme="minorHAnsi"/>
          <w:bCs/>
        </w:rPr>
      </w:pPr>
      <w:ins w:id="705" w:author="David Odd" w:date="2020-12-15T20:02:00Z">
        <w:r w:rsidRPr="00B97A0F">
          <w:rPr>
            <w:rFonts w:asciiTheme="minorHAnsi" w:hAnsiTheme="minorHAnsi" w:cstheme="minorHAnsi"/>
            <w:bCs/>
          </w:rPr>
          <w:t>gen _hie=_ne*_lapgar</w:t>
        </w:r>
      </w:ins>
    </w:p>
    <w:p w14:paraId="5303FADE" w14:textId="77777777" w:rsidR="00B97A0F" w:rsidRPr="00B97A0F" w:rsidRDefault="00B97A0F" w:rsidP="00B97A0F">
      <w:pPr>
        <w:rPr>
          <w:ins w:id="706" w:author="David Odd" w:date="2020-12-15T20:02:00Z"/>
          <w:rFonts w:asciiTheme="minorHAnsi" w:hAnsiTheme="minorHAnsi" w:cstheme="minorHAnsi"/>
          <w:bCs/>
        </w:rPr>
      </w:pPr>
    </w:p>
    <w:p w14:paraId="5ABBFB20" w14:textId="77777777" w:rsidR="00B97A0F" w:rsidRPr="00B97A0F" w:rsidRDefault="00B97A0F" w:rsidP="00B97A0F">
      <w:pPr>
        <w:rPr>
          <w:ins w:id="707" w:author="David Odd" w:date="2020-12-15T20:02:00Z"/>
          <w:rFonts w:asciiTheme="minorHAnsi" w:hAnsiTheme="minorHAnsi" w:cstheme="minorHAnsi"/>
          <w:bCs/>
        </w:rPr>
      </w:pPr>
      <w:ins w:id="708" w:author="David Odd" w:date="2020-12-15T20:02:00Z">
        <w:r w:rsidRPr="00B97A0F">
          <w:rPr>
            <w:rFonts w:asciiTheme="minorHAnsi" w:hAnsiTheme="minorHAnsi" w:cstheme="minorHAnsi"/>
            <w:bCs/>
          </w:rPr>
          <w:t>* Perinatal Death</w:t>
        </w:r>
      </w:ins>
    </w:p>
    <w:p w14:paraId="789DEAB7" w14:textId="77777777" w:rsidR="00B97A0F" w:rsidRPr="00B97A0F" w:rsidRDefault="00B97A0F" w:rsidP="00B97A0F">
      <w:pPr>
        <w:rPr>
          <w:ins w:id="709" w:author="David Odd" w:date="2020-12-15T20:02:00Z"/>
          <w:rFonts w:asciiTheme="minorHAnsi" w:hAnsiTheme="minorHAnsi" w:cstheme="minorHAnsi"/>
          <w:bCs/>
        </w:rPr>
      </w:pPr>
      <w:ins w:id="710" w:author="David Odd" w:date="2020-12-15T20:02:00Z">
        <w:r w:rsidRPr="00B97A0F">
          <w:rPr>
            <w:rFonts w:asciiTheme="minorHAnsi" w:hAnsiTheme="minorHAnsi" w:cstheme="minorHAnsi"/>
            <w:bCs/>
          </w:rPr>
          <w:lastRenderedPageBreak/>
          <w:t>gen _stillborn=oc_outcomeshort_==1</w:t>
        </w:r>
      </w:ins>
    </w:p>
    <w:p w14:paraId="5D42647E" w14:textId="77777777" w:rsidR="00B97A0F" w:rsidRPr="00B97A0F" w:rsidRDefault="00B97A0F" w:rsidP="00B97A0F">
      <w:pPr>
        <w:rPr>
          <w:ins w:id="711" w:author="David Odd" w:date="2020-12-15T20:02:00Z"/>
          <w:rFonts w:asciiTheme="minorHAnsi" w:hAnsiTheme="minorHAnsi" w:cstheme="minorHAnsi"/>
          <w:bCs/>
        </w:rPr>
      </w:pPr>
      <w:ins w:id="712" w:author="David Odd" w:date="2020-12-15T20:02:00Z">
        <w:r w:rsidRPr="00B97A0F">
          <w:rPr>
            <w:rFonts w:asciiTheme="minorHAnsi" w:hAnsiTheme="minorHAnsi" w:cstheme="minorHAnsi"/>
            <w:bCs/>
          </w:rPr>
          <w:t>gen _neonataldeath=oc_outcomeshort_==2</w:t>
        </w:r>
      </w:ins>
    </w:p>
    <w:p w14:paraId="571612E9" w14:textId="77777777" w:rsidR="00B97A0F" w:rsidRPr="00B97A0F" w:rsidRDefault="00B97A0F" w:rsidP="00B97A0F">
      <w:pPr>
        <w:rPr>
          <w:ins w:id="713" w:author="David Odd" w:date="2020-12-15T20:02:00Z"/>
          <w:rFonts w:asciiTheme="minorHAnsi" w:hAnsiTheme="minorHAnsi" w:cstheme="minorHAnsi"/>
          <w:bCs/>
        </w:rPr>
      </w:pPr>
      <w:ins w:id="714" w:author="David Odd" w:date="2020-12-15T20:02:00Z">
        <w:r w:rsidRPr="00B97A0F">
          <w:rPr>
            <w:rFonts w:asciiTheme="minorHAnsi" w:hAnsiTheme="minorHAnsi" w:cstheme="minorHAnsi"/>
            <w:bCs/>
          </w:rPr>
          <w:t>gen _perinataldeath=oc_outcomeshort_&lt;3</w:t>
        </w:r>
      </w:ins>
    </w:p>
    <w:p w14:paraId="04E04605" w14:textId="77777777" w:rsidR="00B97A0F" w:rsidRPr="00B97A0F" w:rsidRDefault="00B97A0F" w:rsidP="00B97A0F">
      <w:pPr>
        <w:rPr>
          <w:ins w:id="715" w:author="David Odd" w:date="2020-12-15T20:02:00Z"/>
          <w:rFonts w:asciiTheme="minorHAnsi" w:hAnsiTheme="minorHAnsi" w:cstheme="minorHAnsi"/>
          <w:bCs/>
        </w:rPr>
      </w:pPr>
    </w:p>
    <w:p w14:paraId="2AEAEB56" w14:textId="77777777" w:rsidR="00B97A0F" w:rsidRPr="00B97A0F" w:rsidRDefault="00B97A0F" w:rsidP="00B97A0F">
      <w:pPr>
        <w:rPr>
          <w:ins w:id="716" w:author="David Odd" w:date="2020-12-15T20:02:00Z"/>
          <w:rFonts w:asciiTheme="minorHAnsi" w:hAnsiTheme="minorHAnsi" w:cstheme="minorHAnsi"/>
          <w:bCs/>
        </w:rPr>
      </w:pPr>
      <w:ins w:id="717" w:author="David Odd" w:date="2020-12-15T20:02:00Z">
        <w:r w:rsidRPr="00B97A0F">
          <w:rPr>
            <w:rFonts w:asciiTheme="minorHAnsi" w:hAnsiTheme="minorHAnsi" w:cstheme="minorHAnsi"/>
            <w:bCs/>
          </w:rPr>
          <w:t>* Drop other outcomes and dates</w:t>
        </w:r>
      </w:ins>
    </w:p>
    <w:p w14:paraId="1152FA97" w14:textId="77777777" w:rsidR="00B97A0F" w:rsidRPr="00B97A0F" w:rsidRDefault="00B97A0F" w:rsidP="00B97A0F">
      <w:pPr>
        <w:rPr>
          <w:ins w:id="718" w:author="David Odd" w:date="2020-12-15T20:02:00Z"/>
          <w:rFonts w:asciiTheme="minorHAnsi" w:hAnsiTheme="minorHAnsi" w:cstheme="minorHAnsi"/>
          <w:bCs/>
        </w:rPr>
      </w:pPr>
      <w:ins w:id="719" w:author="David Odd" w:date="2020-12-15T20:02:00Z">
        <w:r w:rsidRPr="00B97A0F">
          <w:rPr>
            <w:rFonts w:asciiTheme="minorHAnsi" w:hAnsiTheme="minorHAnsi" w:cstheme="minorHAnsi"/>
            <w:bCs/>
          </w:rPr>
          <w:t>drop o*</w:t>
        </w:r>
      </w:ins>
    </w:p>
    <w:p w14:paraId="37643D1C" w14:textId="77777777" w:rsidR="00B97A0F" w:rsidRPr="00B97A0F" w:rsidRDefault="00B97A0F" w:rsidP="00B97A0F">
      <w:pPr>
        <w:rPr>
          <w:ins w:id="720" w:author="David Odd" w:date="2020-12-15T20:02:00Z"/>
          <w:rFonts w:asciiTheme="minorHAnsi" w:hAnsiTheme="minorHAnsi" w:cstheme="minorHAnsi"/>
          <w:bCs/>
        </w:rPr>
      </w:pPr>
      <w:ins w:id="721" w:author="David Odd" w:date="2020-12-15T20:02:00Z">
        <w:r w:rsidRPr="00B97A0F">
          <w:rPr>
            <w:rFonts w:asciiTheme="minorHAnsi" w:hAnsiTheme="minorHAnsi" w:cstheme="minorHAnsi"/>
            <w:bCs/>
          </w:rPr>
          <w:t>drop d*</w:t>
        </w:r>
      </w:ins>
    </w:p>
    <w:p w14:paraId="1B89353D" w14:textId="77777777" w:rsidR="00B97A0F" w:rsidRPr="00B97A0F" w:rsidRDefault="00B97A0F" w:rsidP="00B97A0F">
      <w:pPr>
        <w:rPr>
          <w:ins w:id="722" w:author="David Odd" w:date="2020-12-15T20:02:00Z"/>
          <w:rFonts w:asciiTheme="minorHAnsi" w:hAnsiTheme="minorHAnsi" w:cstheme="minorHAnsi"/>
          <w:bCs/>
        </w:rPr>
      </w:pPr>
    </w:p>
    <w:p w14:paraId="79CC255F" w14:textId="77777777" w:rsidR="00B97A0F" w:rsidRPr="00B97A0F" w:rsidRDefault="00B97A0F" w:rsidP="00B97A0F">
      <w:pPr>
        <w:rPr>
          <w:ins w:id="723" w:author="David Odd" w:date="2020-12-15T20:02:00Z"/>
          <w:rFonts w:asciiTheme="minorHAnsi" w:hAnsiTheme="minorHAnsi" w:cstheme="minorHAnsi"/>
          <w:bCs/>
        </w:rPr>
      </w:pPr>
      <w:ins w:id="724" w:author="David Odd" w:date="2020-12-15T20:02:00Z">
        <w:r w:rsidRPr="00B97A0F">
          <w:rPr>
            <w:rFonts w:asciiTheme="minorHAnsi" w:hAnsiTheme="minorHAnsi" w:cstheme="minorHAnsi"/>
            <w:bCs/>
          </w:rPr>
          <w:t>* Compress  and save</w:t>
        </w:r>
      </w:ins>
    </w:p>
    <w:p w14:paraId="27C2A0E7" w14:textId="77777777" w:rsidR="00B97A0F" w:rsidRPr="00B97A0F" w:rsidRDefault="00B97A0F" w:rsidP="00B97A0F">
      <w:pPr>
        <w:rPr>
          <w:ins w:id="725" w:author="David Odd" w:date="2020-12-15T20:02:00Z"/>
          <w:rFonts w:asciiTheme="minorHAnsi" w:hAnsiTheme="minorHAnsi" w:cstheme="minorHAnsi"/>
          <w:bCs/>
        </w:rPr>
      </w:pPr>
      <w:ins w:id="726" w:author="David Odd" w:date="2020-12-15T20:02:00Z">
        <w:r w:rsidRPr="00B97A0F">
          <w:rPr>
            <w:rFonts w:asciiTheme="minorHAnsi" w:hAnsiTheme="minorHAnsi" w:cstheme="minorHAnsi"/>
            <w:bCs/>
          </w:rPr>
          <w:t>order *, alpha</w:t>
        </w:r>
      </w:ins>
    </w:p>
    <w:p w14:paraId="70A38D44" w14:textId="77777777" w:rsidR="00B97A0F" w:rsidRPr="00B97A0F" w:rsidRDefault="00B97A0F" w:rsidP="00B97A0F">
      <w:pPr>
        <w:rPr>
          <w:ins w:id="727" w:author="David Odd" w:date="2020-12-15T20:02:00Z"/>
          <w:rFonts w:asciiTheme="minorHAnsi" w:hAnsiTheme="minorHAnsi" w:cstheme="minorHAnsi"/>
          <w:bCs/>
        </w:rPr>
      </w:pPr>
    </w:p>
    <w:p w14:paraId="4D6F5141" w14:textId="77777777" w:rsidR="00B97A0F" w:rsidRPr="00B97A0F" w:rsidRDefault="00B97A0F" w:rsidP="00B97A0F">
      <w:pPr>
        <w:rPr>
          <w:ins w:id="728" w:author="David Odd" w:date="2020-12-15T20:02:00Z"/>
          <w:rFonts w:asciiTheme="minorHAnsi" w:hAnsiTheme="minorHAnsi" w:cstheme="minorHAnsi"/>
          <w:bCs/>
        </w:rPr>
      </w:pPr>
      <w:ins w:id="729" w:author="David Odd" w:date="2020-12-15T20:02:00Z">
        <w:r w:rsidRPr="00B97A0F">
          <w:rPr>
            <w:rFonts w:asciiTheme="minorHAnsi" w:hAnsiTheme="minorHAnsi" w:cstheme="minorHAnsi"/>
            <w:bCs/>
          </w:rPr>
          <w:t>* Make Cohort</w:t>
        </w:r>
      </w:ins>
    </w:p>
    <w:p w14:paraId="428D05A7" w14:textId="77777777" w:rsidR="00B97A0F" w:rsidRPr="00B97A0F" w:rsidRDefault="00B97A0F" w:rsidP="00B97A0F">
      <w:pPr>
        <w:rPr>
          <w:ins w:id="730" w:author="David Odd" w:date="2020-12-15T20:02:00Z"/>
          <w:rFonts w:asciiTheme="minorHAnsi" w:hAnsiTheme="minorHAnsi" w:cstheme="minorHAnsi"/>
          <w:bCs/>
        </w:rPr>
      </w:pPr>
      <w:ins w:id="731" w:author="David Odd" w:date="2020-12-15T20:02:00Z">
        <w:r w:rsidRPr="00B97A0F">
          <w:rPr>
            <w:rFonts w:asciiTheme="minorHAnsi" w:hAnsiTheme="minorHAnsi" w:cstheme="minorHAnsi"/>
            <w:bCs/>
          </w:rPr>
          <w:t>gen gest=il_gest</w:t>
        </w:r>
      </w:ins>
    </w:p>
    <w:p w14:paraId="371EA5BE" w14:textId="77777777" w:rsidR="00B97A0F" w:rsidRPr="00B97A0F" w:rsidRDefault="00B97A0F" w:rsidP="00B97A0F">
      <w:pPr>
        <w:rPr>
          <w:ins w:id="732" w:author="David Odd" w:date="2020-12-15T20:02:00Z"/>
          <w:rFonts w:asciiTheme="minorHAnsi" w:hAnsiTheme="minorHAnsi" w:cstheme="minorHAnsi"/>
          <w:bCs/>
        </w:rPr>
      </w:pPr>
    </w:p>
    <w:p w14:paraId="2DC94E34" w14:textId="77777777" w:rsidR="00B97A0F" w:rsidRPr="00B97A0F" w:rsidRDefault="00B97A0F" w:rsidP="00B97A0F">
      <w:pPr>
        <w:rPr>
          <w:ins w:id="733" w:author="David Odd" w:date="2020-12-15T20:02:00Z"/>
          <w:rFonts w:asciiTheme="minorHAnsi" w:hAnsiTheme="minorHAnsi" w:cstheme="minorHAnsi"/>
          <w:bCs/>
        </w:rPr>
      </w:pPr>
      <w:ins w:id="734" w:author="David Odd" w:date="2020-12-15T20:02:00Z">
        <w:r w:rsidRPr="00B97A0F">
          <w:rPr>
            <w:rFonts w:asciiTheme="minorHAnsi" w:hAnsiTheme="minorHAnsi" w:cstheme="minorHAnsi"/>
            <w:bCs/>
          </w:rPr>
          <w:t>* Make Badawi Variables</w:t>
        </w:r>
      </w:ins>
    </w:p>
    <w:p w14:paraId="1EC9F51D" w14:textId="77777777" w:rsidR="00B97A0F" w:rsidRPr="00B97A0F" w:rsidRDefault="00B97A0F" w:rsidP="00B97A0F">
      <w:pPr>
        <w:rPr>
          <w:ins w:id="735" w:author="David Odd" w:date="2020-12-15T20:02:00Z"/>
          <w:rFonts w:asciiTheme="minorHAnsi" w:hAnsiTheme="minorHAnsi" w:cstheme="minorHAnsi"/>
          <w:bCs/>
          <w:lang w:val="fr-FR"/>
          <w:rPrChange w:id="736" w:author="David Odd" w:date="2020-12-15T20:02:00Z">
            <w:rPr>
              <w:ins w:id="737" w:author="David Odd" w:date="2020-12-15T20:02:00Z"/>
              <w:rFonts w:asciiTheme="minorHAnsi" w:hAnsiTheme="minorHAnsi" w:cstheme="minorHAnsi"/>
              <w:bCs/>
            </w:rPr>
          </w:rPrChange>
        </w:rPr>
      </w:pPr>
      <w:ins w:id="738" w:author="David Odd" w:date="2020-12-15T20:02:00Z">
        <w:r w:rsidRPr="00B97A0F">
          <w:rPr>
            <w:rFonts w:asciiTheme="minorHAnsi" w:hAnsiTheme="minorHAnsi" w:cstheme="minorHAnsi"/>
            <w:bCs/>
            <w:lang w:val="fr-FR"/>
            <w:rPrChange w:id="739" w:author="David Odd" w:date="2020-12-15T20:02:00Z">
              <w:rPr>
                <w:rFonts w:asciiTheme="minorHAnsi" w:hAnsiTheme="minorHAnsi" w:cstheme="minorHAnsi"/>
                <w:bCs/>
              </w:rPr>
            </w:rPrChange>
          </w:rPr>
          <w:t>* Antenatal</w:t>
        </w:r>
      </w:ins>
    </w:p>
    <w:p w14:paraId="44CD134E" w14:textId="77777777" w:rsidR="00B97A0F" w:rsidRPr="00B97A0F" w:rsidRDefault="00B97A0F" w:rsidP="00B97A0F">
      <w:pPr>
        <w:rPr>
          <w:ins w:id="740" w:author="David Odd" w:date="2020-12-15T20:02:00Z"/>
          <w:rFonts w:asciiTheme="minorHAnsi" w:hAnsiTheme="minorHAnsi" w:cstheme="minorHAnsi"/>
          <w:bCs/>
          <w:lang w:val="fr-FR"/>
          <w:rPrChange w:id="741" w:author="David Odd" w:date="2020-12-15T20:02:00Z">
            <w:rPr>
              <w:ins w:id="742" w:author="David Odd" w:date="2020-12-15T20:02:00Z"/>
              <w:rFonts w:asciiTheme="minorHAnsi" w:hAnsiTheme="minorHAnsi" w:cstheme="minorHAnsi"/>
              <w:bCs/>
            </w:rPr>
          </w:rPrChange>
        </w:rPr>
      </w:pPr>
      <w:ins w:id="743" w:author="David Odd" w:date="2020-12-15T20:02:00Z">
        <w:r w:rsidRPr="00B97A0F">
          <w:rPr>
            <w:rFonts w:asciiTheme="minorHAnsi" w:hAnsiTheme="minorHAnsi" w:cstheme="minorHAnsi"/>
            <w:bCs/>
            <w:lang w:val="fr-FR"/>
            <w:rPrChange w:id="744" w:author="David Odd" w:date="2020-12-15T20:02:00Z">
              <w:rPr>
                <w:rFonts w:asciiTheme="minorHAnsi" w:hAnsiTheme="minorHAnsi" w:cstheme="minorHAnsi"/>
                <w:bCs/>
              </w:rPr>
            </w:rPrChange>
          </w:rPr>
          <w:t>rename _id id</w:t>
        </w:r>
      </w:ins>
    </w:p>
    <w:p w14:paraId="0A6A72E7" w14:textId="77777777" w:rsidR="00B97A0F" w:rsidRPr="00B97A0F" w:rsidRDefault="00B97A0F" w:rsidP="00B97A0F">
      <w:pPr>
        <w:rPr>
          <w:ins w:id="745" w:author="David Odd" w:date="2020-12-15T20:02:00Z"/>
          <w:rFonts w:asciiTheme="minorHAnsi" w:hAnsiTheme="minorHAnsi" w:cstheme="minorHAnsi"/>
          <w:bCs/>
          <w:lang w:val="fr-FR"/>
          <w:rPrChange w:id="746" w:author="David Odd" w:date="2020-12-15T20:02:00Z">
            <w:rPr>
              <w:ins w:id="747" w:author="David Odd" w:date="2020-12-15T20:02:00Z"/>
              <w:rFonts w:asciiTheme="minorHAnsi" w:hAnsiTheme="minorHAnsi" w:cstheme="minorHAnsi"/>
              <w:bCs/>
            </w:rPr>
          </w:rPrChange>
        </w:rPr>
      </w:pPr>
      <w:ins w:id="748" w:author="David Odd" w:date="2020-12-15T20:02:00Z">
        <w:r w:rsidRPr="00B97A0F">
          <w:rPr>
            <w:rFonts w:asciiTheme="minorHAnsi" w:hAnsiTheme="minorHAnsi" w:cstheme="minorHAnsi"/>
            <w:bCs/>
            <w:lang w:val="fr-FR"/>
            <w:rPrChange w:id="749" w:author="David Odd" w:date="2020-12-15T20:02:00Z">
              <w:rPr>
                <w:rFonts w:asciiTheme="minorHAnsi" w:hAnsiTheme="minorHAnsi" w:cstheme="minorHAnsi"/>
                <w:bCs/>
              </w:rPr>
            </w:rPrChange>
          </w:rPr>
          <w:t>rename _resus resus</w:t>
        </w:r>
      </w:ins>
    </w:p>
    <w:p w14:paraId="30C6BA0C" w14:textId="77777777" w:rsidR="00B97A0F" w:rsidRPr="00B97A0F" w:rsidRDefault="00B97A0F" w:rsidP="00B97A0F">
      <w:pPr>
        <w:rPr>
          <w:ins w:id="750" w:author="David Odd" w:date="2020-12-15T20:02:00Z"/>
          <w:rFonts w:asciiTheme="minorHAnsi" w:hAnsiTheme="minorHAnsi" w:cstheme="minorHAnsi"/>
          <w:bCs/>
          <w:lang w:val="fr-FR"/>
          <w:rPrChange w:id="751" w:author="David Odd" w:date="2020-12-15T20:02:00Z">
            <w:rPr>
              <w:ins w:id="752" w:author="David Odd" w:date="2020-12-15T20:02:00Z"/>
              <w:rFonts w:asciiTheme="minorHAnsi" w:hAnsiTheme="minorHAnsi" w:cstheme="minorHAnsi"/>
              <w:bCs/>
            </w:rPr>
          </w:rPrChange>
        </w:rPr>
      </w:pPr>
      <w:ins w:id="753" w:author="David Odd" w:date="2020-12-15T20:02:00Z">
        <w:r w:rsidRPr="00B97A0F">
          <w:rPr>
            <w:rFonts w:asciiTheme="minorHAnsi" w:hAnsiTheme="minorHAnsi" w:cstheme="minorHAnsi"/>
            <w:bCs/>
            <w:lang w:val="fr-FR"/>
            <w:rPrChange w:id="754" w:author="David Odd" w:date="2020-12-15T20:02:00Z">
              <w:rPr>
                <w:rFonts w:asciiTheme="minorHAnsi" w:hAnsiTheme="minorHAnsi" w:cstheme="minorHAnsi"/>
                <w:bCs/>
              </w:rPr>
            </w:rPrChange>
          </w:rPr>
          <w:t>rename _lapgar lapgar</w:t>
        </w:r>
      </w:ins>
    </w:p>
    <w:p w14:paraId="52DC25B1" w14:textId="77777777" w:rsidR="00B97A0F" w:rsidRPr="00B97A0F" w:rsidRDefault="00B97A0F" w:rsidP="00B97A0F">
      <w:pPr>
        <w:rPr>
          <w:ins w:id="755" w:author="David Odd" w:date="2020-12-15T20:02:00Z"/>
          <w:rFonts w:asciiTheme="minorHAnsi" w:hAnsiTheme="minorHAnsi" w:cstheme="minorHAnsi"/>
          <w:bCs/>
          <w:lang w:val="fr-FR"/>
          <w:rPrChange w:id="756" w:author="David Odd" w:date="2020-12-15T20:02:00Z">
            <w:rPr>
              <w:ins w:id="757" w:author="David Odd" w:date="2020-12-15T20:02:00Z"/>
              <w:rFonts w:asciiTheme="minorHAnsi" w:hAnsiTheme="minorHAnsi" w:cstheme="minorHAnsi"/>
              <w:bCs/>
            </w:rPr>
          </w:rPrChange>
        </w:rPr>
      </w:pPr>
      <w:ins w:id="758" w:author="David Odd" w:date="2020-12-15T20:02:00Z">
        <w:r w:rsidRPr="00B97A0F">
          <w:rPr>
            <w:rFonts w:asciiTheme="minorHAnsi" w:hAnsiTheme="minorHAnsi" w:cstheme="minorHAnsi"/>
            <w:bCs/>
            <w:lang w:val="fr-FR"/>
            <w:rPrChange w:id="759" w:author="David Odd" w:date="2020-12-15T20:02:00Z">
              <w:rPr>
                <w:rFonts w:asciiTheme="minorHAnsi" w:hAnsiTheme="minorHAnsi" w:cstheme="minorHAnsi"/>
                <w:bCs/>
              </w:rPr>
            </w:rPrChange>
          </w:rPr>
          <w:t>rename _ne ne</w:t>
        </w:r>
      </w:ins>
    </w:p>
    <w:p w14:paraId="629ECE24" w14:textId="77777777" w:rsidR="00B97A0F" w:rsidRPr="00B97A0F" w:rsidRDefault="00B97A0F" w:rsidP="00B97A0F">
      <w:pPr>
        <w:rPr>
          <w:ins w:id="760" w:author="David Odd" w:date="2020-12-15T20:02:00Z"/>
          <w:rFonts w:asciiTheme="minorHAnsi" w:hAnsiTheme="minorHAnsi" w:cstheme="minorHAnsi"/>
          <w:bCs/>
          <w:lang w:val="de-DE"/>
          <w:rPrChange w:id="761" w:author="David Odd" w:date="2020-12-15T20:02:00Z">
            <w:rPr>
              <w:ins w:id="762" w:author="David Odd" w:date="2020-12-15T20:02:00Z"/>
              <w:rFonts w:asciiTheme="minorHAnsi" w:hAnsiTheme="minorHAnsi" w:cstheme="minorHAnsi"/>
              <w:bCs/>
            </w:rPr>
          </w:rPrChange>
        </w:rPr>
      </w:pPr>
      <w:ins w:id="763" w:author="David Odd" w:date="2020-12-15T20:02:00Z">
        <w:r w:rsidRPr="00B97A0F">
          <w:rPr>
            <w:rFonts w:asciiTheme="minorHAnsi" w:hAnsiTheme="minorHAnsi" w:cstheme="minorHAnsi"/>
            <w:bCs/>
            <w:lang w:val="de-DE"/>
            <w:rPrChange w:id="764" w:author="David Odd" w:date="2020-12-15T20:02:00Z">
              <w:rPr>
                <w:rFonts w:asciiTheme="minorHAnsi" w:hAnsiTheme="minorHAnsi" w:cstheme="minorHAnsi"/>
                <w:bCs/>
              </w:rPr>
            </w:rPrChange>
          </w:rPr>
          <w:t>rename _hie hie</w:t>
        </w:r>
      </w:ins>
    </w:p>
    <w:p w14:paraId="015728ED" w14:textId="77777777" w:rsidR="00B97A0F" w:rsidRPr="00B97A0F" w:rsidRDefault="00B97A0F" w:rsidP="00B97A0F">
      <w:pPr>
        <w:rPr>
          <w:ins w:id="765" w:author="David Odd" w:date="2020-12-15T20:02:00Z"/>
          <w:rFonts w:asciiTheme="minorHAnsi" w:hAnsiTheme="minorHAnsi" w:cstheme="minorHAnsi"/>
          <w:bCs/>
          <w:lang w:val="de-DE"/>
          <w:rPrChange w:id="766" w:author="David Odd" w:date="2020-12-15T20:02:00Z">
            <w:rPr>
              <w:ins w:id="767" w:author="David Odd" w:date="2020-12-15T20:02:00Z"/>
              <w:rFonts w:asciiTheme="minorHAnsi" w:hAnsiTheme="minorHAnsi" w:cstheme="minorHAnsi"/>
              <w:bCs/>
            </w:rPr>
          </w:rPrChange>
        </w:rPr>
      </w:pPr>
      <w:ins w:id="768" w:author="David Odd" w:date="2020-12-15T20:02:00Z">
        <w:r w:rsidRPr="00B97A0F">
          <w:rPr>
            <w:rFonts w:asciiTheme="minorHAnsi" w:hAnsiTheme="minorHAnsi" w:cstheme="minorHAnsi"/>
            <w:bCs/>
            <w:lang w:val="de-DE"/>
            <w:rPrChange w:id="769" w:author="David Odd" w:date="2020-12-15T20:02:00Z">
              <w:rPr>
                <w:rFonts w:asciiTheme="minorHAnsi" w:hAnsiTheme="minorHAnsi" w:cstheme="minorHAnsi"/>
                <w:bCs/>
              </w:rPr>
            </w:rPrChange>
          </w:rPr>
          <w:t>rename _stillborn stillborn</w:t>
        </w:r>
      </w:ins>
    </w:p>
    <w:p w14:paraId="07C9CA84" w14:textId="77777777" w:rsidR="00B97A0F" w:rsidRPr="00B97A0F" w:rsidRDefault="00B97A0F" w:rsidP="00B97A0F">
      <w:pPr>
        <w:rPr>
          <w:ins w:id="770" w:author="David Odd" w:date="2020-12-15T20:02:00Z"/>
          <w:rFonts w:asciiTheme="minorHAnsi" w:hAnsiTheme="minorHAnsi" w:cstheme="minorHAnsi"/>
          <w:bCs/>
        </w:rPr>
      </w:pPr>
      <w:ins w:id="771" w:author="David Odd" w:date="2020-12-15T20:02:00Z">
        <w:r w:rsidRPr="00B97A0F">
          <w:rPr>
            <w:rFonts w:asciiTheme="minorHAnsi" w:hAnsiTheme="minorHAnsi" w:cstheme="minorHAnsi"/>
            <w:bCs/>
          </w:rPr>
          <w:t>rename _neonataldeath neonataldeath</w:t>
        </w:r>
      </w:ins>
    </w:p>
    <w:p w14:paraId="636AE931" w14:textId="77777777" w:rsidR="00B97A0F" w:rsidRPr="00B97A0F" w:rsidRDefault="00B97A0F" w:rsidP="00B97A0F">
      <w:pPr>
        <w:rPr>
          <w:ins w:id="772" w:author="David Odd" w:date="2020-12-15T20:02:00Z"/>
          <w:rFonts w:asciiTheme="minorHAnsi" w:hAnsiTheme="minorHAnsi" w:cstheme="minorHAnsi"/>
          <w:bCs/>
        </w:rPr>
      </w:pPr>
      <w:ins w:id="773" w:author="David Odd" w:date="2020-12-15T20:02:00Z">
        <w:r w:rsidRPr="00B97A0F">
          <w:rPr>
            <w:rFonts w:asciiTheme="minorHAnsi" w:hAnsiTheme="minorHAnsi" w:cstheme="minorHAnsi"/>
            <w:bCs/>
          </w:rPr>
          <w:t>rename _perinataldeath perinataldeath</w:t>
        </w:r>
      </w:ins>
    </w:p>
    <w:p w14:paraId="1780EDD5" w14:textId="77777777" w:rsidR="00B97A0F" w:rsidRPr="00B97A0F" w:rsidRDefault="00B97A0F" w:rsidP="00B97A0F">
      <w:pPr>
        <w:rPr>
          <w:ins w:id="774" w:author="David Odd" w:date="2020-12-15T20:02:00Z"/>
          <w:rFonts w:asciiTheme="minorHAnsi" w:hAnsiTheme="minorHAnsi" w:cstheme="minorHAnsi"/>
          <w:bCs/>
        </w:rPr>
      </w:pPr>
      <w:ins w:id="775" w:author="David Odd" w:date="2020-12-15T20:02:00Z">
        <w:r w:rsidRPr="00B97A0F">
          <w:rPr>
            <w:rFonts w:asciiTheme="minorHAnsi" w:hAnsiTheme="minorHAnsi" w:cstheme="minorHAnsi"/>
            <w:bCs/>
          </w:rPr>
          <w:t>rename _cohort cohort</w:t>
        </w:r>
      </w:ins>
    </w:p>
    <w:p w14:paraId="4830CB43" w14:textId="77777777" w:rsidR="00B97A0F" w:rsidRPr="00B97A0F" w:rsidRDefault="00B97A0F" w:rsidP="00B97A0F">
      <w:pPr>
        <w:rPr>
          <w:ins w:id="776" w:author="David Odd" w:date="2020-12-15T20:02:00Z"/>
          <w:rFonts w:asciiTheme="minorHAnsi" w:hAnsiTheme="minorHAnsi" w:cstheme="minorHAnsi"/>
          <w:bCs/>
        </w:rPr>
      </w:pPr>
      <w:ins w:id="777" w:author="David Odd" w:date="2020-12-15T20:02:00Z">
        <w:r w:rsidRPr="00B97A0F">
          <w:rPr>
            <w:rFonts w:asciiTheme="minorHAnsi" w:hAnsiTheme="minorHAnsi" w:cstheme="minorHAnsi"/>
            <w:bCs/>
          </w:rPr>
          <w:t>rename _year yearofbirth</w:t>
        </w:r>
      </w:ins>
    </w:p>
    <w:p w14:paraId="12F29CBD" w14:textId="77777777" w:rsidR="00B97A0F" w:rsidRPr="00B97A0F" w:rsidRDefault="00B97A0F" w:rsidP="00B97A0F">
      <w:pPr>
        <w:rPr>
          <w:ins w:id="778" w:author="David Odd" w:date="2020-12-15T20:02:00Z"/>
          <w:rFonts w:asciiTheme="minorHAnsi" w:hAnsiTheme="minorHAnsi" w:cstheme="minorHAnsi"/>
          <w:bCs/>
        </w:rPr>
      </w:pPr>
    </w:p>
    <w:p w14:paraId="0073B882" w14:textId="77777777" w:rsidR="00B97A0F" w:rsidRPr="00B97A0F" w:rsidRDefault="00B97A0F" w:rsidP="00B97A0F">
      <w:pPr>
        <w:rPr>
          <w:ins w:id="779" w:author="David Odd" w:date="2020-12-15T20:02:00Z"/>
          <w:rFonts w:asciiTheme="minorHAnsi" w:hAnsiTheme="minorHAnsi" w:cstheme="minorHAnsi"/>
          <w:bCs/>
        </w:rPr>
      </w:pPr>
      <w:ins w:id="780" w:author="David Odd" w:date="2020-12-15T20:02:00Z">
        <w:r w:rsidRPr="00B97A0F">
          <w:rPr>
            <w:rFonts w:asciiTheme="minorHAnsi" w:hAnsiTheme="minorHAnsi" w:cstheme="minorHAnsi"/>
            <w:bCs/>
          </w:rPr>
          <w:t>gen magecat=al_mage_</w:t>
        </w:r>
      </w:ins>
    </w:p>
    <w:p w14:paraId="727A0F64" w14:textId="77777777" w:rsidR="00B97A0F" w:rsidRPr="00B97A0F" w:rsidRDefault="00B97A0F" w:rsidP="00B97A0F">
      <w:pPr>
        <w:rPr>
          <w:ins w:id="781" w:author="David Odd" w:date="2020-12-15T20:02:00Z"/>
          <w:rFonts w:asciiTheme="minorHAnsi" w:hAnsiTheme="minorHAnsi" w:cstheme="minorHAnsi"/>
          <w:bCs/>
        </w:rPr>
      </w:pPr>
      <w:ins w:id="782" w:author="David Odd" w:date="2020-12-15T20:02:00Z">
        <w:r w:rsidRPr="00B97A0F">
          <w:rPr>
            <w:rFonts w:asciiTheme="minorHAnsi" w:hAnsiTheme="minorHAnsi" w:cstheme="minorHAnsi"/>
            <w:bCs/>
          </w:rPr>
          <w:t>recode magecat min/20=1 20/24=2 25/29=3 30/34=4 35/max=5</w:t>
        </w:r>
      </w:ins>
    </w:p>
    <w:p w14:paraId="4FAD6A10" w14:textId="77777777" w:rsidR="00B97A0F" w:rsidRPr="00B97A0F" w:rsidRDefault="00B97A0F" w:rsidP="00B97A0F">
      <w:pPr>
        <w:rPr>
          <w:ins w:id="783" w:author="David Odd" w:date="2020-12-15T20:02:00Z"/>
          <w:rFonts w:asciiTheme="minorHAnsi" w:hAnsiTheme="minorHAnsi" w:cstheme="minorHAnsi"/>
          <w:bCs/>
        </w:rPr>
      </w:pPr>
    </w:p>
    <w:p w14:paraId="4ACABB0F" w14:textId="77777777" w:rsidR="00B97A0F" w:rsidRPr="00B97A0F" w:rsidRDefault="00B97A0F" w:rsidP="00B97A0F">
      <w:pPr>
        <w:rPr>
          <w:ins w:id="784" w:author="David Odd" w:date="2020-12-15T20:02:00Z"/>
          <w:rFonts w:asciiTheme="minorHAnsi" w:hAnsiTheme="minorHAnsi" w:cstheme="minorHAnsi"/>
          <w:bCs/>
        </w:rPr>
      </w:pPr>
      <w:ins w:id="785" w:author="David Odd" w:date="2020-12-15T20:02:00Z">
        <w:r w:rsidRPr="00B97A0F">
          <w:rPr>
            <w:rFonts w:asciiTheme="minorHAnsi" w:hAnsiTheme="minorHAnsi" w:cstheme="minorHAnsi"/>
            <w:bCs/>
          </w:rPr>
          <w:t>gen parity=al_gravidity</w:t>
        </w:r>
      </w:ins>
    </w:p>
    <w:p w14:paraId="5E7700B8" w14:textId="77777777" w:rsidR="00B97A0F" w:rsidRPr="00B97A0F" w:rsidRDefault="00B97A0F" w:rsidP="00B97A0F">
      <w:pPr>
        <w:rPr>
          <w:ins w:id="786" w:author="David Odd" w:date="2020-12-15T20:02:00Z"/>
          <w:rFonts w:asciiTheme="minorHAnsi" w:hAnsiTheme="minorHAnsi" w:cstheme="minorHAnsi"/>
          <w:bCs/>
        </w:rPr>
      </w:pPr>
      <w:ins w:id="787" w:author="David Odd" w:date="2020-12-15T20:02:00Z">
        <w:r w:rsidRPr="00B97A0F">
          <w:rPr>
            <w:rFonts w:asciiTheme="minorHAnsi" w:hAnsiTheme="minorHAnsi" w:cstheme="minorHAnsi"/>
            <w:bCs/>
          </w:rPr>
          <w:t>recode parity 2/max=2</w:t>
        </w:r>
      </w:ins>
    </w:p>
    <w:p w14:paraId="16637D9F" w14:textId="77777777" w:rsidR="00B97A0F" w:rsidRPr="00B97A0F" w:rsidRDefault="00B97A0F" w:rsidP="00B97A0F">
      <w:pPr>
        <w:rPr>
          <w:ins w:id="788" w:author="David Odd" w:date="2020-12-15T20:02:00Z"/>
          <w:rFonts w:asciiTheme="minorHAnsi" w:hAnsiTheme="minorHAnsi" w:cstheme="minorHAnsi"/>
          <w:bCs/>
        </w:rPr>
      </w:pPr>
    </w:p>
    <w:p w14:paraId="01D6EA06" w14:textId="77777777" w:rsidR="00B97A0F" w:rsidRPr="00B97A0F" w:rsidRDefault="00B97A0F" w:rsidP="00B97A0F">
      <w:pPr>
        <w:rPr>
          <w:ins w:id="789" w:author="David Odd" w:date="2020-12-15T20:02:00Z"/>
          <w:rFonts w:asciiTheme="minorHAnsi" w:hAnsiTheme="minorHAnsi" w:cstheme="minorHAnsi"/>
          <w:bCs/>
        </w:rPr>
      </w:pPr>
      <w:ins w:id="790" w:author="David Odd" w:date="2020-12-15T20:02:00Z">
        <w:r w:rsidRPr="00B97A0F">
          <w:rPr>
            <w:rFonts w:asciiTheme="minorHAnsi" w:hAnsiTheme="minorHAnsi" w:cstheme="minorHAnsi"/>
            <w:bCs/>
          </w:rPr>
          <w:t>gen employment=ac_memployment_0269</w:t>
        </w:r>
      </w:ins>
    </w:p>
    <w:p w14:paraId="2CDC9091" w14:textId="77777777" w:rsidR="00B97A0F" w:rsidRPr="00B97A0F" w:rsidRDefault="00B97A0F" w:rsidP="00B97A0F">
      <w:pPr>
        <w:rPr>
          <w:ins w:id="791" w:author="David Odd" w:date="2020-12-15T20:02:00Z"/>
          <w:rFonts w:asciiTheme="minorHAnsi" w:hAnsiTheme="minorHAnsi" w:cstheme="minorHAnsi"/>
          <w:bCs/>
        </w:rPr>
      </w:pPr>
      <w:ins w:id="792" w:author="David Odd" w:date="2020-12-15T20:02:00Z">
        <w:r w:rsidRPr="00B97A0F">
          <w:rPr>
            <w:rFonts w:asciiTheme="minorHAnsi" w:hAnsiTheme="minorHAnsi" w:cstheme="minorHAnsi"/>
            <w:bCs/>
          </w:rPr>
          <w:t>gen private=ac_private</w:t>
        </w:r>
      </w:ins>
    </w:p>
    <w:p w14:paraId="24A2E0D9" w14:textId="77777777" w:rsidR="00B97A0F" w:rsidRPr="00B97A0F" w:rsidRDefault="00B97A0F" w:rsidP="00B97A0F">
      <w:pPr>
        <w:rPr>
          <w:ins w:id="793" w:author="David Odd" w:date="2020-12-15T20:02:00Z"/>
          <w:rFonts w:asciiTheme="minorHAnsi" w:hAnsiTheme="minorHAnsi" w:cstheme="minorHAnsi"/>
          <w:bCs/>
          <w:lang w:val="fr-FR"/>
          <w:rPrChange w:id="794" w:author="David Odd" w:date="2020-12-15T20:02:00Z">
            <w:rPr>
              <w:ins w:id="795" w:author="David Odd" w:date="2020-12-15T20:02:00Z"/>
              <w:rFonts w:asciiTheme="minorHAnsi" w:hAnsiTheme="minorHAnsi" w:cstheme="minorHAnsi"/>
              <w:bCs/>
            </w:rPr>
          </w:rPrChange>
        </w:rPr>
      </w:pPr>
      <w:ins w:id="796" w:author="David Odd" w:date="2020-12-15T20:02:00Z">
        <w:r w:rsidRPr="00B97A0F">
          <w:rPr>
            <w:rFonts w:asciiTheme="minorHAnsi" w:hAnsiTheme="minorHAnsi" w:cstheme="minorHAnsi"/>
            <w:bCs/>
            <w:lang w:val="fr-FR"/>
            <w:rPrChange w:id="797" w:author="David Odd" w:date="2020-12-15T20:02:00Z">
              <w:rPr>
                <w:rFonts w:asciiTheme="minorHAnsi" w:hAnsiTheme="minorHAnsi" w:cstheme="minorHAnsi"/>
                <w:bCs/>
              </w:rPr>
            </w:rPrChange>
          </w:rPr>
          <w:t>recode private 1=0 2=1</w:t>
        </w:r>
      </w:ins>
    </w:p>
    <w:p w14:paraId="1798AAF8" w14:textId="77777777" w:rsidR="00B97A0F" w:rsidRPr="00B97A0F" w:rsidRDefault="00B97A0F" w:rsidP="00B97A0F">
      <w:pPr>
        <w:rPr>
          <w:ins w:id="798" w:author="David Odd" w:date="2020-12-15T20:02:00Z"/>
          <w:rFonts w:asciiTheme="minorHAnsi" w:hAnsiTheme="minorHAnsi" w:cstheme="minorHAnsi"/>
          <w:bCs/>
          <w:lang w:val="fr-FR"/>
          <w:rPrChange w:id="799" w:author="David Odd" w:date="2020-12-15T20:02:00Z">
            <w:rPr>
              <w:ins w:id="800" w:author="David Odd" w:date="2020-12-15T20:02:00Z"/>
              <w:rFonts w:asciiTheme="minorHAnsi" w:hAnsiTheme="minorHAnsi" w:cstheme="minorHAnsi"/>
              <w:bCs/>
            </w:rPr>
          </w:rPrChange>
        </w:rPr>
      </w:pPr>
    </w:p>
    <w:p w14:paraId="56E3A02B" w14:textId="77777777" w:rsidR="00B97A0F" w:rsidRPr="00B97A0F" w:rsidRDefault="00B97A0F" w:rsidP="00B97A0F">
      <w:pPr>
        <w:rPr>
          <w:ins w:id="801" w:author="David Odd" w:date="2020-12-15T20:02:00Z"/>
          <w:rFonts w:asciiTheme="minorHAnsi" w:hAnsiTheme="minorHAnsi" w:cstheme="minorHAnsi"/>
          <w:bCs/>
          <w:lang w:val="fr-FR"/>
          <w:rPrChange w:id="802" w:author="David Odd" w:date="2020-12-15T20:02:00Z">
            <w:rPr>
              <w:ins w:id="803" w:author="David Odd" w:date="2020-12-15T20:02:00Z"/>
              <w:rFonts w:asciiTheme="minorHAnsi" w:hAnsiTheme="minorHAnsi" w:cstheme="minorHAnsi"/>
              <w:bCs/>
            </w:rPr>
          </w:rPrChange>
        </w:rPr>
      </w:pPr>
      <w:ins w:id="804" w:author="David Odd" w:date="2020-12-15T20:02:00Z">
        <w:r w:rsidRPr="00B97A0F">
          <w:rPr>
            <w:rFonts w:asciiTheme="minorHAnsi" w:hAnsiTheme="minorHAnsi" w:cstheme="minorHAnsi"/>
            <w:bCs/>
            <w:lang w:val="fr-FR"/>
            <w:rPrChange w:id="805" w:author="David Odd" w:date="2020-12-15T20:02:00Z">
              <w:rPr>
                <w:rFonts w:asciiTheme="minorHAnsi" w:hAnsiTheme="minorHAnsi" w:cstheme="minorHAnsi"/>
                <w:bCs/>
              </w:rPr>
            </w:rPrChange>
          </w:rPr>
          <w:t>gen race=ac_race</w:t>
        </w:r>
      </w:ins>
    </w:p>
    <w:p w14:paraId="758474AC" w14:textId="77777777" w:rsidR="00B97A0F" w:rsidRPr="00B97A0F" w:rsidRDefault="00B97A0F" w:rsidP="00B97A0F">
      <w:pPr>
        <w:rPr>
          <w:ins w:id="806" w:author="David Odd" w:date="2020-12-15T20:02:00Z"/>
          <w:rFonts w:asciiTheme="minorHAnsi" w:hAnsiTheme="minorHAnsi" w:cstheme="minorHAnsi"/>
          <w:bCs/>
          <w:lang w:val="fr-FR"/>
          <w:rPrChange w:id="807" w:author="David Odd" w:date="2020-12-15T20:02:00Z">
            <w:rPr>
              <w:ins w:id="808" w:author="David Odd" w:date="2020-12-15T20:02:00Z"/>
              <w:rFonts w:asciiTheme="minorHAnsi" w:hAnsiTheme="minorHAnsi" w:cstheme="minorHAnsi"/>
              <w:bCs/>
            </w:rPr>
          </w:rPrChange>
        </w:rPr>
      </w:pPr>
      <w:ins w:id="809" w:author="David Odd" w:date="2020-12-15T20:02:00Z">
        <w:r w:rsidRPr="00B97A0F">
          <w:rPr>
            <w:rFonts w:asciiTheme="minorHAnsi" w:hAnsiTheme="minorHAnsi" w:cstheme="minorHAnsi"/>
            <w:bCs/>
            <w:lang w:val="fr-FR"/>
            <w:rPrChange w:id="810" w:author="David Odd" w:date="2020-12-15T20:02:00Z">
              <w:rPr>
                <w:rFonts w:asciiTheme="minorHAnsi" w:hAnsiTheme="minorHAnsi" w:cstheme="minorHAnsi"/>
                <w:bCs/>
              </w:rPr>
            </w:rPrChange>
          </w:rPr>
          <w:t>recode race 3=8 4=8</w:t>
        </w:r>
      </w:ins>
    </w:p>
    <w:p w14:paraId="757CEFA1" w14:textId="77777777" w:rsidR="00B97A0F" w:rsidRPr="00B97A0F" w:rsidRDefault="00B97A0F" w:rsidP="00B97A0F">
      <w:pPr>
        <w:rPr>
          <w:ins w:id="811" w:author="David Odd" w:date="2020-12-15T20:02:00Z"/>
          <w:rFonts w:asciiTheme="minorHAnsi" w:hAnsiTheme="minorHAnsi" w:cstheme="minorHAnsi"/>
          <w:bCs/>
          <w:lang w:val="fr-FR"/>
          <w:rPrChange w:id="812" w:author="David Odd" w:date="2020-12-15T20:02:00Z">
            <w:rPr>
              <w:ins w:id="813" w:author="David Odd" w:date="2020-12-15T20:02:00Z"/>
              <w:rFonts w:asciiTheme="minorHAnsi" w:hAnsiTheme="minorHAnsi" w:cstheme="minorHAnsi"/>
              <w:bCs/>
            </w:rPr>
          </w:rPrChange>
        </w:rPr>
      </w:pPr>
    </w:p>
    <w:p w14:paraId="5501EB26" w14:textId="77777777" w:rsidR="00B97A0F" w:rsidRPr="00B97A0F" w:rsidRDefault="00B97A0F" w:rsidP="00B97A0F">
      <w:pPr>
        <w:rPr>
          <w:ins w:id="814" w:author="David Odd" w:date="2020-12-15T20:02:00Z"/>
          <w:rFonts w:asciiTheme="minorHAnsi" w:hAnsiTheme="minorHAnsi" w:cstheme="minorHAnsi"/>
          <w:bCs/>
          <w:lang w:val="fr-FR"/>
          <w:rPrChange w:id="815" w:author="David Odd" w:date="2020-12-15T20:02:00Z">
            <w:rPr>
              <w:ins w:id="816" w:author="David Odd" w:date="2020-12-15T20:02:00Z"/>
              <w:rFonts w:asciiTheme="minorHAnsi" w:hAnsiTheme="minorHAnsi" w:cstheme="minorHAnsi"/>
              <w:bCs/>
            </w:rPr>
          </w:rPrChange>
        </w:rPr>
      </w:pPr>
      <w:ins w:id="817" w:author="David Odd" w:date="2020-12-15T20:02:00Z">
        <w:r w:rsidRPr="00B97A0F">
          <w:rPr>
            <w:rFonts w:asciiTheme="minorHAnsi" w:hAnsiTheme="minorHAnsi" w:cstheme="minorHAnsi"/>
            <w:bCs/>
            <w:lang w:val="fr-FR"/>
            <w:rPrChange w:id="818" w:author="David Odd" w:date="2020-12-15T20:02:00Z">
              <w:rPr>
                <w:rFonts w:asciiTheme="minorHAnsi" w:hAnsiTheme="minorHAnsi" w:cstheme="minorHAnsi"/>
                <w:bCs/>
              </w:rPr>
            </w:rPrChange>
          </w:rPr>
          <w:t>gen fhxseizures=ac_fhxseizures_0409</w:t>
        </w:r>
      </w:ins>
    </w:p>
    <w:p w14:paraId="45A6EDCA" w14:textId="77777777" w:rsidR="00B97A0F" w:rsidRPr="00B97A0F" w:rsidRDefault="00B97A0F" w:rsidP="00B97A0F">
      <w:pPr>
        <w:rPr>
          <w:ins w:id="819" w:author="David Odd" w:date="2020-12-15T20:02:00Z"/>
          <w:rFonts w:asciiTheme="minorHAnsi" w:hAnsiTheme="minorHAnsi" w:cstheme="minorHAnsi"/>
          <w:bCs/>
          <w:lang w:val="fr-FR"/>
          <w:rPrChange w:id="820" w:author="David Odd" w:date="2020-12-15T20:02:00Z">
            <w:rPr>
              <w:ins w:id="821" w:author="David Odd" w:date="2020-12-15T20:02:00Z"/>
              <w:rFonts w:asciiTheme="minorHAnsi" w:hAnsiTheme="minorHAnsi" w:cstheme="minorHAnsi"/>
              <w:bCs/>
            </w:rPr>
          </w:rPrChange>
        </w:rPr>
      </w:pPr>
      <w:ins w:id="822" w:author="David Odd" w:date="2020-12-15T20:02:00Z">
        <w:r w:rsidRPr="00B97A0F">
          <w:rPr>
            <w:rFonts w:asciiTheme="minorHAnsi" w:hAnsiTheme="minorHAnsi" w:cstheme="minorHAnsi"/>
            <w:bCs/>
            <w:lang w:val="fr-FR"/>
            <w:rPrChange w:id="823" w:author="David Odd" w:date="2020-12-15T20:02:00Z">
              <w:rPr>
                <w:rFonts w:asciiTheme="minorHAnsi" w:hAnsiTheme="minorHAnsi" w:cstheme="minorHAnsi"/>
                <w:bCs/>
              </w:rPr>
            </w:rPrChange>
          </w:rPr>
          <w:t>recode fhxseizures 1/7=1 8=0</w:t>
        </w:r>
      </w:ins>
    </w:p>
    <w:p w14:paraId="2FFD482F" w14:textId="77777777" w:rsidR="00B97A0F" w:rsidRPr="00B97A0F" w:rsidRDefault="00B97A0F" w:rsidP="00B97A0F">
      <w:pPr>
        <w:rPr>
          <w:ins w:id="824" w:author="David Odd" w:date="2020-12-15T20:02:00Z"/>
          <w:rFonts w:asciiTheme="minorHAnsi" w:hAnsiTheme="minorHAnsi" w:cstheme="minorHAnsi"/>
          <w:bCs/>
          <w:lang w:val="fr-FR"/>
          <w:rPrChange w:id="825" w:author="David Odd" w:date="2020-12-15T20:02:00Z">
            <w:rPr>
              <w:ins w:id="826" w:author="David Odd" w:date="2020-12-15T20:02:00Z"/>
              <w:rFonts w:asciiTheme="minorHAnsi" w:hAnsiTheme="minorHAnsi" w:cstheme="minorHAnsi"/>
              <w:bCs/>
            </w:rPr>
          </w:rPrChange>
        </w:rPr>
      </w:pPr>
      <w:ins w:id="827" w:author="David Odd" w:date="2020-12-15T20:02:00Z">
        <w:r w:rsidRPr="00B97A0F">
          <w:rPr>
            <w:rFonts w:asciiTheme="minorHAnsi" w:hAnsiTheme="minorHAnsi" w:cstheme="minorHAnsi"/>
            <w:bCs/>
            <w:lang w:val="fr-FR"/>
            <w:rPrChange w:id="828" w:author="David Odd" w:date="2020-12-15T20:02:00Z">
              <w:rPr>
                <w:rFonts w:asciiTheme="minorHAnsi" w:hAnsiTheme="minorHAnsi" w:cstheme="minorHAnsi"/>
                <w:bCs/>
              </w:rPr>
            </w:rPrChange>
          </w:rPr>
          <w:t>replace fhxseizures=1 if (ac_fhxseizures_0428&gt;0 &amp; ac_fhxseizures_0428&lt;8)</w:t>
        </w:r>
      </w:ins>
    </w:p>
    <w:p w14:paraId="22C6F8D6" w14:textId="77777777" w:rsidR="00B97A0F" w:rsidRPr="00B97A0F" w:rsidRDefault="00B97A0F" w:rsidP="00B97A0F">
      <w:pPr>
        <w:rPr>
          <w:ins w:id="829" w:author="David Odd" w:date="2020-12-15T20:02:00Z"/>
          <w:rFonts w:asciiTheme="minorHAnsi" w:hAnsiTheme="minorHAnsi" w:cstheme="minorHAnsi"/>
          <w:bCs/>
        </w:rPr>
      </w:pPr>
      <w:ins w:id="830" w:author="David Odd" w:date="2020-12-15T20:02:00Z">
        <w:r w:rsidRPr="00B97A0F">
          <w:rPr>
            <w:rFonts w:asciiTheme="minorHAnsi" w:hAnsiTheme="minorHAnsi" w:cstheme="minorHAnsi"/>
            <w:bCs/>
          </w:rPr>
          <w:t>replace fhxseizures=1 if (ac_fhxseizures_0472&gt;1 &amp; ac_fhxseizures_0472&lt;8)</w:t>
        </w:r>
      </w:ins>
    </w:p>
    <w:p w14:paraId="4644E157" w14:textId="77777777" w:rsidR="00B97A0F" w:rsidRPr="00B97A0F" w:rsidRDefault="00B97A0F" w:rsidP="00B97A0F">
      <w:pPr>
        <w:rPr>
          <w:ins w:id="831" w:author="David Odd" w:date="2020-12-15T20:02:00Z"/>
          <w:rFonts w:asciiTheme="minorHAnsi" w:hAnsiTheme="minorHAnsi" w:cstheme="minorHAnsi"/>
          <w:bCs/>
        </w:rPr>
      </w:pPr>
      <w:ins w:id="832" w:author="David Odd" w:date="2020-12-15T20:02:00Z">
        <w:r w:rsidRPr="00B97A0F">
          <w:rPr>
            <w:rFonts w:asciiTheme="minorHAnsi" w:hAnsiTheme="minorHAnsi" w:cstheme="minorHAnsi"/>
            <w:bCs/>
          </w:rPr>
          <w:t>replace fhxseizures=1 if (ac_fhxseizures_0483&gt;1 &amp; ac_fhxseizures_0483&lt;8)</w:t>
        </w:r>
      </w:ins>
    </w:p>
    <w:p w14:paraId="5B8597E7" w14:textId="77777777" w:rsidR="00B97A0F" w:rsidRPr="00B97A0F" w:rsidRDefault="00B97A0F" w:rsidP="00B97A0F">
      <w:pPr>
        <w:rPr>
          <w:ins w:id="833" w:author="David Odd" w:date="2020-12-15T20:02:00Z"/>
          <w:rFonts w:asciiTheme="minorHAnsi" w:hAnsiTheme="minorHAnsi" w:cstheme="minorHAnsi"/>
          <w:bCs/>
        </w:rPr>
      </w:pPr>
    </w:p>
    <w:p w14:paraId="2F2155D5" w14:textId="77777777" w:rsidR="00B97A0F" w:rsidRPr="00B97A0F" w:rsidRDefault="00B97A0F" w:rsidP="00B97A0F">
      <w:pPr>
        <w:rPr>
          <w:ins w:id="834" w:author="David Odd" w:date="2020-12-15T20:02:00Z"/>
          <w:rFonts w:asciiTheme="minorHAnsi" w:hAnsiTheme="minorHAnsi" w:cstheme="minorHAnsi"/>
          <w:bCs/>
        </w:rPr>
      </w:pPr>
      <w:ins w:id="835" w:author="David Odd" w:date="2020-12-15T20:02:00Z">
        <w:r w:rsidRPr="00B97A0F">
          <w:rPr>
            <w:rFonts w:asciiTheme="minorHAnsi" w:hAnsiTheme="minorHAnsi" w:cstheme="minorHAnsi"/>
            <w:bCs/>
          </w:rPr>
          <w:t>gen fhxneurology=ac_fhneurology_0410</w:t>
        </w:r>
      </w:ins>
    </w:p>
    <w:p w14:paraId="2CE688D9" w14:textId="77777777" w:rsidR="00B97A0F" w:rsidRPr="00B97A0F" w:rsidRDefault="00B97A0F" w:rsidP="00B97A0F">
      <w:pPr>
        <w:rPr>
          <w:ins w:id="836" w:author="David Odd" w:date="2020-12-15T20:02:00Z"/>
          <w:rFonts w:asciiTheme="minorHAnsi" w:hAnsiTheme="minorHAnsi" w:cstheme="minorHAnsi"/>
          <w:bCs/>
        </w:rPr>
      </w:pPr>
      <w:ins w:id="837" w:author="David Odd" w:date="2020-12-15T20:02:00Z">
        <w:r w:rsidRPr="00B97A0F">
          <w:rPr>
            <w:rFonts w:asciiTheme="minorHAnsi" w:hAnsiTheme="minorHAnsi" w:cstheme="minorHAnsi"/>
            <w:bCs/>
          </w:rPr>
          <w:lastRenderedPageBreak/>
          <w:t>recode fhxneurology 1/7=1 8=0</w:t>
        </w:r>
      </w:ins>
    </w:p>
    <w:p w14:paraId="231CB6B7" w14:textId="77777777" w:rsidR="00B97A0F" w:rsidRPr="00B97A0F" w:rsidRDefault="00B97A0F" w:rsidP="00B97A0F">
      <w:pPr>
        <w:rPr>
          <w:ins w:id="838" w:author="David Odd" w:date="2020-12-15T20:02:00Z"/>
          <w:rFonts w:asciiTheme="minorHAnsi" w:hAnsiTheme="minorHAnsi" w:cstheme="minorHAnsi"/>
          <w:bCs/>
        </w:rPr>
      </w:pPr>
      <w:ins w:id="839" w:author="David Odd" w:date="2020-12-15T20:02:00Z">
        <w:r w:rsidRPr="00B97A0F">
          <w:rPr>
            <w:rFonts w:asciiTheme="minorHAnsi" w:hAnsiTheme="minorHAnsi" w:cstheme="minorHAnsi"/>
            <w:bCs/>
          </w:rPr>
          <w:t>replace fhxneurology=1 if (ac_fhneurology_0411&gt;0 &amp; ac_fhneurology_0411&lt;8)</w:t>
        </w:r>
      </w:ins>
    </w:p>
    <w:p w14:paraId="1F9A41B4" w14:textId="77777777" w:rsidR="00B97A0F" w:rsidRPr="00B97A0F" w:rsidRDefault="00B97A0F" w:rsidP="00B97A0F">
      <w:pPr>
        <w:rPr>
          <w:ins w:id="840" w:author="David Odd" w:date="2020-12-15T20:02:00Z"/>
          <w:rFonts w:asciiTheme="minorHAnsi" w:hAnsiTheme="minorHAnsi" w:cstheme="minorHAnsi"/>
          <w:bCs/>
        </w:rPr>
      </w:pPr>
      <w:ins w:id="841" w:author="David Odd" w:date="2020-12-15T20:02:00Z">
        <w:r w:rsidRPr="00B97A0F">
          <w:rPr>
            <w:rFonts w:asciiTheme="minorHAnsi" w:hAnsiTheme="minorHAnsi" w:cstheme="minorHAnsi"/>
            <w:bCs/>
          </w:rPr>
          <w:t>replace fhxneurology=1 if (ac_fhneurology_0412&gt;0 &amp; ac_fhneurology_0412&lt;8)</w:t>
        </w:r>
      </w:ins>
    </w:p>
    <w:p w14:paraId="7BD76B35" w14:textId="77777777" w:rsidR="00B97A0F" w:rsidRPr="00B97A0F" w:rsidRDefault="00B97A0F" w:rsidP="00B97A0F">
      <w:pPr>
        <w:rPr>
          <w:ins w:id="842" w:author="David Odd" w:date="2020-12-15T20:02:00Z"/>
          <w:rFonts w:asciiTheme="minorHAnsi" w:hAnsiTheme="minorHAnsi" w:cstheme="minorHAnsi"/>
          <w:bCs/>
        </w:rPr>
      </w:pPr>
      <w:ins w:id="843" w:author="David Odd" w:date="2020-12-15T20:02:00Z">
        <w:r w:rsidRPr="00B97A0F">
          <w:rPr>
            <w:rFonts w:asciiTheme="minorHAnsi" w:hAnsiTheme="minorHAnsi" w:cstheme="minorHAnsi"/>
            <w:bCs/>
          </w:rPr>
          <w:t>replace fhxneurology=1 if (ac_fhneurology_0429&gt;0 &amp; ac_fhneurology_0429&lt;8)</w:t>
        </w:r>
      </w:ins>
    </w:p>
    <w:p w14:paraId="1238C1C6" w14:textId="77777777" w:rsidR="00B97A0F" w:rsidRPr="00B97A0F" w:rsidRDefault="00B97A0F" w:rsidP="00B97A0F">
      <w:pPr>
        <w:rPr>
          <w:ins w:id="844" w:author="David Odd" w:date="2020-12-15T20:02:00Z"/>
          <w:rFonts w:asciiTheme="minorHAnsi" w:hAnsiTheme="minorHAnsi" w:cstheme="minorHAnsi"/>
          <w:bCs/>
        </w:rPr>
      </w:pPr>
      <w:ins w:id="845" w:author="David Odd" w:date="2020-12-15T20:02:00Z">
        <w:r w:rsidRPr="00B97A0F">
          <w:rPr>
            <w:rFonts w:asciiTheme="minorHAnsi" w:hAnsiTheme="minorHAnsi" w:cstheme="minorHAnsi"/>
            <w:bCs/>
          </w:rPr>
          <w:t>replace fhxneurology=1 if (ac_fhneurology_0430&gt;0 &amp; ac_fhneurology_0430&lt;8)</w:t>
        </w:r>
      </w:ins>
    </w:p>
    <w:p w14:paraId="266E839A" w14:textId="77777777" w:rsidR="00B97A0F" w:rsidRPr="00B97A0F" w:rsidRDefault="00B97A0F" w:rsidP="00B97A0F">
      <w:pPr>
        <w:rPr>
          <w:ins w:id="846" w:author="David Odd" w:date="2020-12-15T20:02:00Z"/>
          <w:rFonts w:asciiTheme="minorHAnsi" w:hAnsiTheme="minorHAnsi" w:cstheme="minorHAnsi"/>
          <w:bCs/>
        </w:rPr>
      </w:pPr>
      <w:ins w:id="847" w:author="David Odd" w:date="2020-12-15T20:02:00Z">
        <w:r w:rsidRPr="00B97A0F">
          <w:rPr>
            <w:rFonts w:asciiTheme="minorHAnsi" w:hAnsiTheme="minorHAnsi" w:cstheme="minorHAnsi"/>
            <w:bCs/>
          </w:rPr>
          <w:t>replace fhxneurology=1 if (ac_fhneurology_0431&gt;0 &amp; ac_fhneurology_0431&lt;8)</w:t>
        </w:r>
      </w:ins>
    </w:p>
    <w:p w14:paraId="78BB6709" w14:textId="77777777" w:rsidR="00B97A0F" w:rsidRPr="00B97A0F" w:rsidRDefault="00B97A0F" w:rsidP="00B97A0F">
      <w:pPr>
        <w:rPr>
          <w:ins w:id="848" w:author="David Odd" w:date="2020-12-15T20:02:00Z"/>
          <w:rFonts w:asciiTheme="minorHAnsi" w:hAnsiTheme="minorHAnsi" w:cstheme="minorHAnsi"/>
          <w:bCs/>
        </w:rPr>
      </w:pPr>
    </w:p>
    <w:p w14:paraId="486CB809" w14:textId="77777777" w:rsidR="00B97A0F" w:rsidRPr="00B97A0F" w:rsidRDefault="00B97A0F" w:rsidP="00B97A0F">
      <w:pPr>
        <w:rPr>
          <w:ins w:id="849" w:author="David Odd" w:date="2020-12-15T20:02:00Z"/>
          <w:rFonts w:asciiTheme="minorHAnsi" w:hAnsiTheme="minorHAnsi" w:cstheme="minorHAnsi"/>
          <w:bCs/>
        </w:rPr>
      </w:pPr>
      <w:ins w:id="850" w:author="David Odd" w:date="2020-12-15T20:02:00Z">
        <w:r w:rsidRPr="00B97A0F">
          <w:rPr>
            <w:rFonts w:asciiTheme="minorHAnsi" w:hAnsiTheme="minorHAnsi" w:cstheme="minorHAnsi"/>
            <w:bCs/>
          </w:rPr>
          <w:t>gen fertility=ac_sterilityix_0073</w:t>
        </w:r>
      </w:ins>
    </w:p>
    <w:p w14:paraId="0DDCFD2D" w14:textId="77777777" w:rsidR="00B97A0F" w:rsidRPr="00B97A0F" w:rsidRDefault="00B97A0F" w:rsidP="00B97A0F">
      <w:pPr>
        <w:rPr>
          <w:ins w:id="851" w:author="David Odd" w:date="2020-12-15T20:02:00Z"/>
          <w:rFonts w:asciiTheme="minorHAnsi" w:hAnsiTheme="minorHAnsi" w:cstheme="minorHAnsi"/>
          <w:bCs/>
        </w:rPr>
      </w:pPr>
      <w:ins w:id="852" w:author="David Odd" w:date="2020-12-15T20:02:00Z">
        <w:r w:rsidRPr="00B97A0F">
          <w:rPr>
            <w:rFonts w:asciiTheme="minorHAnsi" w:hAnsiTheme="minorHAnsi" w:cstheme="minorHAnsi"/>
            <w:bCs/>
          </w:rPr>
          <w:t>gen hypertension=ac_toxemia_1328</w:t>
        </w:r>
      </w:ins>
    </w:p>
    <w:p w14:paraId="71E95AE5" w14:textId="77777777" w:rsidR="00B97A0F" w:rsidRPr="00B97A0F" w:rsidRDefault="00B97A0F" w:rsidP="00B97A0F">
      <w:pPr>
        <w:rPr>
          <w:ins w:id="853" w:author="David Odd" w:date="2020-12-15T20:02:00Z"/>
          <w:rFonts w:asciiTheme="minorHAnsi" w:hAnsiTheme="minorHAnsi" w:cstheme="minorHAnsi"/>
          <w:bCs/>
        </w:rPr>
      </w:pPr>
      <w:ins w:id="854" w:author="David Odd" w:date="2020-12-15T20:02:00Z">
        <w:r w:rsidRPr="00B97A0F">
          <w:rPr>
            <w:rFonts w:asciiTheme="minorHAnsi" w:hAnsiTheme="minorHAnsi" w:cstheme="minorHAnsi"/>
            <w:bCs/>
          </w:rPr>
          <w:t>recode hypertension 2/5=0 6=1 7/8=0</w:t>
        </w:r>
      </w:ins>
    </w:p>
    <w:p w14:paraId="20510232" w14:textId="77777777" w:rsidR="00B97A0F" w:rsidRPr="00B97A0F" w:rsidRDefault="00B97A0F" w:rsidP="00B97A0F">
      <w:pPr>
        <w:rPr>
          <w:ins w:id="855" w:author="David Odd" w:date="2020-12-15T20:02:00Z"/>
          <w:rFonts w:asciiTheme="minorHAnsi" w:hAnsiTheme="minorHAnsi" w:cstheme="minorHAnsi"/>
          <w:bCs/>
        </w:rPr>
      </w:pPr>
      <w:ins w:id="856" w:author="David Odd" w:date="2020-12-15T20:02:00Z">
        <w:r w:rsidRPr="00B97A0F">
          <w:rPr>
            <w:rFonts w:asciiTheme="minorHAnsi" w:hAnsiTheme="minorHAnsi" w:cstheme="minorHAnsi"/>
            <w:bCs/>
          </w:rPr>
          <w:t>gen preeclampsia=ac_toxemia_1328</w:t>
        </w:r>
      </w:ins>
    </w:p>
    <w:p w14:paraId="5ECE0D81" w14:textId="77777777" w:rsidR="00B97A0F" w:rsidRPr="00B97A0F" w:rsidRDefault="00B97A0F" w:rsidP="00B97A0F">
      <w:pPr>
        <w:rPr>
          <w:ins w:id="857" w:author="David Odd" w:date="2020-12-15T20:02:00Z"/>
          <w:rFonts w:asciiTheme="minorHAnsi" w:hAnsiTheme="minorHAnsi" w:cstheme="minorHAnsi"/>
          <w:bCs/>
        </w:rPr>
      </w:pPr>
      <w:ins w:id="858" w:author="David Odd" w:date="2020-12-15T20:02:00Z">
        <w:r w:rsidRPr="00B97A0F">
          <w:rPr>
            <w:rFonts w:asciiTheme="minorHAnsi" w:hAnsiTheme="minorHAnsi" w:cstheme="minorHAnsi"/>
            <w:bCs/>
          </w:rPr>
          <w:t>recode preeclampsia 1=1 2/5=1 6/8=0</w:t>
        </w:r>
      </w:ins>
    </w:p>
    <w:p w14:paraId="21E909CC" w14:textId="77777777" w:rsidR="00B97A0F" w:rsidRPr="00B97A0F" w:rsidRDefault="00B97A0F" w:rsidP="00B97A0F">
      <w:pPr>
        <w:rPr>
          <w:ins w:id="859" w:author="David Odd" w:date="2020-12-15T20:02:00Z"/>
          <w:rFonts w:asciiTheme="minorHAnsi" w:hAnsiTheme="minorHAnsi" w:cstheme="minorHAnsi"/>
          <w:bCs/>
        </w:rPr>
      </w:pPr>
      <w:ins w:id="860" w:author="David Odd" w:date="2020-12-15T20:02:00Z">
        <w:r w:rsidRPr="00B97A0F">
          <w:rPr>
            <w:rFonts w:asciiTheme="minorHAnsi" w:hAnsiTheme="minorHAnsi" w:cstheme="minorHAnsi"/>
            <w:bCs/>
          </w:rPr>
          <w:t>gen mheight=al_mheight_0081*2.54</w:t>
        </w:r>
      </w:ins>
    </w:p>
    <w:p w14:paraId="04299B39" w14:textId="77777777" w:rsidR="00B97A0F" w:rsidRPr="00B97A0F" w:rsidRDefault="00B97A0F" w:rsidP="00B97A0F">
      <w:pPr>
        <w:rPr>
          <w:ins w:id="861" w:author="David Odd" w:date="2020-12-15T20:02:00Z"/>
          <w:rFonts w:asciiTheme="minorHAnsi" w:hAnsiTheme="minorHAnsi" w:cstheme="minorHAnsi"/>
          <w:bCs/>
        </w:rPr>
      </w:pPr>
      <w:ins w:id="862" w:author="David Odd" w:date="2020-12-15T20:02:00Z">
        <w:r w:rsidRPr="00B97A0F">
          <w:rPr>
            <w:rFonts w:asciiTheme="minorHAnsi" w:hAnsiTheme="minorHAnsi" w:cstheme="minorHAnsi"/>
            <w:bCs/>
          </w:rPr>
          <w:t>recode mheight min/160=1 160/164=2 164/max=3</w:t>
        </w:r>
      </w:ins>
    </w:p>
    <w:p w14:paraId="4B349174" w14:textId="77777777" w:rsidR="00B97A0F" w:rsidRPr="00B97A0F" w:rsidRDefault="00B97A0F" w:rsidP="00B97A0F">
      <w:pPr>
        <w:rPr>
          <w:ins w:id="863" w:author="David Odd" w:date="2020-12-15T20:02:00Z"/>
          <w:rFonts w:asciiTheme="minorHAnsi" w:hAnsiTheme="minorHAnsi" w:cstheme="minorHAnsi"/>
          <w:bCs/>
        </w:rPr>
      </w:pPr>
    </w:p>
    <w:p w14:paraId="3ABCEE60" w14:textId="77777777" w:rsidR="00B97A0F" w:rsidRPr="00B97A0F" w:rsidRDefault="00B97A0F" w:rsidP="00B97A0F">
      <w:pPr>
        <w:rPr>
          <w:ins w:id="864" w:author="David Odd" w:date="2020-12-15T20:02:00Z"/>
          <w:rFonts w:asciiTheme="minorHAnsi" w:hAnsiTheme="minorHAnsi" w:cstheme="minorHAnsi"/>
          <w:bCs/>
        </w:rPr>
      </w:pPr>
      <w:ins w:id="865" w:author="David Odd" w:date="2020-12-15T20:02:00Z">
        <w:r w:rsidRPr="00B97A0F">
          <w:rPr>
            <w:rFonts w:asciiTheme="minorHAnsi" w:hAnsiTheme="minorHAnsi" w:cstheme="minorHAnsi"/>
            <w:bCs/>
          </w:rPr>
          <w:t>gen mbleeding=ac_mbleeding_0231+ac_mbleeding_0232+ac_mbleeding_0233+ic_aph_0326+ac_vagbleeding_0339</w:t>
        </w:r>
      </w:ins>
    </w:p>
    <w:p w14:paraId="7D11AD8A" w14:textId="77777777" w:rsidR="00B97A0F" w:rsidRPr="00B97A0F" w:rsidRDefault="00B97A0F" w:rsidP="00B97A0F">
      <w:pPr>
        <w:rPr>
          <w:ins w:id="866" w:author="David Odd" w:date="2020-12-15T20:02:00Z"/>
          <w:rFonts w:asciiTheme="minorHAnsi" w:hAnsiTheme="minorHAnsi" w:cstheme="minorHAnsi"/>
          <w:bCs/>
        </w:rPr>
      </w:pPr>
      <w:ins w:id="867" w:author="David Odd" w:date="2020-12-15T20:02:00Z">
        <w:r w:rsidRPr="00B97A0F">
          <w:rPr>
            <w:rFonts w:asciiTheme="minorHAnsi" w:hAnsiTheme="minorHAnsi" w:cstheme="minorHAnsi"/>
            <w:bCs/>
          </w:rPr>
          <w:t>recode mbleeding 1/max=1</w:t>
        </w:r>
      </w:ins>
    </w:p>
    <w:p w14:paraId="2A3B9114" w14:textId="77777777" w:rsidR="00B97A0F" w:rsidRPr="00B97A0F" w:rsidRDefault="00B97A0F" w:rsidP="00B97A0F">
      <w:pPr>
        <w:rPr>
          <w:ins w:id="868" w:author="David Odd" w:date="2020-12-15T20:02:00Z"/>
          <w:rFonts w:asciiTheme="minorHAnsi" w:hAnsiTheme="minorHAnsi" w:cstheme="minorHAnsi"/>
          <w:bCs/>
        </w:rPr>
      </w:pPr>
    </w:p>
    <w:p w14:paraId="4A396F2D" w14:textId="77777777" w:rsidR="00B97A0F" w:rsidRPr="00B97A0F" w:rsidRDefault="00B97A0F" w:rsidP="00B97A0F">
      <w:pPr>
        <w:rPr>
          <w:ins w:id="869" w:author="David Odd" w:date="2020-12-15T20:02:00Z"/>
          <w:rFonts w:asciiTheme="minorHAnsi" w:hAnsiTheme="minorHAnsi" w:cstheme="minorHAnsi"/>
          <w:bCs/>
        </w:rPr>
      </w:pPr>
      <w:ins w:id="870" w:author="David Odd" w:date="2020-12-15T20:02:00Z">
        <w:r w:rsidRPr="00B97A0F">
          <w:rPr>
            <w:rFonts w:asciiTheme="minorHAnsi" w:hAnsiTheme="minorHAnsi" w:cstheme="minorHAnsi"/>
            <w:bCs/>
          </w:rPr>
          <w:t>gen viral=ac_viral_0131+ac_viral_0245</w:t>
        </w:r>
      </w:ins>
    </w:p>
    <w:p w14:paraId="186AF30F" w14:textId="77777777" w:rsidR="00B97A0F" w:rsidRPr="00B97A0F" w:rsidRDefault="00B97A0F" w:rsidP="00B97A0F">
      <w:pPr>
        <w:rPr>
          <w:ins w:id="871" w:author="David Odd" w:date="2020-12-15T20:02:00Z"/>
          <w:rFonts w:asciiTheme="minorHAnsi" w:hAnsiTheme="minorHAnsi" w:cstheme="minorHAnsi"/>
          <w:bCs/>
        </w:rPr>
      </w:pPr>
      <w:ins w:id="872" w:author="David Odd" w:date="2020-12-15T20:02:00Z">
        <w:r w:rsidRPr="00B97A0F">
          <w:rPr>
            <w:rFonts w:asciiTheme="minorHAnsi" w:hAnsiTheme="minorHAnsi" w:cstheme="minorHAnsi"/>
            <w:bCs/>
          </w:rPr>
          <w:t>recode viral 1/max=1</w:t>
        </w:r>
      </w:ins>
    </w:p>
    <w:p w14:paraId="59FB3487" w14:textId="77777777" w:rsidR="00B97A0F" w:rsidRPr="00B97A0F" w:rsidRDefault="00B97A0F" w:rsidP="00B97A0F">
      <w:pPr>
        <w:rPr>
          <w:ins w:id="873" w:author="David Odd" w:date="2020-12-15T20:02:00Z"/>
          <w:rFonts w:asciiTheme="minorHAnsi" w:hAnsiTheme="minorHAnsi" w:cstheme="minorHAnsi"/>
          <w:bCs/>
        </w:rPr>
      </w:pPr>
    </w:p>
    <w:p w14:paraId="151B1415" w14:textId="77777777" w:rsidR="00B97A0F" w:rsidRPr="00B97A0F" w:rsidRDefault="00B97A0F" w:rsidP="00B97A0F">
      <w:pPr>
        <w:rPr>
          <w:ins w:id="874" w:author="David Odd" w:date="2020-12-15T20:02:00Z"/>
          <w:rFonts w:asciiTheme="minorHAnsi" w:hAnsiTheme="minorHAnsi" w:cstheme="minorHAnsi"/>
          <w:bCs/>
        </w:rPr>
      </w:pPr>
      <w:ins w:id="875" w:author="David Odd" w:date="2020-12-15T20:02:00Z">
        <w:r w:rsidRPr="00B97A0F">
          <w:rPr>
            <w:rFonts w:asciiTheme="minorHAnsi" w:hAnsiTheme="minorHAnsi" w:cstheme="minorHAnsi"/>
            <w:bCs/>
          </w:rPr>
          <w:t>gen alcohol=ac_alcoholism_0211</w:t>
        </w:r>
      </w:ins>
    </w:p>
    <w:p w14:paraId="4ADE38D4" w14:textId="77777777" w:rsidR="00B97A0F" w:rsidRPr="00B97A0F" w:rsidRDefault="00B97A0F" w:rsidP="00B97A0F">
      <w:pPr>
        <w:rPr>
          <w:ins w:id="876" w:author="David Odd" w:date="2020-12-15T20:02:00Z"/>
          <w:rFonts w:asciiTheme="minorHAnsi" w:hAnsiTheme="minorHAnsi" w:cstheme="minorHAnsi"/>
          <w:bCs/>
        </w:rPr>
      </w:pPr>
      <w:ins w:id="877" w:author="David Odd" w:date="2020-12-15T20:02:00Z">
        <w:r w:rsidRPr="00B97A0F">
          <w:rPr>
            <w:rFonts w:asciiTheme="minorHAnsi" w:hAnsiTheme="minorHAnsi" w:cstheme="minorHAnsi"/>
            <w:bCs/>
          </w:rPr>
          <w:t>recode alcohol 1/max=1</w:t>
        </w:r>
      </w:ins>
    </w:p>
    <w:p w14:paraId="4A36F6A1" w14:textId="77777777" w:rsidR="00B97A0F" w:rsidRPr="00B97A0F" w:rsidRDefault="00B97A0F" w:rsidP="00B97A0F">
      <w:pPr>
        <w:rPr>
          <w:ins w:id="878" w:author="David Odd" w:date="2020-12-15T20:02:00Z"/>
          <w:rFonts w:asciiTheme="minorHAnsi" w:hAnsiTheme="minorHAnsi" w:cstheme="minorHAnsi"/>
          <w:bCs/>
        </w:rPr>
      </w:pPr>
    </w:p>
    <w:p w14:paraId="39A0619E" w14:textId="77777777" w:rsidR="00B97A0F" w:rsidRPr="00B97A0F" w:rsidRDefault="00B97A0F" w:rsidP="00B97A0F">
      <w:pPr>
        <w:rPr>
          <w:ins w:id="879" w:author="David Odd" w:date="2020-12-15T20:02:00Z"/>
          <w:rFonts w:asciiTheme="minorHAnsi" w:hAnsiTheme="minorHAnsi" w:cstheme="minorHAnsi"/>
          <w:bCs/>
        </w:rPr>
      </w:pPr>
      <w:ins w:id="880" w:author="David Odd" w:date="2020-12-15T20:02:00Z">
        <w:r w:rsidRPr="00B97A0F">
          <w:rPr>
            <w:rFonts w:asciiTheme="minorHAnsi" w:hAnsiTheme="minorHAnsi" w:cstheme="minorHAnsi"/>
            <w:bCs/>
          </w:rPr>
          <w:t>gen male=ac_sex</w:t>
        </w:r>
      </w:ins>
    </w:p>
    <w:p w14:paraId="58CDD026" w14:textId="77777777" w:rsidR="00B97A0F" w:rsidRPr="00B97A0F" w:rsidRDefault="00B97A0F" w:rsidP="00B97A0F">
      <w:pPr>
        <w:rPr>
          <w:ins w:id="881" w:author="David Odd" w:date="2020-12-15T20:02:00Z"/>
          <w:rFonts w:asciiTheme="minorHAnsi" w:hAnsiTheme="minorHAnsi" w:cstheme="minorHAnsi"/>
          <w:bCs/>
        </w:rPr>
      </w:pPr>
      <w:ins w:id="882" w:author="David Odd" w:date="2020-12-15T20:02:00Z">
        <w:r w:rsidRPr="00B97A0F">
          <w:rPr>
            <w:rFonts w:asciiTheme="minorHAnsi" w:hAnsiTheme="minorHAnsi" w:cstheme="minorHAnsi"/>
            <w:bCs/>
          </w:rPr>
          <w:t>recode male 2/3=0</w:t>
        </w:r>
      </w:ins>
    </w:p>
    <w:p w14:paraId="6AB73544" w14:textId="77777777" w:rsidR="00B97A0F" w:rsidRPr="00B97A0F" w:rsidRDefault="00B97A0F" w:rsidP="00B97A0F">
      <w:pPr>
        <w:rPr>
          <w:ins w:id="883" w:author="David Odd" w:date="2020-12-15T20:02:00Z"/>
          <w:rFonts w:asciiTheme="minorHAnsi" w:hAnsiTheme="minorHAnsi" w:cstheme="minorHAnsi"/>
          <w:bCs/>
        </w:rPr>
      </w:pPr>
    </w:p>
    <w:p w14:paraId="11836E63" w14:textId="77777777" w:rsidR="00B97A0F" w:rsidRPr="00B97A0F" w:rsidRDefault="00B97A0F" w:rsidP="00B97A0F">
      <w:pPr>
        <w:rPr>
          <w:ins w:id="884" w:author="David Odd" w:date="2020-12-15T20:02:00Z"/>
          <w:rFonts w:asciiTheme="minorHAnsi" w:hAnsiTheme="minorHAnsi" w:cstheme="minorHAnsi"/>
          <w:bCs/>
        </w:rPr>
      </w:pPr>
      <w:ins w:id="885" w:author="David Odd" w:date="2020-12-15T20:02:00Z">
        <w:r w:rsidRPr="00B97A0F">
          <w:rPr>
            <w:rFonts w:asciiTheme="minorHAnsi" w:hAnsiTheme="minorHAnsi" w:cstheme="minorHAnsi"/>
            <w:bCs/>
          </w:rPr>
          <w:t>gen abnplacenta=ac_placentaprevia_1320</w:t>
        </w:r>
      </w:ins>
    </w:p>
    <w:p w14:paraId="7A2E8907" w14:textId="77777777" w:rsidR="00B97A0F" w:rsidRPr="00B97A0F" w:rsidRDefault="00B97A0F" w:rsidP="00B97A0F">
      <w:pPr>
        <w:rPr>
          <w:ins w:id="886" w:author="David Odd" w:date="2020-12-15T20:02:00Z"/>
          <w:rFonts w:asciiTheme="minorHAnsi" w:hAnsiTheme="minorHAnsi" w:cstheme="minorHAnsi"/>
          <w:bCs/>
        </w:rPr>
      </w:pPr>
    </w:p>
    <w:p w14:paraId="664BD32B" w14:textId="77777777" w:rsidR="00B97A0F" w:rsidRPr="00B97A0F" w:rsidRDefault="00B97A0F" w:rsidP="00B97A0F">
      <w:pPr>
        <w:rPr>
          <w:ins w:id="887" w:author="David Odd" w:date="2020-12-15T20:02:00Z"/>
          <w:rFonts w:asciiTheme="minorHAnsi" w:hAnsiTheme="minorHAnsi" w:cstheme="minorHAnsi"/>
          <w:bCs/>
        </w:rPr>
      </w:pPr>
      <w:ins w:id="888" w:author="David Odd" w:date="2020-12-15T20:02:00Z">
        <w:r w:rsidRPr="00B97A0F">
          <w:rPr>
            <w:rFonts w:asciiTheme="minorHAnsi" w:hAnsiTheme="minorHAnsi" w:cstheme="minorHAnsi"/>
            <w:bCs/>
          </w:rPr>
          <w:t>gen latebooking=al_gestatregistration_0034</w:t>
        </w:r>
      </w:ins>
    </w:p>
    <w:p w14:paraId="05F0FBC1" w14:textId="77777777" w:rsidR="00B97A0F" w:rsidRPr="00B97A0F" w:rsidRDefault="00B97A0F" w:rsidP="00B97A0F">
      <w:pPr>
        <w:rPr>
          <w:ins w:id="889" w:author="David Odd" w:date="2020-12-15T20:02:00Z"/>
          <w:rFonts w:asciiTheme="minorHAnsi" w:hAnsiTheme="minorHAnsi" w:cstheme="minorHAnsi"/>
          <w:bCs/>
        </w:rPr>
      </w:pPr>
      <w:ins w:id="890" w:author="David Odd" w:date="2020-12-15T20:02:00Z">
        <w:r w:rsidRPr="00B97A0F">
          <w:rPr>
            <w:rFonts w:asciiTheme="minorHAnsi" w:hAnsiTheme="minorHAnsi" w:cstheme="minorHAnsi"/>
            <w:bCs/>
          </w:rPr>
          <w:t>recode latebooking min/26=0 26/max=1</w:t>
        </w:r>
      </w:ins>
    </w:p>
    <w:p w14:paraId="08F6DA82" w14:textId="77777777" w:rsidR="00B97A0F" w:rsidRPr="00B97A0F" w:rsidRDefault="00B97A0F" w:rsidP="00B97A0F">
      <w:pPr>
        <w:rPr>
          <w:ins w:id="891" w:author="David Odd" w:date="2020-12-15T20:02:00Z"/>
          <w:rFonts w:asciiTheme="minorHAnsi" w:hAnsiTheme="minorHAnsi" w:cstheme="minorHAnsi"/>
          <w:bCs/>
        </w:rPr>
      </w:pPr>
    </w:p>
    <w:p w14:paraId="012953F8" w14:textId="77777777" w:rsidR="00B97A0F" w:rsidRPr="00B97A0F" w:rsidRDefault="00B97A0F" w:rsidP="00B97A0F">
      <w:pPr>
        <w:rPr>
          <w:ins w:id="892" w:author="David Odd" w:date="2020-12-15T20:02:00Z"/>
          <w:rFonts w:asciiTheme="minorHAnsi" w:hAnsiTheme="minorHAnsi" w:cstheme="minorHAnsi"/>
          <w:bCs/>
        </w:rPr>
      </w:pPr>
      <w:ins w:id="893" w:author="David Odd" w:date="2020-12-15T20:02:00Z">
        <w:r w:rsidRPr="00B97A0F">
          <w:rPr>
            <w:rFonts w:asciiTheme="minorHAnsi" w:hAnsiTheme="minorHAnsi" w:cstheme="minorHAnsi"/>
            <w:bCs/>
          </w:rPr>
          <w:t>gen bweight=gl_bweight_</w:t>
        </w:r>
      </w:ins>
    </w:p>
    <w:p w14:paraId="2987010D" w14:textId="77777777" w:rsidR="00B97A0F" w:rsidRPr="00B97A0F" w:rsidRDefault="00B97A0F" w:rsidP="00B97A0F">
      <w:pPr>
        <w:rPr>
          <w:ins w:id="894" w:author="David Odd" w:date="2020-12-15T20:02:00Z"/>
          <w:rFonts w:asciiTheme="minorHAnsi" w:hAnsiTheme="minorHAnsi" w:cstheme="minorHAnsi"/>
          <w:bCs/>
        </w:rPr>
      </w:pPr>
      <w:ins w:id="895" w:author="David Odd" w:date="2020-12-15T20:02:00Z">
        <w:r w:rsidRPr="00B97A0F">
          <w:rPr>
            <w:rFonts w:asciiTheme="minorHAnsi" w:hAnsiTheme="minorHAnsi" w:cstheme="minorHAnsi"/>
            <w:bCs/>
          </w:rPr>
          <w:t>recode bweight -1=.</w:t>
        </w:r>
      </w:ins>
    </w:p>
    <w:p w14:paraId="3B400CCA" w14:textId="77777777" w:rsidR="00B97A0F" w:rsidRPr="00B97A0F" w:rsidRDefault="00B97A0F" w:rsidP="00B97A0F">
      <w:pPr>
        <w:rPr>
          <w:ins w:id="896" w:author="David Odd" w:date="2020-12-15T20:02:00Z"/>
          <w:rFonts w:asciiTheme="minorHAnsi" w:hAnsiTheme="minorHAnsi" w:cstheme="minorHAnsi"/>
          <w:bCs/>
        </w:rPr>
      </w:pPr>
      <w:ins w:id="897" w:author="David Odd" w:date="2020-12-15T20:02:00Z">
        <w:r w:rsidRPr="00B97A0F">
          <w:rPr>
            <w:rFonts w:asciiTheme="minorHAnsi" w:hAnsiTheme="minorHAnsi" w:cstheme="minorHAnsi"/>
            <w:bCs/>
          </w:rPr>
          <w:t>egen pweight = xtile(bweight), by(gest) nq(100)</w:t>
        </w:r>
      </w:ins>
    </w:p>
    <w:p w14:paraId="23378826" w14:textId="77777777" w:rsidR="00B97A0F" w:rsidRPr="00B97A0F" w:rsidRDefault="00B97A0F" w:rsidP="00B97A0F">
      <w:pPr>
        <w:rPr>
          <w:ins w:id="898" w:author="David Odd" w:date="2020-12-15T20:02:00Z"/>
          <w:rFonts w:asciiTheme="minorHAnsi" w:hAnsiTheme="minorHAnsi" w:cstheme="minorHAnsi"/>
          <w:bCs/>
        </w:rPr>
      </w:pPr>
      <w:ins w:id="899" w:author="David Odd" w:date="2020-12-15T20:02:00Z">
        <w:r w:rsidRPr="00B97A0F">
          <w:rPr>
            <w:rFonts w:asciiTheme="minorHAnsi" w:hAnsiTheme="minorHAnsi" w:cstheme="minorHAnsi"/>
            <w:bCs/>
          </w:rPr>
          <w:t>recode pweight min/3=1 3/10=2 10/90=3 90/max=4</w:t>
        </w:r>
      </w:ins>
    </w:p>
    <w:p w14:paraId="246EE509" w14:textId="77777777" w:rsidR="00B97A0F" w:rsidRPr="00B97A0F" w:rsidRDefault="00B97A0F" w:rsidP="00B97A0F">
      <w:pPr>
        <w:rPr>
          <w:ins w:id="900" w:author="David Odd" w:date="2020-12-15T20:02:00Z"/>
          <w:rFonts w:asciiTheme="minorHAnsi" w:hAnsiTheme="minorHAnsi" w:cstheme="minorHAnsi"/>
          <w:bCs/>
        </w:rPr>
      </w:pPr>
    </w:p>
    <w:p w14:paraId="4D554BD5" w14:textId="77777777" w:rsidR="00B97A0F" w:rsidRPr="00B97A0F" w:rsidRDefault="00B97A0F" w:rsidP="00B97A0F">
      <w:pPr>
        <w:rPr>
          <w:ins w:id="901" w:author="David Odd" w:date="2020-12-15T20:02:00Z"/>
          <w:rFonts w:asciiTheme="minorHAnsi" w:hAnsiTheme="minorHAnsi" w:cstheme="minorHAnsi"/>
          <w:bCs/>
        </w:rPr>
      </w:pPr>
      <w:ins w:id="902" w:author="David Odd" w:date="2020-12-15T20:02:00Z">
        <w:r w:rsidRPr="00B97A0F">
          <w:rPr>
            <w:rFonts w:asciiTheme="minorHAnsi" w:hAnsiTheme="minorHAnsi" w:cstheme="minorHAnsi"/>
            <w:bCs/>
          </w:rPr>
          <w:t>gen thyroid=ac_mhypothyroid_0164</w:t>
        </w:r>
      </w:ins>
    </w:p>
    <w:p w14:paraId="5C4B01BE" w14:textId="77777777" w:rsidR="00B97A0F" w:rsidRPr="00B97A0F" w:rsidRDefault="00B97A0F" w:rsidP="00B97A0F">
      <w:pPr>
        <w:rPr>
          <w:ins w:id="903" w:author="David Odd" w:date="2020-12-15T20:02:00Z"/>
          <w:rFonts w:asciiTheme="minorHAnsi" w:hAnsiTheme="minorHAnsi" w:cstheme="minorHAnsi"/>
          <w:bCs/>
        </w:rPr>
      </w:pPr>
      <w:ins w:id="904" w:author="David Odd" w:date="2020-12-15T20:02:00Z">
        <w:r w:rsidRPr="00B97A0F">
          <w:rPr>
            <w:rFonts w:asciiTheme="minorHAnsi" w:hAnsiTheme="minorHAnsi" w:cstheme="minorHAnsi"/>
            <w:bCs/>
          </w:rPr>
          <w:t>recode thyroid -1=0 1/7=1 8=0</w:t>
        </w:r>
      </w:ins>
    </w:p>
    <w:p w14:paraId="448ECE49" w14:textId="77777777" w:rsidR="00B97A0F" w:rsidRPr="00B97A0F" w:rsidRDefault="00B97A0F" w:rsidP="00B97A0F">
      <w:pPr>
        <w:rPr>
          <w:ins w:id="905" w:author="David Odd" w:date="2020-12-15T20:02:00Z"/>
          <w:rFonts w:asciiTheme="minorHAnsi" w:hAnsiTheme="minorHAnsi" w:cstheme="minorHAnsi"/>
          <w:bCs/>
        </w:rPr>
      </w:pPr>
      <w:ins w:id="906" w:author="David Odd" w:date="2020-12-15T20:02:00Z">
        <w:r w:rsidRPr="00B97A0F">
          <w:rPr>
            <w:rFonts w:asciiTheme="minorHAnsi" w:hAnsiTheme="minorHAnsi" w:cstheme="minorHAnsi"/>
            <w:bCs/>
          </w:rPr>
          <w:t>replace thyroid=1 if (ac_mhyperthyroid_0170&gt;0 &amp; ac_mhyperthyroid_0170&lt;8)</w:t>
        </w:r>
      </w:ins>
    </w:p>
    <w:p w14:paraId="358C8E74" w14:textId="77777777" w:rsidR="00B97A0F" w:rsidRPr="00B97A0F" w:rsidRDefault="00B97A0F" w:rsidP="00B97A0F">
      <w:pPr>
        <w:rPr>
          <w:ins w:id="907" w:author="David Odd" w:date="2020-12-15T20:02:00Z"/>
          <w:rFonts w:asciiTheme="minorHAnsi" w:hAnsiTheme="minorHAnsi" w:cstheme="minorHAnsi"/>
          <w:bCs/>
        </w:rPr>
      </w:pPr>
    </w:p>
    <w:p w14:paraId="6C41BA00" w14:textId="77777777" w:rsidR="00B97A0F" w:rsidRPr="00B97A0F" w:rsidRDefault="00B97A0F" w:rsidP="00B97A0F">
      <w:pPr>
        <w:rPr>
          <w:ins w:id="908" w:author="David Odd" w:date="2020-12-15T20:02:00Z"/>
          <w:rFonts w:asciiTheme="minorHAnsi" w:hAnsiTheme="minorHAnsi" w:cstheme="minorHAnsi"/>
          <w:bCs/>
          <w:lang w:val="fr-FR"/>
          <w:rPrChange w:id="909" w:author="David Odd" w:date="2020-12-15T20:02:00Z">
            <w:rPr>
              <w:ins w:id="910" w:author="David Odd" w:date="2020-12-15T20:02:00Z"/>
              <w:rFonts w:asciiTheme="minorHAnsi" w:hAnsiTheme="minorHAnsi" w:cstheme="minorHAnsi"/>
              <w:bCs/>
            </w:rPr>
          </w:rPrChange>
        </w:rPr>
      </w:pPr>
      <w:ins w:id="911" w:author="David Odd" w:date="2020-12-15T20:02:00Z">
        <w:r w:rsidRPr="00B97A0F">
          <w:rPr>
            <w:rFonts w:asciiTheme="minorHAnsi" w:hAnsiTheme="minorHAnsi" w:cstheme="minorHAnsi"/>
            <w:bCs/>
            <w:lang w:val="fr-FR"/>
            <w:rPrChange w:id="912" w:author="David Odd" w:date="2020-12-15T20:02:00Z">
              <w:rPr>
                <w:rFonts w:asciiTheme="minorHAnsi" w:hAnsiTheme="minorHAnsi" w:cstheme="minorHAnsi"/>
                <w:bCs/>
              </w:rPr>
            </w:rPrChange>
          </w:rPr>
          <w:t>gen multiple=ao_multiple_0010</w:t>
        </w:r>
      </w:ins>
    </w:p>
    <w:p w14:paraId="3089853E" w14:textId="77777777" w:rsidR="00B97A0F" w:rsidRPr="00B97A0F" w:rsidRDefault="00B97A0F" w:rsidP="00B97A0F">
      <w:pPr>
        <w:rPr>
          <w:ins w:id="913" w:author="David Odd" w:date="2020-12-15T20:02:00Z"/>
          <w:rFonts w:asciiTheme="minorHAnsi" w:hAnsiTheme="minorHAnsi" w:cstheme="minorHAnsi"/>
          <w:bCs/>
          <w:lang w:val="fr-FR"/>
          <w:rPrChange w:id="914" w:author="David Odd" w:date="2020-12-15T20:02:00Z">
            <w:rPr>
              <w:ins w:id="915" w:author="David Odd" w:date="2020-12-15T20:02:00Z"/>
              <w:rFonts w:asciiTheme="minorHAnsi" w:hAnsiTheme="minorHAnsi" w:cstheme="minorHAnsi"/>
              <w:bCs/>
            </w:rPr>
          </w:rPrChange>
        </w:rPr>
      </w:pPr>
      <w:ins w:id="916" w:author="David Odd" w:date="2020-12-15T20:02:00Z">
        <w:r w:rsidRPr="00B97A0F">
          <w:rPr>
            <w:rFonts w:asciiTheme="minorHAnsi" w:hAnsiTheme="minorHAnsi" w:cstheme="minorHAnsi"/>
            <w:bCs/>
            <w:lang w:val="fr-FR"/>
            <w:rPrChange w:id="917" w:author="David Odd" w:date="2020-12-15T20:02:00Z">
              <w:rPr>
                <w:rFonts w:asciiTheme="minorHAnsi" w:hAnsiTheme="minorHAnsi" w:cstheme="minorHAnsi"/>
                <w:bCs/>
              </w:rPr>
            </w:rPrChange>
          </w:rPr>
          <w:t>recode multiple 1=0 2/max=1</w:t>
        </w:r>
      </w:ins>
    </w:p>
    <w:p w14:paraId="26C95D16" w14:textId="77777777" w:rsidR="00B97A0F" w:rsidRPr="00B97A0F" w:rsidRDefault="00B97A0F" w:rsidP="00B97A0F">
      <w:pPr>
        <w:rPr>
          <w:ins w:id="918" w:author="David Odd" w:date="2020-12-15T20:02:00Z"/>
          <w:rFonts w:asciiTheme="minorHAnsi" w:hAnsiTheme="minorHAnsi" w:cstheme="minorHAnsi"/>
          <w:bCs/>
          <w:lang w:val="fr-FR"/>
          <w:rPrChange w:id="919" w:author="David Odd" w:date="2020-12-15T20:02:00Z">
            <w:rPr>
              <w:ins w:id="920" w:author="David Odd" w:date="2020-12-15T20:02:00Z"/>
              <w:rFonts w:asciiTheme="minorHAnsi" w:hAnsiTheme="minorHAnsi" w:cstheme="minorHAnsi"/>
              <w:bCs/>
            </w:rPr>
          </w:rPrChange>
        </w:rPr>
      </w:pPr>
    </w:p>
    <w:p w14:paraId="1604EC5D" w14:textId="77777777" w:rsidR="00B97A0F" w:rsidRPr="00B97A0F" w:rsidRDefault="00B97A0F" w:rsidP="00B97A0F">
      <w:pPr>
        <w:rPr>
          <w:ins w:id="921" w:author="David Odd" w:date="2020-12-15T20:02:00Z"/>
          <w:rFonts w:asciiTheme="minorHAnsi" w:hAnsiTheme="minorHAnsi" w:cstheme="minorHAnsi"/>
          <w:bCs/>
          <w:lang w:val="nl-NL"/>
          <w:rPrChange w:id="922" w:author="David Odd" w:date="2020-12-15T20:02:00Z">
            <w:rPr>
              <w:ins w:id="923" w:author="David Odd" w:date="2020-12-15T20:02:00Z"/>
              <w:rFonts w:asciiTheme="minorHAnsi" w:hAnsiTheme="minorHAnsi" w:cstheme="minorHAnsi"/>
              <w:bCs/>
            </w:rPr>
          </w:rPrChange>
        </w:rPr>
      </w:pPr>
      <w:ins w:id="924" w:author="David Odd" w:date="2020-12-15T20:02:00Z">
        <w:r w:rsidRPr="00B97A0F">
          <w:rPr>
            <w:rFonts w:asciiTheme="minorHAnsi" w:hAnsiTheme="minorHAnsi" w:cstheme="minorHAnsi"/>
            <w:bCs/>
            <w:lang w:val="nl-NL"/>
            <w:rPrChange w:id="925" w:author="David Odd" w:date="2020-12-15T20:02:00Z">
              <w:rPr>
                <w:rFonts w:asciiTheme="minorHAnsi" w:hAnsiTheme="minorHAnsi" w:cstheme="minorHAnsi"/>
                <w:bCs/>
              </w:rPr>
            </w:rPrChange>
          </w:rPr>
          <w:t>gen op=ac_presentation_1321</w:t>
        </w:r>
      </w:ins>
    </w:p>
    <w:p w14:paraId="55EC5751" w14:textId="77777777" w:rsidR="00B97A0F" w:rsidRPr="00B97A0F" w:rsidRDefault="00B97A0F" w:rsidP="00B97A0F">
      <w:pPr>
        <w:rPr>
          <w:ins w:id="926" w:author="David Odd" w:date="2020-12-15T20:02:00Z"/>
          <w:rFonts w:asciiTheme="minorHAnsi" w:hAnsiTheme="minorHAnsi" w:cstheme="minorHAnsi"/>
          <w:bCs/>
          <w:lang w:val="nl-NL"/>
          <w:rPrChange w:id="927" w:author="David Odd" w:date="2020-12-15T20:02:00Z">
            <w:rPr>
              <w:ins w:id="928" w:author="David Odd" w:date="2020-12-15T20:02:00Z"/>
              <w:rFonts w:asciiTheme="minorHAnsi" w:hAnsiTheme="minorHAnsi" w:cstheme="minorHAnsi"/>
              <w:bCs/>
            </w:rPr>
          </w:rPrChange>
        </w:rPr>
      </w:pPr>
      <w:ins w:id="929" w:author="David Odd" w:date="2020-12-15T20:02:00Z">
        <w:r w:rsidRPr="00B97A0F">
          <w:rPr>
            <w:rFonts w:asciiTheme="minorHAnsi" w:hAnsiTheme="minorHAnsi" w:cstheme="minorHAnsi"/>
            <w:bCs/>
            <w:lang w:val="nl-NL"/>
            <w:rPrChange w:id="930" w:author="David Odd" w:date="2020-12-15T20:02:00Z">
              <w:rPr>
                <w:rFonts w:asciiTheme="minorHAnsi" w:hAnsiTheme="minorHAnsi" w:cstheme="minorHAnsi"/>
                <w:bCs/>
              </w:rPr>
            </w:rPrChange>
          </w:rPr>
          <w:lastRenderedPageBreak/>
          <w:t>recode op  000/012=0 013=1 014/112=0 113=1 114/212=0 213=1 214/max=0</w:t>
        </w:r>
      </w:ins>
    </w:p>
    <w:p w14:paraId="66DEACB8" w14:textId="77777777" w:rsidR="00B97A0F" w:rsidRPr="00B97A0F" w:rsidRDefault="00B97A0F" w:rsidP="00B97A0F">
      <w:pPr>
        <w:rPr>
          <w:ins w:id="931" w:author="David Odd" w:date="2020-12-15T20:02:00Z"/>
          <w:rFonts w:asciiTheme="minorHAnsi" w:hAnsiTheme="minorHAnsi" w:cstheme="minorHAnsi"/>
          <w:bCs/>
          <w:lang w:val="nl-NL"/>
          <w:rPrChange w:id="932" w:author="David Odd" w:date="2020-12-15T20:02:00Z">
            <w:rPr>
              <w:ins w:id="933" w:author="David Odd" w:date="2020-12-15T20:02:00Z"/>
              <w:rFonts w:asciiTheme="minorHAnsi" w:hAnsiTheme="minorHAnsi" w:cstheme="minorHAnsi"/>
              <w:bCs/>
            </w:rPr>
          </w:rPrChange>
        </w:rPr>
      </w:pPr>
    </w:p>
    <w:p w14:paraId="0794F713" w14:textId="77777777" w:rsidR="00B97A0F" w:rsidRPr="00B97A0F" w:rsidRDefault="00B97A0F" w:rsidP="00B97A0F">
      <w:pPr>
        <w:rPr>
          <w:ins w:id="934" w:author="David Odd" w:date="2020-12-15T20:02:00Z"/>
          <w:rFonts w:asciiTheme="minorHAnsi" w:hAnsiTheme="minorHAnsi" w:cstheme="minorHAnsi"/>
          <w:bCs/>
        </w:rPr>
      </w:pPr>
      <w:ins w:id="935" w:author="David Odd" w:date="2020-12-15T20:02:00Z">
        <w:r w:rsidRPr="00B97A0F">
          <w:rPr>
            <w:rFonts w:asciiTheme="minorHAnsi" w:hAnsiTheme="minorHAnsi" w:cstheme="minorHAnsi"/>
            <w:bCs/>
          </w:rPr>
          <w:t>gen breech=ac_presentationcat</w:t>
        </w:r>
      </w:ins>
    </w:p>
    <w:p w14:paraId="78D73A6A" w14:textId="77777777" w:rsidR="00B97A0F" w:rsidRPr="00B97A0F" w:rsidRDefault="00B97A0F" w:rsidP="00B97A0F">
      <w:pPr>
        <w:rPr>
          <w:ins w:id="936" w:author="David Odd" w:date="2020-12-15T20:02:00Z"/>
          <w:rFonts w:asciiTheme="minorHAnsi" w:hAnsiTheme="minorHAnsi" w:cstheme="minorHAnsi"/>
          <w:bCs/>
        </w:rPr>
      </w:pPr>
      <w:ins w:id="937" w:author="David Odd" w:date="2020-12-15T20:02:00Z">
        <w:r w:rsidRPr="00B97A0F">
          <w:rPr>
            <w:rFonts w:asciiTheme="minorHAnsi" w:hAnsiTheme="minorHAnsi" w:cstheme="minorHAnsi"/>
            <w:bCs/>
          </w:rPr>
          <w:t>recode breech 1=0 2=1 3=0</w:t>
        </w:r>
      </w:ins>
    </w:p>
    <w:p w14:paraId="73E8DC48" w14:textId="77777777" w:rsidR="00B97A0F" w:rsidRPr="00B97A0F" w:rsidRDefault="00B97A0F" w:rsidP="00B97A0F">
      <w:pPr>
        <w:rPr>
          <w:ins w:id="938" w:author="David Odd" w:date="2020-12-15T20:02:00Z"/>
          <w:rFonts w:asciiTheme="minorHAnsi" w:hAnsiTheme="minorHAnsi" w:cstheme="minorHAnsi"/>
          <w:bCs/>
        </w:rPr>
      </w:pPr>
    </w:p>
    <w:p w14:paraId="4757A606" w14:textId="77777777" w:rsidR="00B97A0F" w:rsidRPr="00B97A0F" w:rsidRDefault="00B97A0F" w:rsidP="00B97A0F">
      <w:pPr>
        <w:rPr>
          <w:ins w:id="939" w:author="David Odd" w:date="2020-12-15T20:02:00Z"/>
          <w:rFonts w:asciiTheme="minorHAnsi" w:hAnsiTheme="minorHAnsi" w:cstheme="minorHAnsi"/>
          <w:bCs/>
          <w:lang w:val="fr-FR"/>
          <w:rPrChange w:id="940" w:author="David Odd" w:date="2020-12-15T20:02:00Z">
            <w:rPr>
              <w:ins w:id="941" w:author="David Odd" w:date="2020-12-15T20:02:00Z"/>
              <w:rFonts w:asciiTheme="minorHAnsi" w:hAnsiTheme="minorHAnsi" w:cstheme="minorHAnsi"/>
              <w:bCs/>
            </w:rPr>
          </w:rPrChange>
        </w:rPr>
      </w:pPr>
      <w:ins w:id="942" w:author="David Odd" w:date="2020-12-15T20:02:00Z">
        <w:r w:rsidRPr="00B97A0F">
          <w:rPr>
            <w:rFonts w:asciiTheme="minorHAnsi" w:hAnsiTheme="minorHAnsi" w:cstheme="minorHAnsi"/>
            <w:bCs/>
            <w:lang w:val="fr-FR"/>
            <w:rPrChange w:id="943" w:author="David Odd" w:date="2020-12-15T20:02:00Z">
              <w:rPr>
                <w:rFonts w:asciiTheme="minorHAnsi" w:hAnsiTheme="minorHAnsi" w:cstheme="minorHAnsi"/>
                <w:bCs/>
              </w:rPr>
            </w:rPrChange>
          </w:rPr>
          <w:t>* Intrapartum</w:t>
        </w:r>
      </w:ins>
    </w:p>
    <w:p w14:paraId="0889155E" w14:textId="77777777" w:rsidR="00B97A0F" w:rsidRPr="00B97A0F" w:rsidRDefault="00B97A0F" w:rsidP="00B97A0F">
      <w:pPr>
        <w:rPr>
          <w:ins w:id="944" w:author="David Odd" w:date="2020-12-15T20:02:00Z"/>
          <w:rFonts w:asciiTheme="minorHAnsi" w:hAnsiTheme="minorHAnsi" w:cstheme="minorHAnsi"/>
          <w:bCs/>
          <w:lang w:val="fr-FR"/>
          <w:rPrChange w:id="945" w:author="David Odd" w:date="2020-12-15T20:02:00Z">
            <w:rPr>
              <w:ins w:id="946" w:author="David Odd" w:date="2020-12-15T20:02:00Z"/>
              <w:rFonts w:asciiTheme="minorHAnsi" w:hAnsiTheme="minorHAnsi" w:cstheme="minorHAnsi"/>
              <w:bCs/>
            </w:rPr>
          </w:rPrChange>
        </w:rPr>
      </w:pPr>
      <w:ins w:id="947" w:author="David Odd" w:date="2020-12-15T20:02:00Z">
        <w:r w:rsidRPr="00B97A0F">
          <w:rPr>
            <w:rFonts w:asciiTheme="minorHAnsi" w:hAnsiTheme="minorHAnsi" w:cstheme="minorHAnsi"/>
            <w:bCs/>
            <w:lang w:val="fr-FR"/>
            <w:rPrChange w:id="948" w:author="David Odd" w:date="2020-12-15T20:02:00Z">
              <w:rPr>
                <w:rFonts w:asciiTheme="minorHAnsi" w:hAnsiTheme="minorHAnsi" w:cstheme="minorHAnsi"/>
                <w:bCs/>
              </w:rPr>
            </w:rPrChange>
          </w:rPr>
          <w:t>gen fever=ic_mfever_0306</w:t>
        </w:r>
      </w:ins>
    </w:p>
    <w:p w14:paraId="0E055AD1" w14:textId="77777777" w:rsidR="00B97A0F" w:rsidRPr="00B97A0F" w:rsidRDefault="00B97A0F" w:rsidP="00B97A0F">
      <w:pPr>
        <w:rPr>
          <w:ins w:id="949" w:author="David Odd" w:date="2020-12-15T20:02:00Z"/>
          <w:rFonts w:asciiTheme="minorHAnsi" w:hAnsiTheme="minorHAnsi" w:cstheme="minorHAnsi"/>
          <w:bCs/>
          <w:lang w:val="fr-FR"/>
          <w:rPrChange w:id="950" w:author="David Odd" w:date="2020-12-15T20:02:00Z">
            <w:rPr>
              <w:ins w:id="951" w:author="David Odd" w:date="2020-12-15T20:02:00Z"/>
              <w:rFonts w:asciiTheme="minorHAnsi" w:hAnsiTheme="minorHAnsi" w:cstheme="minorHAnsi"/>
              <w:bCs/>
            </w:rPr>
          </w:rPrChange>
        </w:rPr>
      </w:pPr>
      <w:ins w:id="952" w:author="David Odd" w:date="2020-12-15T20:02:00Z">
        <w:r w:rsidRPr="00B97A0F">
          <w:rPr>
            <w:rFonts w:asciiTheme="minorHAnsi" w:hAnsiTheme="minorHAnsi" w:cstheme="minorHAnsi"/>
            <w:bCs/>
            <w:lang w:val="fr-FR"/>
            <w:rPrChange w:id="953" w:author="David Odd" w:date="2020-12-15T20:02:00Z">
              <w:rPr>
                <w:rFonts w:asciiTheme="minorHAnsi" w:hAnsiTheme="minorHAnsi" w:cstheme="minorHAnsi"/>
                <w:bCs/>
              </w:rPr>
            </w:rPrChange>
          </w:rPr>
          <w:t>recode fever 0/3=0 4/7=1 8=0</w:t>
        </w:r>
      </w:ins>
    </w:p>
    <w:p w14:paraId="7E79C915" w14:textId="77777777" w:rsidR="00B97A0F" w:rsidRPr="00B97A0F" w:rsidRDefault="00B97A0F" w:rsidP="00B97A0F">
      <w:pPr>
        <w:rPr>
          <w:ins w:id="954" w:author="David Odd" w:date="2020-12-15T20:02:00Z"/>
          <w:rFonts w:asciiTheme="minorHAnsi" w:hAnsiTheme="minorHAnsi" w:cstheme="minorHAnsi"/>
          <w:bCs/>
          <w:lang w:val="fr-FR"/>
          <w:rPrChange w:id="955" w:author="David Odd" w:date="2020-12-15T20:02:00Z">
            <w:rPr>
              <w:ins w:id="956" w:author="David Odd" w:date="2020-12-15T20:02:00Z"/>
              <w:rFonts w:asciiTheme="minorHAnsi" w:hAnsiTheme="minorHAnsi" w:cstheme="minorHAnsi"/>
              <w:bCs/>
            </w:rPr>
          </w:rPrChange>
        </w:rPr>
      </w:pPr>
    </w:p>
    <w:p w14:paraId="21241D92" w14:textId="77777777" w:rsidR="00B97A0F" w:rsidRPr="00B97A0F" w:rsidRDefault="00B97A0F" w:rsidP="00B97A0F">
      <w:pPr>
        <w:rPr>
          <w:ins w:id="957" w:author="David Odd" w:date="2020-12-15T20:02:00Z"/>
          <w:rFonts w:asciiTheme="minorHAnsi" w:hAnsiTheme="minorHAnsi" w:cstheme="minorHAnsi"/>
          <w:bCs/>
          <w:lang w:val="fr-FR"/>
          <w:rPrChange w:id="958" w:author="David Odd" w:date="2020-12-15T20:02:00Z">
            <w:rPr>
              <w:ins w:id="959" w:author="David Odd" w:date="2020-12-15T20:02:00Z"/>
              <w:rFonts w:asciiTheme="minorHAnsi" w:hAnsiTheme="minorHAnsi" w:cstheme="minorHAnsi"/>
              <w:bCs/>
            </w:rPr>
          </w:rPrChange>
        </w:rPr>
      </w:pPr>
      <w:ins w:id="960" w:author="David Odd" w:date="2020-12-15T20:02:00Z">
        <w:r w:rsidRPr="00B97A0F">
          <w:rPr>
            <w:rFonts w:asciiTheme="minorHAnsi" w:hAnsiTheme="minorHAnsi" w:cstheme="minorHAnsi"/>
            <w:bCs/>
            <w:lang w:val="fr-FR"/>
            <w:rPrChange w:id="961" w:author="David Odd" w:date="2020-12-15T20:02:00Z">
              <w:rPr>
                <w:rFonts w:asciiTheme="minorHAnsi" w:hAnsiTheme="minorHAnsi" w:cstheme="minorHAnsi"/>
                <w:bCs/>
              </w:rPr>
            </w:rPrChange>
          </w:rPr>
          <w:t>gen prom=il_romduration_1447+int(il_labouduration12_1437/100)</w:t>
        </w:r>
      </w:ins>
    </w:p>
    <w:p w14:paraId="018F3618" w14:textId="77777777" w:rsidR="00B97A0F" w:rsidRPr="00B97A0F" w:rsidRDefault="00B97A0F" w:rsidP="00B97A0F">
      <w:pPr>
        <w:rPr>
          <w:ins w:id="962" w:author="David Odd" w:date="2020-12-15T20:02:00Z"/>
          <w:rFonts w:asciiTheme="minorHAnsi" w:hAnsiTheme="minorHAnsi" w:cstheme="minorHAnsi"/>
          <w:bCs/>
          <w:lang w:val="fr-FR"/>
          <w:rPrChange w:id="963" w:author="David Odd" w:date="2020-12-15T20:02:00Z">
            <w:rPr>
              <w:ins w:id="964" w:author="David Odd" w:date="2020-12-15T20:02:00Z"/>
              <w:rFonts w:asciiTheme="minorHAnsi" w:hAnsiTheme="minorHAnsi" w:cstheme="minorHAnsi"/>
              <w:bCs/>
            </w:rPr>
          </w:rPrChange>
        </w:rPr>
      </w:pPr>
      <w:ins w:id="965" w:author="David Odd" w:date="2020-12-15T20:02:00Z">
        <w:r w:rsidRPr="00B97A0F">
          <w:rPr>
            <w:rFonts w:asciiTheme="minorHAnsi" w:hAnsiTheme="minorHAnsi" w:cstheme="minorHAnsi"/>
            <w:bCs/>
            <w:lang w:val="fr-FR"/>
            <w:rPrChange w:id="966" w:author="David Odd" w:date="2020-12-15T20:02:00Z">
              <w:rPr>
                <w:rFonts w:asciiTheme="minorHAnsi" w:hAnsiTheme="minorHAnsi" w:cstheme="minorHAnsi"/>
                <w:bCs/>
              </w:rPr>
            </w:rPrChange>
          </w:rPr>
          <w:t>recode prom min/12=0 12/max=1</w:t>
        </w:r>
      </w:ins>
    </w:p>
    <w:p w14:paraId="6E1AF834" w14:textId="77777777" w:rsidR="00B97A0F" w:rsidRPr="00B97A0F" w:rsidRDefault="00B97A0F" w:rsidP="00B97A0F">
      <w:pPr>
        <w:rPr>
          <w:ins w:id="967" w:author="David Odd" w:date="2020-12-15T20:02:00Z"/>
          <w:rFonts w:asciiTheme="minorHAnsi" w:hAnsiTheme="minorHAnsi" w:cstheme="minorHAnsi"/>
          <w:bCs/>
          <w:lang w:val="fr-FR"/>
          <w:rPrChange w:id="968" w:author="David Odd" w:date="2020-12-15T20:02:00Z">
            <w:rPr>
              <w:ins w:id="969" w:author="David Odd" w:date="2020-12-15T20:02:00Z"/>
              <w:rFonts w:asciiTheme="minorHAnsi" w:hAnsiTheme="minorHAnsi" w:cstheme="minorHAnsi"/>
              <w:bCs/>
            </w:rPr>
          </w:rPrChange>
        </w:rPr>
      </w:pPr>
    </w:p>
    <w:p w14:paraId="1BB0D9A8" w14:textId="77777777" w:rsidR="00B97A0F" w:rsidRPr="00B97A0F" w:rsidRDefault="00B97A0F" w:rsidP="00B97A0F">
      <w:pPr>
        <w:rPr>
          <w:ins w:id="970" w:author="David Odd" w:date="2020-12-15T20:02:00Z"/>
          <w:rFonts w:asciiTheme="minorHAnsi" w:hAnsiTheme="minorHAnsi" w:cstheme="minorHAnsi"/>
          <w:bCs/>
          <w:lang w:val="fr-FR"/>
          <w:rPrChange w:id="971" w:author="David Odd" w:date="2020-12-15T20:02:00Z">
            <w:rPr>
              <w:ins w:id="972" w:author="David Odd" w:date="2020-12-15T20:02:00Z"/>
              <w:rFonts w:asciiTheme="minorHAnsi" w:hAnsiTheme="minorHAnsi" w:cstheme="minorHAnsi"/>
              <w:bCs/>
            </w:rPr>
          </w:rPrChange>
        </w:rPr>
      </w:pPr>
      <w:ins w:id="973" w:author="David Odd" w:date="2020-12-15T20:02:00Z">
        <w:r w:rsidRPr="00B97A0F">
          <w:rPr>
            <w:rFonts w:asciiTheme="minorHAnsi" w:hAnsiTheme="minorHAnsi" w:cstheme="minorHAnsi"/>
            <w:bCs/>
            <w:lang w:val="fr-FR"/>
            <w:rPrChange w:id="974" w:author="David Odd" w:date="2020-12-15T20:02:00Z">
              <w:rPr>
                <w:rFonts w:asciiTheme="minorHAnsi" w:hAnsiTheme="minorHAnsi" w:cstheme="minorHAnsi"/>
                <w:bCs/>
              </w:rPr>
            </w:rPrChange>
          </w:rPr>
          <w:t>gen pcord=ic_prolapsedcord_1326</w:t>
        </w:r>
      </w:ins>
    </w:p>
    <w:p w14:paraId="6A9ABD4C" w14:textId="77777777" w:rsidR="00B97A0F" w:rsidRPr="00B97A0F" w:rsidRDefault="00B97A0F" w:rsidP="00B97A0F">
      <w:pPr>
        <w:rPr>
          <w:ins w:id="975" w:author="David Odd" w:date="2020-12-15T20:02:00Z"/>
          <w:rFonts w:asciiTheme="minorHAnsi" w:hAnsiTheme="minorHAnsi" w:cstheme="minorHAnsi"/>
          <w:bCs/>
          <w:lang w:val="fr-FR"/>
          <w:rPrChange w:id="976" w:author="David Odd" w:date="2020-12-15T20:02:00Z">
            <w:rPr>
              <w:ins w:id="977" w:author="David Odd" w:date="2020-12-15T20:02:00Z"/>
              <w:rFonts w:asciiTheme="minorHAnsi" w:hAnsiTheme="minorHAnsi" w:cstheme="minorHAnsi"/>
              <w:bCs/>
            </w:rPr>
          </w:rPrChange>
        </w:rPr>
      </w:pPr>
      <w:ins w:id="978" w:author="David Odd" w:date="2020-12-15T20:02:00Z">
        <w:r w:rsidRPr="00B97A0F">
          <w:rPr>
            <w:rFonts w:asciiTheme="minorHAnsi" w:hAnsiTheme="minorHAnsi" w:cstheme="minorHAnsi"/>
            <w:bCs/>
            <w:lang w:val="fr-FR"/>
            <w:rPrChange w:id="979" w:author="David Odd" w:date="2020-12-15T20:02:00Z">
              <w:rPr>
                <w:rFonts w:asciiTheme="minorHAnsi" w:hAnsiTheme="minorHAnsi" w:cstheme="minorHAnsi"/>
                <w:bCs/>
              </w:rPr>
            </w:rPrChange>
          </w:rPr>
          <w:t>gen onset=ic_labouronset_1317</w:t>
        </w:r>
      </w:ins>
    </w:p>
    <w:p w14:paraId="4D5D0073" w14:textId="77777777" w:rsidR="00B97A0F" w:rsidRPr="00B97A0F" w:rsidRDefault="00B97A0F" w:rsidP="00B97A0F">
      <w:pPr>
        <w:rPr>
          <w:ins w:id="980" w:author="David Odd" w:date="2020-12-15T20:02:00Z"/>
          <w:rFonts w:asciiTheme="minorHAnsi" w:hAnsiTheme="minorHAnsi" w:cstheme="minorHAnsi"/>
          <w:bCs/>
          <w:lang w:val="fr-FR"/>
          <w:rPrChange w:id="981" w:author="David Odd" w:date="2020-12-15T20:02:00Z">
            <w:rPr>
              <w:ins w:id="982" w:author="David Odd" w:date="2020-12-15T20:02:00Z"/>
              <w:rFonts w:asciiTheme="minorHAnsi" w:hAnsiTheme="minorHAnsi" w:cstheme="minorHAnsi"/>
              <w:bCs/>
            </w:rPr>
          </w:rPrChange>
        </w:rPr>
      </w:pPr>
      <w:ins w:id="983" w:author="David Odd" w:date="2020-12-15T20:02:00Z">
        <w:r w:rsidRPr="00B97A0F">
          <w:rPr>
            <w:rFonts w:asciiTheme="minorHAnsi" w:hAnsiTheme="minorHAnsi" w:cstheme="minorHAnsi"/>
            <w:bCs/>
            <w:lang w:val="fr-FR"/>
            <w:rPrChange w:id="984" w:author="David Odd" w:date="2020-12-15T20:02:00Z">
              <w:rPr>
                <w:rFonts w:asciiTheme="minorHAnsi" w:hAnsiTheme="minorHAnsi" w:cstheme="minorHAnsi"/>
                <w:bCs/>
              </w:rPr>
            </w:rPrChange>
          </w:rPr>
          <w:t>gen sd=ic_shoulderdystocia_1316</w:t>
        </w:r>
      </w:ins>
    </w:p>
    <w:p w14:paraId="03E70E94" w14:textId="77777777" w:rsidR="00B97A0F" w:rsidRPr="00B97A0F" w:rsidRDefault="00B97A0F" w:rsidP="00B97A0F">
      <w:pPr>
        <w:rPr>
          <w:ins w:id="985" w:author="David Odd" w:date="2020-12-15T20:02:00Z"/>
          <w:rFonts w:asciiTheme="minorHAnsi" w:hAnsiTheme="minorHAnsi" w:cstheme="minorHAnsi"/>
          <w:bCs/>
          <w:lang w:val="fr-FR"/>
          <w:rPrChange w:id="986" w:author="David Odd" w:date="2020-12-15T20:02:00Z">
            <w:rPr>
              <w:ins w:id="987" w:author="David Odd" w:date="2020-12-15T20:02:00Z"/>
              <w:rFonts w:asciiTheme="minorHAnsi" w:hAnsiTheme="minorHAnsi" w:cstheme="minorHAnsi"/>
              <w:bCs/>
            </w:rPr>
          </w:rPrChange>
        </w:rPr>
      </w:pPr>
    </w:p>
    <w:p w14:paraId="5226EC3A" w14:textId="77777777" w:rsidR="00B97A0F" w:rsidRPr="00B97A0F" w:rsidRDefault="00B97A0F" w:rsidP="00B97A0F">
      <w:pPr>
        <w:rPr>
          <w:ins w:id="988" w:author="David Odd" w:date="2020-12-15T20:02:00Z"/>
          <w:rFonts w:asciiTheme="minorHAnsi" w:hAnsiTheme="minorHAnsi" w:cstheme="minorHAnsi"/>
          <w:bCs/>
        </w:rPr>
      </w:pPr>
      <w:ins w:id="989" w:author="David Odd" w:date="2020-12-15T20:02:00Z">
        <w:r w:rsidRPr="00B97A0F">
          <w:rPr>
            <w:rFonts w:asciiTheme="minorHAnsi" w:hAnsiTheme="minorHAnsi" w:cstheme="minorHAnsi"/>
            <w:bCs/>
          </w:rPr>
          <w:t>gen epidural=0</w:t>
        </w:r>
      </w:ins>
    </w:p>
    <w:p w14:paraId="3A414A35" w14:textId="77777777" w:rsidR="00B97A0F" w:rsidRPr="00B97A0F" w:rsidRDefault="00B97A0F" w:rsidP="00B97A0F">
      <w:pPr>
        <w:rPr>
          <w:ins w:id="990" w:author="David Odd" w:date="2020-12-15T20:02:00Z"/>
          <w:rFonts w:asciiTheme="minorHAnsi" w:hAnsiTheme="minorHAnsi" w:cstheme="minorHAnsi"/>
          <w:bCs/>
        </w:rPr>
      </w:pPr>
      <w:ins w:id="991" w:author="David Odd" w:date="2020-12-15T20:02:00Z">
        <w:r w:rsidRPr="00B97A0F">
          <w:rPr>
            <w:rFonts w:asciiTheme="minorHAnsi" w:hAnsiTheme="minorHAnsi" w:cstheme="minorHAnsi"/>
            <w:bCs/>
          </w:rPr>
          <w:t>replace epidural=1 if ic_aneathetic_1368==3</w:t>
        </w:r>
      </w:ins>
    </w:p>
    <w:p w14:paraId="75C8A4A0" w14:textId="77777777" w:rsidR="00B97A0F" w:rsidRPr="00B97A0F" w:rsidRDefault="00B97A0F" w:rsidP="00B97A0F">
      <w:pPr>
        <w:rPr>
          <w:ins w:id="992" w:author="David Odd" w:date="2020-12-15T20:02:00Z"/>
          <w:rFonts w:asciiTheme="minorHAnsi" w:hAnsiTheme="minorHAnsi" w:cstheme="minorHAnsi"/>
          <w:bCs/>
        </w:rPr>
      </w:pPr>
      <w:ins w:id="993" w:author="David Odd" w:date="2020-12-15T20:02:00Z">
        <w:r w:rsidRPr="00B97A0F">
          <w:rPr>
            <w:rFonts w:asciiTheme="minorHAnsi" w:hAnsiTheme="minorHAnsi" w:cstheme="minorHAnsi"/>
            <w:bCs/>
          </w:rPr>
          <w:t>replace epidural=1 if ic_aneathetic_1369==3</w:t>
        </w:r>
      </w:ins>
    </w:p>
    <w:p w14:paraId="2D607202" w14:textId="77777777" w:rsidR="00B97A0F" w:rsidRPr="00B97A0F" w:rsidRDefault="00B97A0F" w:rsidP="00B97A0F">
      <w:pPr>
        <w:rPr>
          <w:ins w:id="994" w:author="David Odd" w:date="2020-12-15T20:02:00Z"/>
          <w:rFonts w:asciiTheme="minorHAnsi" w:hAnsiTheme="minorHAnsi" w:cstheme="minorHAnsi"/>
          <w:bCs/>
        </w:rPr>
      </w:pPr>
      <w:ins w:id="995" w:author="David Odd" w:date="2020-12-15T20:02:00Z">
        <w:r w:rsidRPr="00B97A0F">
          <w:rPr>
            <w:rFonts w:asciiTheme="minorHAnsi" w:hAnsiTheme="minorHAnsi" w:cstheme="minorHAnsi"/>
            <w:bCs/>
          </w:rPr>
          <w:t>replace epidural=1 if ic_aneathetic_1370==3</w:t>
        </w:r>
      </w:ins>
    </w:p>
    <w:p w14:paraId="68026F25" w14:textId="77777777" w:rsidR="00B97A0F" w:rsidRPr="00B97A0F" w:rsidRDefault="00B97A0F" w:rsidP="00B97A0F">
      <w:pPr>
        <w:rPr>
          <w:ins w:id="996" w:author="David Odd" w:date="2020-12-15T20:02:00Z"/>
          <w:rFonts w:asciiTheme="minorHAnsi" w:hAnsiTheme="minorHAnsi" w:cstheme="minorHAnsi"/>
          <w:bCs/>
        </w:rPr>
      </w:pPr>
      <w:ins w:id="997" w:author="David Odd" w:date="2020-12-15T20:02:00Z">
        <w:r w:rsidRPr="00B97A0F">
          <w:rPr>
            <w:rFonts w:asciiTheme="minorHAnsi" w:hAnsiTheme="minorHAnsi" w:cstheme="minorHAnsi"/>
            <w:bCs/>
          </w:rPr>
          <w:t>replace epidural=1 if ic_aneathetic_1371==3</w:t>
        </w:r>
      </w:ins>
    </w:p>
    <w:p w14:paraId="406ED607" w14:textId="77777777" w:rsidR="00B97A0F" w:rsidRPr="00B97A0F" w:rsidRDefault="00B97A0F" w:rsidP="00B97A0F">
      <w:pPr>
        <w:rPr>
          <w:ins w:id="998" w:author="David Odd" w:date="2020-12-15T20:02:00Z"/>
          <w:rFonts w:asciiTheme="minorHAnsi" w:hAnsiTheme="minorHAnsi" w:cstheme="minorHAnsi"/>
          <w:bCs/>
        </w:rPr>
      </w:pPr>
      <w:ins w:id="999" w:author="David Odd" w:date="2020-12-15T20:02:00Z">
        <w:r w:rsidRPr="00B97A0F">
          <w:rPr>
            <w:rFonts w:asciiTheme="minorHAnsi" w:hAnsiTheme="minorHAnsi" w:cstheme="minorHAnsi"/>
            <w:bCs/>
          </w:rPr>
          <w:t>replace epidural=1 if ic_aneathetic_1372==3</w:t>
        </w:r>
      </w:ins>
    </w:p>
    <w:p w14:paraId="7715A07C" w14:textId="77777777" w:rsidR="00B97A0F" w:rsidRPr="00B97A0F" w:rsidRDefault="00B97A0F" w:rsidP="00B97A0F">
      <w:pPr>
        <w:rPr>
          <w:ins w:id="1000" w:author="David Odd" w:date="2020-12-15T20:02:00Z"/>
          <w:rFonts w:asciiTheme="minorHAnsi" w:hAnsiTheme="minorHAnsi" w:cstheme="minorHAnsi"/>
          <w:bCs/>
        </w:rPr>
      </w:pPr>
      <w:ins w:id="1001" w:author="David Odd" w:date="2020-12-15T20:02:00Z">
        <w:r w:rsidRPr="00B97A0F">
          <w:rPr>
            <w:rFonts w:asciiTheme="minorHAnsi" w:hAnsiTheme="minorHAnsi" w:cstheme="minorHAnsi"/>
            <w:bCs/>
          </w:rPr>
          <w:t>replace epidural=1 if ic_aneathetic_1373==3</w:t>
        </w:r>
      </w:ins>
    </w:p>
    <w:p w14:paraId="13BA9C00" w14:textId="77777777" w:rsidR="00B97A0F" w:rsidRPr="00B97A0F" w:rsidRDefault="00B97A0F" w:rsidP="00B97A0F">
      <w:pPr>
        <w:rPr>
          <w:ins w:id="1002" w:author="David Odd" w:date="2020-12-15T20:02:00Z"/>
          <w:rFonts w:asciiTheme="minorHAnsi" w:hAnsiTheme="minorHAnsi" w:cstheme="minorHAnsi"/>
          <w:bCs/>
        </w:rPr>
      </w:pPr>
      <w:ins w:id="1003" w:author="David Odd" w:date="2020-12-15T20:02:00Z">
        <w:r w:rsidRPr="00B97A0F">
          <w:rPr>
            <w:rFonts w:asciiTheme="minorHAnsi" w:hAnsiTheme="minorHAnsi" w:cstheme="minorHAnsi"/>
            <w:bCs/>
          </w:rPr>
          <w:t>replace epidural=1 if ic_aneathetic_1374==3</w:t>
        </w:r>
      </w:ins>
    </w:p>
    <w:p w14:paraId="78FF75A7" w14:textId="77777777" w:rsidR="00B97A0F" w:rsidRPr="00B97A0F" w:rsidRDefault="00B97A0F" w:rsidP="00B97A0F">
      <w:pPr>
        <w:rPr>
          <w:ins w:id="1004" w:author="David Odd" w:date="2020-12-15T20:02:00Z"/>
          <w:rFonts w:asciiTheme="minorHAnsi" w:hAnsiTheme="minorHAnsi" w:cstheme="minorHAnsi"/>
          <w:bCs/>
        </w:rPr>
      </w:pPr>
      <w:ins w:id="1005" w:author="David Odd" w:date="2020-12-15T20:02:00Z">
        <w:r w:rsidRPr="00B97A0F">
          <w:rPr>
            <w:rFonts w:asciiTheme="minorHAnsi" w:hAnsiTheme="minorHAnsi" w:cstheme="minorHAnsi"/>
            <w:bCs/>
          </w:rPr>
          <w:t>replace epidural=1 if ic_aneathetic_1375==3</w:t>
        </w:r>
      </w:ins>
    </w:p>
    <w:p w14:paraId="7B5176B5" w14:textId="77777777" w:rsidR="00B97A0F" w:rsidRPr="00B97A0F" w:rsidRDefault="00B97A0F" w:rsidP="00B97A0F">
      <w:pPr>
        <w:rPr>
          <w:ins w:id="1006" w:author="David Odd" w:date="2020-12-15T20:02:00Z"/>
          <w:rFonts w:asciiTheme="minorHAnsi" w:hAnsiTheme="minorHAnsi" w:cstheme="minorHAnsi"/>
          <w:bCs/>
        </w:rPr>
      </w:pPr>
      <w:ins w:id="1007" w:author="David Odd" w:date="2020-12-15T20:02:00Z">
        <w:r w:rsidRPr="00B97A0F">
          <w:rPr>
            <w:rFonts w:asciiTheme="minorHAnsi" w:hAnsiTheme="minorHAnsi" w:cstheme="minorHAnsi"/>
            <w:bCs/>
          </w:rPr>
          <w:t>replace epidural=1 if ic_aneathetic_1376==3</w:t>
        </w:r>
      </w:ins>
    </w:p>
    <w:p w14:paraId="7F440572" w14:textId="77777777" w:rsidR="00B97A0F" w:rsidRPr="00B97A0F" w:rsidRDefault="00B97A0F" w:rsidP="00B97A0F">
      <w:pPr>
        <w:rPr>
          <w:ins w:id="1008" w:author="David Odd" w:date="2020-12-15T20:02:00Z"/>
          <w:rFonts w:asciiTheme="minorHAnsi" w:hAnsiTheme="minorHAnsi" w:cstheme="minorHAnsi"/>
          <w:bCs/>
        </w:rPr>
      </w:pPr>
      <w:ins w:id="1009" w:author="David Odd" w:date="2020-12-15T20:02:00Z">
        <w:r w:rsidRPr="00B97A0F">
          <w:rPr>
            <w:rFonts w:asciiTheme="minorHAnsi" w:hAnsiTheme="minorHAnsi" w:cstheme="minorHAnsi"/>
            <w:bCs/>
          </w:rPr>
          <w:t>replace epidural=1 if ic_aneathetic_1377==3</w:t>
        </w:r>
      </w:ins>
    </w:p>
    <w:p w14:paraId="6F91E4D1" w14:textId="77777777" w:rsidR="00B97A0F" w:rsidRPr="00B97A0F" w:rsidRDefault="00B97A0F" w:rsidP="00B97A0F">
      <w:pPr>
        <w:rPr>
          <w:ins w:id="1010" w:author="David Odd" w:date="2020-12-15T20:02:00Z"/>
          <w:rFonts w:asciiTheme="minorHAnsi" w:hAnsiTheme="minorHAnsi" w:cstheme="minorHAnsi"/>
          <w:bCs/>
        </w:rPr>
      </w:pPr>
      <w:ins w:id="1011" w:author="David Odd" w:date="2020-12-15T20:02:00Z">
        <w:r w:rsidRPr="00B97A0F">
          <w:rPr>
            <w:rFonts w:asciiTheme="minorHAnsi" w:hAnsiTheme="minorHAnsi" w:cstheme="minorHAnsi"/>
            <w:bCs/>
          </w:rPr>
          <w:t>replace epidural=. if (ic_aneathetic_1368==. &amp; ic_aneathetic_1369==. &amp; ic_aneathetic_1370==. &amp; ic_aneathetic_1371==. &amp; ic_aneathetic_1372==. &amp; ic_aneathetic_1373==. &amp; ic_aneathetic_1374==. &amp; ic_aneathetic_1375==. &amp; ic_aneathetic_1376==. &amp; ic_aneathetic_1377==.)</w:t>
        </w:r>
      </w:ins>
    </w:p>
    <w:p w14:paraId="4B041040" w14:textId="77777777" w:rsidR="00B97A0F" w:rsidRPr="00B97A0F" w:rsidRDefault="00B97A0F" w:rsidP="00B97A0F">
      <w:pPr>
        <w:rPr>
          <w:ins w:id="1012" w:author="David Odd" w:date="2020-12-15T20:02:00Z"/>
          <w:rFonts w:asciiTheme="minorHAnsi" w:hAnsiTheme="minorHAnsi" w:cstheme="minorHAnsi"/>
          <w:bCs/>
        </w:rPr>
      </w:pPr>
    </w:p>
    <w:p w14:paraId="75F0377F" w14:textId="77777777" w:rsidR="00B97A0F" w:rsidRPr="00B97A0F" w:rsidRDefault="00B97A0F" w:rsidP="00B97A0F">
      <w:pPr>
        <w:rPr>
          <w:ins w:id="1013" w:author="David Odd" w:date="2020-12-15T20:02:00Z"/>
          <w:rFonts w:asciiTheme="minorHAnsi" w:hAnsiTheme="minorHAnsi" w:cstheme="minorHAnsi"/>
          <w:bCs/>
        </w:rPr>
      </w:pPr>
      <w:ins w:id="1014" w:author="David Odd" w:date="2020-12-15T20:02:00Z">
        <w:r w:rsidRPr="00B97A0F">
          <w:rPr>
            <w:rFonts w:asciiTheme="minorHAnsi" w:hAnsiTheme="minorHAnsi" w:cstheme="minorHAnsi"/>
            <w:bCs/>
          </w:rPr>
          <w:t>gen mie=0</w:t>
        </w:r>
      </w:ins>
    </w:p>
    <w:p w14:paraId="1B8DF195" w14:textId="77777777" w:rsidR="00B97A0F" w:rsidRPr="00B97A0F" w:rsidRDefault="00B97A0F" w:rsidP="00B97A0F">
      <w:pPr>
        <w:rPr>
          <w:ins w:id="1015" w:author="David Odd" w:date="2020-12-15T20:02:00Z"/>
          <w:rFonts w:asciiTheme="minorHAnsi" w:hAnsiTheme="minorHAnsi" w:cstheme="minorHAnsi"/>
          <w:bCs/>
        </w:rPr>
      </w:pPr>
      <w:ins w:id="1016" w:author="David Odd" w:date="2020-12-15T20:02:00Z">
        <w:r w:rsidRPr="00B97A0F">
          <w:rPr>
            <w:rFonts w:asciiTheme="minorHAnsi" w:hAnsiTheme="minorHAnsi" w:cstheme="minorHAnsi"/>
            <w:bCs/>
          </w:rPr>
          <w:t>replace mie=1 if ic_aph_0326==1</w:t>
        </w:r>
      </w:ins>
    </w:p>
    <w:p w14:paraId="2F79B114" w14:textId="77777777" w:rsidR="00B97A0F" w:rsidRPr="00B97A0F" w:rsidRDefault="00B97A0F" w:rsidP="00B97A0F">
      <w:pPr>
        <w:rPr>
          <w:ins w:id="1017" w:author="David Odd" w:date="2020-12-15T20:02:00Z"/>
          <w:rFonts w:asciiTheme="minorHAnsi" w:hAnsiTheme="minorHAnsi" w:cstheme="minorHAnsi"/>
          <w:bCs/>
        </w:rPr>
      </w:pPr>
      <w:ins w:id="1018" w:author="David Odd" w:date="2020-12-15T20:02:00Z">
        <w:r w:rsidRPr="00B97A0F">
          <w:rPr>
            <w:rFonts w:asciiTheme="minorHAnsi" w:hAnsiTheme="minorHAnsi" w:cstheme="minorHAnsi"/>
            <w:bCs/>
          </w:rPr>
          <w:t>replace mie=1 if ac_toxemia_1328==4</w:t>
        </w:r>
      </w:ins>
    </w:p>
    <w:p w14:paraId="6A8B1ED6" w14:textId="77777777" w:rsidR="00B97A0F" w:rsidRPr="00B97A0F" w:rsidRDefault="00B97A0F" w:rsidP="00B97A0F">
      <w:pPr>
        <w:rPr>
          <w:ins w:id="1019" w:author="David Odd" w:date="2020-12-15T20:02:00Z"/>
          <w:rFonts w:asciiTheme="minorHAnsi" w:hAnsiTheme="minorHAnsi" w:cstheme="minorHAnsi"/>
          <w:bCs/>
        </w:rPr>
      </w:pPr>
      <w:ins w:id="1020" w:author="David Odd" w:date="2020-12-15T20:02:00Z">
        <w:r w:rsidRPr="00B97A0F">
          <w:rPr>
            <w:rFonts w:asciiTheme="minorHAnsi" w:hAnsiTheme="minorHAnsi" w:cstheme="minorHAnsi"/>
            <w:bCs/>
          </w:rPr>
          <w:t>replace mie=1 if ic_uterineupture_1366==1</w:t>
        </w:r>
      </w:ins>
    </w:p>
    <w:p w14:paraId="762AD806" w14:textId="77777777" w:rsidR="00B97A0F" w:rsidRPr="00B97A0F" w:rsidRDefault="00B97A0F" w:rsidP="00B97A0F">
      <w:pPr>
        <w:rPr>
          <w:ins w:id="1021" w:author="David Odd" w:date="2020-12-15T20:02:00Z"/>
          <w:rFonts w:asciiTheme="minorHAnsi" w:hAnsiTheme="minorHAnsi" w:cstheme="minorHAnsi"/>
          <w:bCs/>
        </w:rPr>
      </w:pPr>
      <w:ins w:id="1022" w:author="David Odd" w:date="2020-12-15T20:02:00Z">
        <w:r w:rsidRPr="00B97A0F">
          <w:rPr>
            <w:rFonts w:asciiTheme="minorHAnsi" w:hAnsiTheme="minorHAnsi" w:cstheme="minorHAnsi"/>
            <w:bCs/>
          </w:rPr>
          <w:t>replace mie=1 if ic_rupturedcord_1311==1</w:t>
        </w:r>
      </w:ins>
    </w:p>
    <w:p w14:paraId="64AE47AD" w14:textId="77777777" w:rsidR="00B97A0F" w:rsidRPr="00B97A0F" w:rsidRDefault="00B97A0F" w:rsidP="00B97A0F">
      <w:pPr>
        <w:rPr>
          <w:ins w:id="1023" w:author="David Odd" w:date="2020-12-15T20:02:00Z"/>
          <w:rFonts w:asciiTheme="minorHAnsi" w:hAnsiTheme="minorHAnsi" w:cstheme="minorHAnsi"/>
          <w:bCs/>
        </w:rPr>
      </w:pPr>
      <w:ins w:id="1024" w:author="David Odd" w:date="2020-12-15T20:02:00Z">
        <w:r w:rsidRPr="00B97A0F">
          <w:rPr>
            <w:rFonts w:asciiTheme="minorHAnsi" w:hAnsiTheme="minorHAnsi" w:cstheme="minorHAnsi"/>
            <w:bCs/>
          </w:rPr>
          <w:t>replace mie=. if (ic_aph_0326==. &amp; ac_toxemia_1328==. &amp; ic_uterineupture_1366==. &amp; ic_rupturedcord_1311==.)</w:t>
        </w:r>
      </w:ins>
    </w:p>
    <w:p w14:paraId="0D00AE76" w14:textId="77777777" w:rsidR="00B97A0F" w:rsidRPr="00B97A0F" w:rsidRDefault="00B97A0F" w:rsidP="00B97A0F">
      <w:pPr>
        <w:rPr>
          <w:ins w:id="1025" w:author="David Odd" w:date="2020-12-15T20:02:00Z"/>
          <w:rFonts w:asciiTheme="minorHAnsi" w:hAnsiTheme="minorHAnsi" w:cstheme="minorHAnsi"/>
          <w:bCs/>
        </w:rPr>
      </w:pPr>
    </w:p>
    <w:p w14:paraId="6E31ACF2" w14:textId="77777777" w:rsidR="00B97A0F" w:rsidRPr="00B97A0F" w:rsidRDefault="00B97A0F" w:rsidP="00B97A0F">
      <w:pPr>
        <w:rPr>
          <w:ins w:id="1026" w:author="David Odd" w:date="2020-12-15T20:02:00Z"/>
          <w:rFonts w:asciiTheme="minorHAnsi" w:hAnsiTheme="minorHAnsi" w:cstheme="minorHAnsi"/>
          <w:bCs/>
        </w:rPr>
      </w:pPr>
      <w:ins w:id="1027" w:author="David Odd" w:date="2020-12-15T20:02:00Z">
        <w:r w:rsidRPr="00B97A0F">
          <w:rPr>
            <w:rFonts w:asciiTheme="minorHAnsi" w:hAnsiTheme="minorHAnsi" w:cstheme="minorHAnsi"/>
            <w:bCs/>
          </w:rPr>
          <w:t>gen lscs=ic_modeofbirth_1303</w:t>
        </w:r>
      </w:ins>
    </w:p>
    <w:p w14:paraId="02C4B614" w14:textId="77777777" w:rsidR="00B97A0F" w:rsidRPr="00B97A0F" w:rsidRDefault="00B97A0F" w:rsidP="00B97A0F">
      <w:pPr>
        <w:rPr>
          <w:ins w:id="1028" w:author="David Odd" w:date="2020-12-15T20:02:00Z"/>
          <w:rFonts w:asciiTheme="minorHAnsi" w:hAnsiTheme="minorHAnsi" w:cstheme="minorHAnsi"/>
          <w:bCs/>
          <w:lang w:val="de-DE"/>
          <w:rPrChange w:id="1029" w:author="David Odd" w:date="2020-12-15T20:02:00Z">
            <w:rPr>
              <w:ins w:id="1030" w:author="David Odd" w:date="2020-12-15T20:02:00Z"/>
              <w:rFonts w:asciiTheme="minorHAnsi" w:hAnsiTheme="minorHAnsi" w:cstheme="minorHAnsi"/>
              <w:bCs/>
            </w:rPr>
          </w:rPrChange>
        </w:rPr>
      </w:pPr>
      <w:ins w:id="1031" w:author="David Odd" w:date="2020-12-15T20:02:00Z">
        <w:r w:rsidRPr="00B97A0F">
          <w:rPr>
            <w:rFonts w:asciiTheme="minorHAnsi" w:hAnsiTheme="minorHAnsi" w:cstheme="minorHAnsi"/>
            <w:bCs/>
            <w:lang w:val="de-DE"/>
            <w:rPrChange w:id="1032" w:author="David Odd" w:date="2020-12-15T20:02:00Z">
              <w:rPr>
                <w:rFonts w:asciiTheme="minorHAnsi" w:hAnsiTheme="minorHAnsi" w:cstheme="minorHAnsi"/>
                <w:bCs/>
              </w:rPr>
            </w:rPrChange>
          </w:rPr>
          <w:t>recode lscs 0=. 1=0 2=0 3=1 9=.</w:t>
        </w:r>
      </w:ins>
    </w:p>
    <w:p w14:paraId="4F89E1F9" w14:textId="77777777" w:rsidR="00B97A0F" w:rsidRPr="00B97A0F" w:rsidRDefault="00B97A0F" w:rsidP="00B97A0F">
      <w:pPr>
        <w:rPr>
          <w:ins w:id="1033" w:author="David Odd" w:date="2020-12-15T20:02:00Z"/>
          <w:rFonts w:asciiTheme="minorHAnsi" w:hAnsiTheme="minorHAnsi" w:cstheme="minorHAnsi"/>
          <w:bCs/>
          <w:lang w:val="de-DE"/>
          <w:rPrChange w:id="1034" w:author="David Odd" w:date="2020-12-15T20:02:00Z">
            <w:rPr>
              <w:ins w:id="1035" w:author="David Odd" w:date="2020-12-15T20:02:00Z"/>
              <w:rFonts w:asciiTheme="minorHAnsi" w:hAnsiTheme="minorHAnsi" w:cstheme="minorHAnsi"/>
              <w:bCs/>
            </w:rPr>
          </w:rPrChange>
        </w:rPr>
      </w:pPr>
    </w:p>
    <w:p w14:paraId="77AEFCF3" w14:textId="77777777" w:rsidR="00B97A0F" w:rsidRPr="00B97A0F" w:rsidRDefault="00B97A0F" w:rsidP="00B97A0F">
      <w:pPr>
        <w:rPr>
          <w:ins w:id="1036" w:author="David Odd" w:date="2020-12-15T20:02:00Z"/>
          <w:rFonts w:asciiTheme="minorHAnsi" w:hAnsiTheme="minorHAnsi" w:cstheme="minorHAnsi"/>
          <w:bCs/>
          <w:lang w:val="de-DE"/>
          <w:rPrChange w:id="1037" w:author="David Odd" w:date="2020-12-15T20:02:00Z">
            <w:rPr>
              <w:ins w:id="1038" w:author="David Odd" w:date="2020-12-15T20:02:00Z"/>
              <w:rFonts w:asciiTheme="minorHAnsi" w:hAnsiTheme="minorHAnsi" w:cstheme="minorHAnsi"/>
              <w:bCs/>
            </w:rPr>
          </w:rPrChange>
        </w:rPr>
      </w:pPr>
      <w:ins w:id="1039" w:author="David Odd" w:date="2020-12-15T20:02:00Z">
        <w:r w:rsidRPr="00B97A0F">
          <w:rPr>
            <w:rFonts w:asciiTheme="minorHAnsi" w:hAnsiTheme="minorHAnsi" w:cstheme="minorHAnsi"/>
            <w:bCs/>
            <w:lang w:val="de-DE"/>
            <w:rPrChange w:id="1040" w:author="David Odd" w:date="2020-12-15T20:02:00Z">
              <w:rPr>
                <w:rFonts w:asciiTheme="minorHAnsi" w:hAnsiTheme="minorHAnsi" w:cstheme="minorHAnsi"/>
                <w:bCs/>
              </w:rPr>
            </w:rPrChange>
          </w:rPr>
          <w:t>gen nuchal=ic_nuchal_1314+ic_nuchal_1315</w:t>
        </w:r>
      </w:ins>
    </w:p>
    <w:p w14:paraId="0F2AF1EA" w14:textId="77777777" w:rsidR="00B97A0F" w:rsidRPr="00B97A0F" w:rsidRDefault="00B97A0F" w:rsidP="00B97A0F">
      <w:pPr>
        <w:rPr>
          <w:ins w:id="1041" w:author="David Odd" w:date="2020-12-15T20:02:00Z"/>
          <w:rFonts w:asciiTheme="minorHAnsi" w:hAnsiTheme="minorHAnsi" w:cstheme="minorHAnsi"/>
          <w:bCs/>
        </w:rPr>
      </w:pPr>
      <w:ins w:id="1042" w:author="David Odd" w:date="2020-12-15T20:02:00Z">
        <w:r w:rsidRPr="00B97A0F">
          <w:rPr>
            <w:rFonts w:asciiTheme="minorHAnsi" w:hAnsiTheme="minorHAnsi" w:cstheme="minorHAnsi"/>
            <w:bCs/>
          </w:rPr>
          <w:t>recode nuchal 1/max=1</w:t>
        </w:r>
      </w:ins>
    </w:p>
    <w:p w14:paraId="7D8F4664" w14:textId="77777777" w:rsidR="00B97A0F" w:rsidRPr="00B97A0F" w:rsidRDefault="00B97A0F" w:rsidP="00B97A0F">
      <w:pPr>
        <w:rPr>
          <w:ins w:id="1043" w:author="David Odd" w:date="2020-12-15T20:02:00Z"/>
          <w:rFonts w:asciiTheme="minorHAnsi" w:hAnsiTheme="minorHAnsi" w:cstheme="minorHAnsi"/>
          <w:bCs/>
        </w:rPr>
      </w:pPr>
    </w:p>
    <w:p w14:paraId="7C8C66DB" w14:textId="77777777" w:rsidR="00B97A0F" w:rsidRPr="00B97A0F" w:rsidRDefault="00B97A0F" w:rsidP="00B97A0F">
      <w:pPr>
        <w:rPr>
          <w:ins w:id="1044" w:author="David Odd" w:date="2020-12-15T20:02:00Z"/>
          <w:rFonts w:asciiTheme="minorHAnsi" w:hAnsiTheme="minorHAnsi" w:cstheme="minorHAnsi"/>
          <w:bCs/>
        </w:rPr>
      </w:pPr>
      <w:ins w:id="1045" w:author="David Odd" w:date="2020-12-15T20:02:00Z">
        <w:r w:rsidRPr="00B97A0F">
          <w:rPr>
            <w:rFonts w:asciiTheme="minorHAnsi" w:hAnsiTheme="minorHAnsi" w:cstheme="minorHAnsi"/>
            <w:bCs/>
          </w:rPr>
          <w:t>* Drop Old Variables</w:t>
        </w:r>
      </w:ins>
    </w:p>
    <w:p w14:paraId="3152DB91" w14:textId="77777777" w:rsidR="00B97A0F" w:rsidRPr="00B97A0F" w:rsidRDefault="00B97A0F" w:rsidP="00B97A0F">
      <w:pPr>
        <w:rPr>
          <w:ins w:id="1046" w:author="David Odd" w:date="2020-12-15T20:02:00Z"/>
          <w:rFonts w:asciiTheme="minorHAnsi" w:hAnsiTheme="minorHAnsi" w:cstheme="minorHAnsi"/>
          <w:bCs/>
        </w:rPr>
      </w:pPr>
      <w:ins w:id="1047" w:author="David Odd" w:date="2020-12-15T20:02:00Z">
        <w:r w:rsidRPr="00B97A0F">
          <w:rPr>
            <w:rFonts w:asciiTheme="minorHAnsi" w:hAnsiTheme="minorHAnsi" w:cstheme="minorHAnsi"/>
            <w:bCs/>
          </w:rPr>
          <w:lastRenderedPageBreak/>
          <w:t>drop ac_alcoholism_0211- io_labouduration2cat_1431</w:t>
        </w:r>
      </w:ins>
    </w:p>
    <w:p w14:paraId="52BE14D4" w14:textId="77777777" w:rsidR="00B97A0F" w:rsidRPr="00B97A0F" w:rsidRDefault="00B97A0F" w:rsidP="00B97A0F">
      <w:pPr>
        <w:rPr>
          <w:ins w:id="1048" w:author="David Odd" w:date="2020-12-15T20:02:00Z"/>
          <w:rFonts w:asciiTheme="minorHAnsi" w:hAnsiTheme="minorHAnsi" w:cstheme="minorHAnsi"/>
          <w:bCs/>
        </w:rPr>
      </w:pPr>
    </w:p>
    <w:p w14:paraId="6131E9F9" w14:textId="77777777" w:rsidR="00B97A0F" w:rsidRPr="00B97A0F" w:rsidRDefault="00B97A0F" w:rsidP="00B97A0F">
      <w:pPr>
        <w:rPr>
          <w:ins w:id="1049" w:author="David Odd" w:date="2020-12-15T20:02:00Z"/>
          <w:rFonts w:asciiTheme="minorHAnsi" w:hAnsiTheme="minorHAnsi" w:cstheme="minorHAnsi"/>
          <w:bCs/>
        </w:rPr>
      </w:pPr>
      <w:ins w:id="1050" w:author="David Odd" w:date="2020-12-15T20:02:00Z">
        <w:r w:rsidRPr="00B97A0F">
          <w:rPr>
            <w:rFonts w:asciiTheme="minorHAnsi" w:hAnsiTheme="minorHAnsi" w:cstheme="minorHAnsi"/>
            <w:bCs/>
          </w:rPr>
          <w:t>* Check proportions</w:t>
        </w:r>
      </w:ins>
    </w:p>
    <w:p w14:paraId="52E9D0F2" w14:textId="77777777" w:rsidR="00B97A0F" w:rsidRPr="00B97A0F" w:rsidRDefault="00B97A0F" w:rsidP="00B97A0F">
      <w:pPr>
        <w:rPr>
          <w:ins w:id="1051" w:author="David Odd" w:date="2020-12-15T20:02:00Z"/>
          <w:rFonts w:asciiTheme="minorHAnsi" w:hAnsiTheme="minorHAnsi" w:cstheme="minorHAnsi"/>
          <w:bCs/>
        </w:rPr>
      </w:pPr>
      <w:ins w:id="1052" w:author="David Odd" w:date="2020-12-15T20:02:00Z">
        <w:r w:rsidRPr="00B97A0F">
          <w:rPr>
            <w:rFonts w:asciiTheme="minorHAnsi" w:hAnsiTheme="minorHAnsi" w:cstheme="minorHAnsi"/>
            <w:bCs/>
          </w:rPr>
          <w:t>tab pweight</w:t>
        </w:r>
      </w:ins>
    </w:p>
    <w:p w14:paraId="6F01A56F" w14:textId="77777777" w:rsidR="00B97A0F" w:rsidRPr="00B97A0F" w:rsidRDefault="00B97A0F" w:rsidP="00B97A0F">
      <w:pPr>
        <w:rPr>
          <w:ins w:id="1053" w:author="David Odd" w:date="2020-12-15T20:02:00Z"/>
          <w:rFonts w:asciiTheme="minorHAnsi" w:hAnsiTheme="minorHAnsi" w:cstheme="minorHAnsi"/>
          <w:bCs/>
        </w:rPr>
      </w:pPr>
      <w:ins w:id="1054" w:author="David Odd" w:date="2020-12-15T20:02:00Z">
        <w:r w:rsidRPr="00B97A0F">
          <w:rPr>
            <w:rFonts w:asciiTheme="minorHAnsi" w:hAnsiTheme="minorHAnsi" w:cstheme="minorHAnsi"/>
            <w:bCs/>
          </w:rPr>
          <w:t>tab late</w:t>
        </w:r>
      </w:ins>
    </w:p>
    <w:p w14:paraId="2D348524" w14:textId="77777777" w:rsidR="00B97A0F" w:rsidRPr="00B97A0F" w:rsidRDefault="00B97A0F" w:rsidP="00B97A0F">
      <w:pPr>
        <w:rPr>
          <w:ins w:id="1055" w:author="David Odd" w:date="2020-12-15T20:02:00Z"/>
          <w:rFonts w:asciiTheme="minorHAnsi" w:hAnsiTheme="minorHAnsi" w:cstheme="minorHAnsi"/>
          <w:bCs/>
        </w:rPr>
      </w:pPr>
      <w:ins w:id="1056" w:author="David Odd" w:date="2020-12-15T20:02:00Z">
        <w:r w:rsidRPr="00B97A0F">
          <w:rPr>
            <w:rFonts w:asciiTheme="minorHAnsi" w:hAnsiTheme="minorHAnsi" w:cstheme="minorHAnsi"/>
            <w:bCs/>
          </w:rPr>
          <w:t>tab thyroid</w:t>
        </w:r>
      </w:ins>
    </w:p>
    <w:p w14:paraId="52E48C9F" w14:textId="77777777" w:rsidR="00B97A0F" w:rsidRPr="00B97A0F" w:rsidRDefault="00B97A0F" w:rsidP="00B97A0F">
      <w:pPr>
        <w:rPr>
          <w:ins w:id="1057" w:author="David Odd" w:date="2020-12-15T20:02:00Z"/>
          <w:rFonts w:asciiTheme="minorHAnsi" w:hAnsiTheme="minorHAnsi" w:cstheme="minorHAnsi"/>
          <w:bCs/>
        </w:rPr>
      </w:pPr>
      <w:ins w:id="1058" w:author="David Odd" w:date="2020-12-15T20:02:00Z">
        <w:r w:rsidRPr="00B97A0F">
          <w:rPr>
            <w:rFonts w:asciiTheme="minorHAnsi" w:hAnsiTheme="minorHAnsi" w:cstheme="minorHAnsi"/>
            <w:bCs/>
          </w:rPr>
          <w:t xml:space="preserve">tab magecat </w:t>
        </w:r>
      </w:ins>
    </w:p>
    <w:p w14:paraId="24F381BC" w14:textId="77777777" w:rsidR="00B97A0F" w:rsidRPr="00B97A0F" w:rsidRDefault="00B97A0F" w:rsidP="00B97A0F">
      <w:pPr>
        <w:rPr>
          <w:ins w:id="1059" w:author="David Odd" w:date="2020-12-15T20:02:00Z"/>
          <w:rFonts w:asciiTheme="minorHAnsi" w:hAnsiTheme="minorHAnsi" w:cstheme="minorHAnsi"/>
          <w:bCs/>
        </w:rPr>
      </w:pPr>
      <w:ins w:id="1060" w:author="David Odd" w:date="2020-12-15T20:02:00Z">
        <w:r w:rsidRPr="00B97A0F">
          <w:rPr>
            <w:rFonts w:asciiTheme="minorHAnsi" w:hAnsiTheme="minorHAnsi" w:cstheme="minorHAnsi"/>
            <w:bCs/>
          </w:rPr>
          <w:t>tab parity</w:t>
        </w:r>
      </w:ins>
    </w:p>
    <w:p w14:paraId="2CC4D833" w14:textId="77777777" w:rsidR="00B97A0F" w:rsidRPr="00B97A0F" w:rsidRDefault="00B97A0F" w:rsidP="00B97A0F">
      <w:pPr>
        <w:rPr>
          <w:ins w:id="1061" w:author="David Odd" w:date="2020-12-15T20:02:00Z"/>
          <w:rFonts w:asciiTheme="minorHAnsi" w:hAnsiTheme="minorHAnsi" w:cstheme="minorHAnsi"/>
          <w:bCs/>
        </w:rPr>
      </w:pPr>
      <w:ins w:id="1062" w:author="David Odd" w:date="2020-12-15T20:02:00Z">
        <w:r w:rsidRPr="00B97A0F">
          <w:rPr>
            <w:rFonts w:asciiTheme="minorHAnsi" w:hAnsiTheme="minorHAnsi" w:cstheme="minorHAnsi"/>
            <w:bCs/>
          </w:rPr>
          <w:t>tab employment</w:t>
        </w:r>
      </w:ins>
    </w:p>
    <w:p w14:paraId="16A6DA45" w14:textId="77777777" w:rsidR="00B97A0F" w:rsidRPr="00B97A0F" w:rsidRDefault="00B97A0F" w:rsidP="00B97A0F">
      <w:pPr>
        <w:rPr>
          <w:ins w:id="1063" w:author="David Odd" w:date="2020-12-15T20:02:00Z"/>
          <w:rFonts w:asciiTheme="minorHAnsi" w:hAnsiTheme="minorHAnsi" w:cstheme="minorHAnsi"/>
          <w:bCs/>
        </w:rPr>
      </w:pPr>
      <w:ins w:id="1064" w:author="David Odd" w:date="2020-12-15T20:02:00Z">
        <w:r w:rsidRPr="00B97A0F">
          <w:rPr>
            <w:rFonts w:asciiTheme="minorHAnsi" w:hAnsiTheme="minorHAnsi" w:cstheme="minorHAnsi"/>
            <w:bCs/>
          </w:rPr>
          <w:t>tab private</w:t>
        </w:r>
      </w:ins>
    </w:p>
    <w:p w14:paraId="1A105652" w14:textId="77777777" w:rsidR="00B97A0F" w:rsidRPr="00B97A0F" w:rsidRDefault="00B97A0F" w:rsidP="00B97A0F">
      <w:pPr>
        <w:rPr>
          <w:ins w:id="1065" w:author="David Odd" w:date="2020-12-15T20:02:00Z"/>
          <w:rFonts w:asciiTheme="minorHAnsi" w:hAnsiTheme="minorHAnsi" w:cstheme="minorHAnsi"/>
          <w:bCs/>
        </w:rPr>
      </w:pPr>
      <w:ins w:id="1066" w:author="David Odd" w:date="2020-12-15T20:02:00Z">
        <w:r w:rsidRPr="00B97A0F">
          <w:rPr>
            <w:rFonts w:asciiTheme="minorHAnsi" w:hAnsiTheme="minorHAnsi" w:cstheme="minorHAnsi"/>
            <w:bCs/>
          </w:rPr>
          <w:t>tab race</w:t>
        </w:r>
      </w:ins>
    </w:p>
    <w:p w14:paraId="7FCC45AD" w14:textId="77777777" w:rsidR="00B97A0F" w:rsidRPr="00B97A0F" w:rsidRDefault="00B97A0F" w:rsidP="00B97A0F">
      <w:pPr>
        <w:rPr>
          <w:ins w:id="1067" w:author="David Odd" w:date="2020-12-15T20:02:00Z"/>
          <w:rFonts w:asciiTheme="minorHAnsi" w:hAnsiTheme="minorHAnsi" w:cstheme="minorHAnsi"/>
          <w:bCs/>
        </w:rPr>
      </w:pPr>
      <w:ins w:id="1068" w:author="David Odd" w:date="2020-12-15T20:02:00Z">
        <w:r w:rsidRPr="00B97A0F">
          <w:rPr>
            <w:rFonts w:asciiTheme="minorHAnsi" w:hAnsiTheme="minorHAnsi" w:cstheme="minorHAnsi"/>
            <w:bCs/>
          </w:rPr>
          <w:t>tab fhxseizure</w:t>
        </w:r>
      </w:ins>
    </w:p>
    <w:p w14:paraId="5A99FF66" w14:textId="77777777" w:rsidR="00B97A0F" w:rsidRPr="00B97A0F" w:rsidRDefault="00B97A0F" w:rsidP="00B97A0F">
      <w:pPr>
        <w:rPr>
          <w:ins w:id="1069" w:author="David Odd" w:date="2020-12-15T20:02:00Z"/>
          <w:rFonts w:asciiTheme="minorHAnsi" w:hAnsiTheme="minorHAnsi" w:cstheme="minorHAnsi"/>
          <w:bCs/>
        </w:rPr>
      </w:pPr>
      <w:ins w:id="1070" w:author="David Odd" w:date="2020-12-15T20:02:00Z">
        <w:r w:rsidRPr="00B97A0F">
          <w:rPr>
            <w:rFonts w:asciiTheme="minorHAnsi" w:hAnsiTheme="minorHAnsi" w:cstheme="minorHAnsi"/>
            <w:bCs/>
          </w:rPr>
          <w:t>tab fhxneurology</w:t>
        </w:r>
      </w:ins>
    </w:p>
    <w:p w14:paraId="60E7C824" w14:textId="77777777" w:rsidR="00B97A0F" w:rsidRPr="00B97A0F" w:rsidRDefault="00B97A0F" w:rsidP="00B97A0F">
      <w:pPr>
        <w:rPr>
          <w:ins w:id="1071" w:author="David Odd" w:date="2020-12-15T20:02:00Z"/>
          <w:rFonts w:asciiTheme="minorHAnsi" w:hAnsiTheme="minorHAnsi" w:cstheme="minorHAnsi"/>
          <w:bCs/>
        </w:rPr>
      </w:pPr>
      <w:ins w:id="1072" w:author="David Odd" w:date="2020-12-15T20:02:00Z">
        <w:r w:rsidRPr="00B97A0F">
          <w:rPr>
            <w:rFonts w:asciiTheme="minorHAnsi" w:hAnsiTheme="minorHAnsi" w:cstheme="minorHAnsi"/>
            <w:bCs/>
          </w:rPr>
          <w:t xml:space="preserve">tab fertility </w:t>
        </w:r>
      </w:ins>
    </w:p>
    <w:p w14:paraId="36F5EFFC" w14:textId="77777777" w:rsidR="00B97A0F" w:rsidRPr="00B97A0F" w:rsidRDefault="00B97A0F" w:rsidP="00B97A0F">
      <w:pPr>
        <w:rPr>
          <w:ins w:id="1073" w:author="David Odd" w:date="2020-12-15T20:02:00Z"/>
          <w:rFonts w:asciiTheme="minorHAnsi" w:hAnsiTheme="minorHAnsi" w:cstheme="minorHAnsi"/>
          <w:bCs/>
        </w:rPr>
      </w:pPr>
      <w:ins w:id="1074" w:author="David Odd" w:date="2020-12-15T20:02:00Z">
        <w:r w:rsidRPr="00B97A0F">
          <w:rPr>
            <w:rFonts w:asciiTheme="minorHAnsi" w:hAnsiTheme="minorHAnsi" w:cstheme="minorHAnsi"/>
            <w:bCs/>
          </w:rPr>
          <w:t>tab hypertension</w:t>
        </w:r>
      </w:ins>
    </w:p>
    <w:p w14:paraId="14046766" w14:textId="77777777" w:rsidR="00B97A0F" w:rsidRPr="00B97A0F" w:rsidRDefault="00B97A0F" w:rsidP="00B97A0F">
      <w:pPr>
        <w:rPr>
          <w:ins w:id="1075" w:author="David Odd" w:date="2020-12-15T20:02:00Z"/>
          <w:rFonts w:asciiTheme="minorHAnsi" w:hAnsiTheme="minorHAnsi" w:cstheme="minorHAnsi"/>
          <w:bCs/>
        </w:rPr>
      </w:pPr>
      <w:ins w:id="1076" w:author="David Odd" w:date="2020-12-15T20:02:00Z">
        <w:r w:rsidRPr="00B97A0F">
          <w:rPr>
            <w:rFonts w:asciiTheme="minorHAnsi" w:hAnsiTheme="minorHAnsi" w:cstheme="minorHAnsi"/>
            <w:bCs/>
          </w:rPr>
          <w:t>tab preeclampsia</w:t>
        </w:r>
      </w:ins>
    </w:p>
    <w:p w14:paraId="07FF6729" w14:textId="77777777" w:rsidR="00B97A0F" w:rsidRPr="00B97A0F" w:rsidRDefault="00B97A0F" w:rsidP="00B97A0F">
      <w:pPr>
        <w:rPr>
          <w:ins w:id="1077" w:author="David Odd" w:date="2020-12-15T20:02:00Z"/>
          <w:rFonts w:asciiTheme="minorHAnsi" w:hAnsiTheme="minorHAnsi" w:cstheme="minorHAnsi"/>
          <w:bCs/>
        </w:rPr>
      </w:pPr>
      <w:ins w:id="1078" w:author="David Odd" w:date="2020-12-15T20:02:00Z">
        <w:r w:rsidRPr="00B97A0F">
          <w:rPr>
            <w:rFonts w:asciiTheme="minorHAnsi" w:hAnsiTheme="minorHAnsi" w:cstheme="minorHAnsi"/>
            <w:bCs/>
          </w:rPr>
          <w:t>tab mheight</w:t>
        </w:r>
      </w:ins>
    </w:p>
    <w:p w14:paraId="6C253EB9" w14:textId="77777777" w:rsidR="00B97A0F" w:rsidRPr="00B97A0F" w:rsidRDefault="00B97A0F" w:rsidP="00B97A0F">
      <w:pPr>
        <w:rPr>
          <w:ins w:id="1079" w:author="David Odd" w:date="2020-12-15T20:02:00Z"/>
          <w:rFonts w:asciiTheme="minorHAnsi" w:hAnsiTheme="minorHAnsi" w:cstheme="minorHAnsi"/>
          <w:bCs/>
        </w:rPr>
      </w:pPr>
      <w:ins w:id="1080" w:author="David Odd" w:date="2020-12-15T20:02:00Z">
        <w:r w:rsidRPr="00B97A0F">
          <w:rPr>
            <w:rFonts w:asciiTheme="minorHAnsi" w:hAnsiTheme="minorHAnsi" w:cstheme="minorHAnsi"/>
            <w:bCs/>
          </w:rPr>
          <w:t>tab mbleeding</w:t>
        </w:r>
      </w:ins>
    </w:p>
    <w:p w14:paraId="6BE42D33" w14:textId="77777777" w:rsidR="00B97A0F" w:rsidRPr="00B97A0F" w:rsidRDefault="00B97A0F" w:rsidP="00B97A0F">
      <w:pPr>
        <w:rPr>
          <w:ins w:id="1081" w:author="David Odd" w:date="2020-12-15T20:02:00Z"/>
          <w:rFonts w:asciiTheme="minorHAnsi" w:hAnsiTheme="minorHAnsi" w:cstheme="minorHAnsi"/>
          <w:bCs/>
        </w:rPr>
      </w:pPr>
      <w:ins w:id="1082" w:author="David Odd" w:date="2020-12-15T20:02:00Z">
        <w:r w:rsidRPr="00B97A0F">
          <w:rPr>
            <w:rFonts w:asciiTheme="minorHAnsi" w:hAnsiTheme="minorHAnsi" w:cstheme="minorHAnsi"/>
            <w:bCs/>
          </w:rPr>
          <w:t>tab viral</w:t>
        </w:r>
      </w:ins>
    </w:p>
    <w:p w14:paraId="2BA6F03E" w14:textId="77777777" w:rsidR="00B97A0F" w:rsidRPr="00B97A0F" w:rsidRDefault="00B97A0F" w:rsidP="00B97A0F">
      <w:pPr>
        <w:rPr>
          <w:ins w:id="1083" w:author="David Odd" w:date="2020-12-15T20:02:00Z"/>
          <w:rFonts w:asciiTheme="minorHAnsi" w:hAnsiTheme="minorHAnsi" w:cstheme="minorHAnsi"/>
          <w:bCs/>
        </w:rPr>
      </w:pPr>
      <w:ins w:id="1084" w:author="David Odd" w:date="2020-12-15T20:02:00Z">
        <w:r w:rsidRPr="00B97A0F">
          <w:rPr>
            <w:rFonts w:asciiTheme="minorHAnsi" w:hAnsiTheme="minorHAnsi" w:cstheme="minorHAnsi"/>
            <w:bCs/>
          </w:rPr>
          <w:t>tab alcohol</w:t>
        </w:r>
      </w:ins>
    </w:p>
    <w:p w14:paraId="3E5B57F6" w14:textId="77777777" w:rsidR="00B97A0F" w:rsidRPr="00B97A0F" w:rsidRDefault="00B97A0F" w:rsidP="00B97A0F">
      <w:pPr>
        <w:rPr>
          <w:ins w:id="1085" w:author="David Odd" w:date="2020-12-15T20:02:00Z"/>
          <w:rFonts w:asciiTheme="minorHAnsi" w:hAnsiTheme="minorHAnsi" w:cstheme="minorHAnsi"/>
          <w:bCs/>
        </w:rPr>
      </w:pPr>
      <w:ins w:id="1086" w:author="David Odd" w:date="2020-12-15T20:02:00Z">
        <w:r w:rsidRPr="00B97A0F">
          <w:rPr>
            <w:rFonts w:asciiTheme="minorHAnsi" w:hAnsiTheme="minorHAnsi" w:cstheme="minorHAnsi"/>
            <w:bCs/>
          </w:rPr>
          <w:t>tab fever</w:t>
        </w:r>
      </w:ins>
    </w:p>
    <w:p w14:paraId="514A3F40" w14:textId="77777777" w:rsidR="00B97A0F" w:rsidRPr="00B97A0F" w:rsidRDefault="00B97A0F" w:rsidP="00B97A0F">
      <w:pPr>
        <w:rPr>
          <w:ins w:id="1087" w:author="David Odd" w:date="2020-12-15T20:02:00Z"/>
          <w:rFonts w:asciiTheme="minorHAnsi" w:hAnsiTheme="minorHAnsi" w:cstheme="minorHAnsi"/>
          <w:bCs/>
        </w:rPr>
      </w:pPr>
      <w:ins w:id="1088" w:author="David Odd" w:date="2020-12-15T20:02:00Z">
        <w:r w:rsidRPr="00B97A0F">
          <w:rPr>
            <w:rFonts w:asciiTheme="minorHAnsi" w:hAnsiTheme="minorHAnsi" w:cstheme="minorHAnsi"/>
            <w:bCs/>
          </w:rPr>
          <w:t>tab male</w:t>
        </w:r>
      </w:ins>
    </w:p>
    <w:p w14:paraId="28694DA6" w14:textId="77777777" w:rsidR="00B97A0F" w:rsidRPr="00B97A0F" w:rsidRDefault="00B97A0F" w:rsidP="00B97A0F">
      <w:pPr>
        <w:rPr>
          <w:ins w:id="1089" w:author="David Odd" w:date="2020-12-15T20:02:00Z"/>
          <w:rFonts w:asciiTheme="minorHAnsi" w:hAnsiTheme="minorHAnsi" w:cstheme="minorHAnsi"/>
          <w:bCs/>
        </w:rPr>
      </w:pPr>
      <w:ins w:id="1090" w:author="David Odd" w:date="2020-12-15T20:02:00Z">
        <w:r w:rsidRPr="00B97A0F">
          <w:rPr>
            <w:rFonts w:asciiTheme="minorHAnsi" w:hAnsiTheme="minorHAnsi" w:cstheme="minorHAnsi"/>
            <w:bCs/>
          </w:rPr>
          <w:t>tab abnplacenta</w:t>
        </w:r>
      </w:ins>
    </w:p>
    <w:p w14:paraId="6AD49326" w14:textId="77777777" w:rsidR="00B97A0F" w:rsidRPr="00B97A0F" w:rsidRDefault="00B97A0F" w:rsidP="00B97A0F">
      <w:pPr>
        <w:rPr>
          <w:ins w:id="1091" w:author="David Odd" w:date="2020-12-15T20:02:00Z"/>
          <w:rFonts w:asciiTheme="minorHAnsi" w:hAnsiTheme="minorHAnsi" w:cstheme="minorHAnsi"/>
          <w:bCs/>
        </w:rPr>
      </w:pPr>
      <w:ins w:id="1092" w:author="David Odd" w:date="2020-12-15T20:02:00Z">
        <w:r w:rsidRPr="00B97A0F">
          <w:rPr>
            <w:rFonts w:asciiTheme="minorHAnsi" w:hAnsiTheme="minorHAnsi" w:cstheme="minorHAnsi"/>
            <w:bCs/>
          </w:rPr>
          <w:t>tab multiple</w:t>
        </w:r>
      </w:ins>
    </w:p>
    <w:p w14:paraId="781DFB55" w14:textId="77777777" w:rsidR="00B97A0F" w:rsidRPr="00B97A0F" w:rsidRDefault="00B97A0F" w:rsidP="00B97A0F">
      <w:pPr>
        <w:rPr>
          <w:ins w:id="1093" w:author="David Odd" w:date="2020-12-15T20:02:00Z"/>
          <w:rFonts w:asciiTheme="minorHAnsi" w:hAnsiTheme="minorHAnsi" w:cstheme="minorHAnsi"/>
          <w:bCs/>
        </w:rPr>
      </w:pPr>
      <w:ins w:id="1094" w:author="David Odd" w:date="2020-12-15T20:02:00Z">
        <w:r w:rsidRPr="00B97A0F">
          <w:rPr>
            <w:rFonts w:asciiTheme="minorHAnsi" w:hAnsiTheme="minorHAnsi" w:cstheme="minorHAnsi"/>
            <w:bCs/>
          </w:rPr>
          <w:t>tab op</w:t>
        </w:r>
      </w:ins>
    </w:p>
    <w:p w14:paraId="313FE6B0" w14:textId="77777777" w:rsidR="00B97A0F" w:rsidRPr="00B97A0F" w:rsidRDefault="00B97A0F" w:rsidP="00B97A0F">
      <w:pPr>
        <w:rPr>
          <w:ins w:id="1095" w:author="David Odd" w:date="2020-12-15T20:02:00Z"/>
          <w:rFonts w:asciiTheme="minorHAnsi" w:hAnsiTheme="minorHAnsi" w:cstheme="minorHAnsi"/>
          <w:bCs/>
        </w:rPr>
      </w:pPr>
      <w:ins w:id="1096" w:author="David Odd" w:date="2020-12-15T20:02:00Z">
        <w:r w:rsidRPr="00B97A0F">
          <w:rPr>
            <w:rFonts w:asciiTheme="minorHAnsi" w:hAnsiTheme="minorHAnsi" w:cstheme="minorHAnsi"/>
            <w:bCs/>
          </w:rPr>
          <w:t>tab breech</w:t>
        </w:r>
      </w:ins>
    </w:p>
    <w:p w14:paraId="7B81BCAF" w14:textId="77777777" w:rsidR="00B97A0F" w:rsidRPr="00B97A0F" w:rsidRDefault="00B97A0F" w:rsidP="00B97A0F">
      <w:pPr>
        <w:rPr>
          <w:ins w:id="1097" w:author="David Odd" w:date="2020-12-15T20:02:00Z"/>
          <w:rFonts w:asciiTheme="minorHAnsi" w:hAnsiTheme="minorHAnsi" w:cstheme="minorHAnsi"/>
          <w:bCs/>
          <w:lang w:val="de-DE"/>
          <w:rPrChange w:id="1098" w:author="David Odd" w:date="2020-12-15T20:02:00Z">
            <w:rPr>
              <w:ins w:id="1099" w:author="David Odd" w:date="2020-12-15T20:02:00Z"/>
              <w:rFonts w:asciiTheme="minorHAnsi" w:hAnsiTheme="minorHAnsi" w:cstheme="minorHAnsi"/>
              <w:bCs/>
            </w:rPr>
          </w:rPrChange>
        </w:rPr>
      </w:pPr>
      <w:ins w:id="1100" w:author="David Odd" w:date="2020-12-15T20:02:00Z">
        <w:r w:rsidRPr="00B97A0F">
          <w:rPr>
            <w:rFonts w:asciiTheme="minorHAnsi" w:hAnsiTheme="minorHAnsi" w:cstheme="minorHAnsi"/>
            <w:bCs/>
            <w:lang w:val="de-DE"/>
            <w:rPrChange w:id="1101" w:author="David Odd" w:date="2020-12-15T20:02:00Z">
              <w:rPr>
                <w:rFonts w:asciiTheme="minorHAnsi" w:hAnsiTheme="minorHAnsi" w:cstheme="minorHAnsi"/>
                <w:bCs/>
              </w:rPr>
            </w:rPrChange>
          </w:rPr>
          <w:t>tab prom</w:t>
        </w:r>
      </w:ins>
    </w:p>
    <w:p w14:paraId="3B30821B" w14:textId="77777777" w:rsidR="00B97A0F" w:rsidRPr="00B97A0F" w:rsidRDefault="00B97A0F" w:rsidP="00B97A0F">
      <w:pPr>
        <w:rPr>
          <w:ins w:id="1102" w:author="David Odd" w:date="2020-12-15T20:02:00Z"/>
          <w:rFonts w:asciiTheme="minorHAnsi" w:hAnsiTheme="minorHAnsi" w:cstheme="minorHAnsi"/>
          <w:bCs/>
          <w:lang w:val="de-DE"/>
          <w:rPrChange w:id="1103" w:author="David Odd" w:date="2020-12-15T20:02:00Z">
            <w:rPr>
              <w:ins w:id="1104" w:author="David Odd" w:date="2020-12-15T20:02:00Z"/>
              <w:rFonts w:asciiTheme="minorHAnsi" w:hAnsiTheme="minorHAnsi" w:cstheme="minorHAnsi"/>
              <w:bCs/>
            </w:rPr>
          </w:rPrChange>
        </w:rPr>
      </w:pPr>
      <w:ins w:id="1105" w:author="David Odd" w:date="2020-12-15T20:02:00Z">
        <w:r w:rsidRPr="00B97A0F">
          <w:rPr>
            <w:rFonts w:asciiTheme="minorHAnsi" w:hAnsiTheme="minorHAnsi" w:cstheme="minorHAnsi"/>
            <w:bCs/>
            <w:lang w:val="de-DE"/>
            <w:rPrChange w:id="1106" w:author="David Odd" w:date="2020-12-15T20:02:00Z">
              <w:rPr>
                <w:rFonts w:asciiTheme="minorHAnsi" w:hAnsiTheme="minorHAnsi" w:cstheme="minorHAnsi"/>
                <w:bCs/>
              </w:rPr>
            </w:rPrChange>
          </w:rPr>
          <w:t>tab lscs</w:t>
        </w:r>
      </w:ins>
    </w:p>
    <w:p w14:paraId="4EFC1B73" w14:textId="77777777" w:rsidR="00B97A0F" w:rsidRPr="00B97A0F" w:rsidRDefault="00B97A0F" w:rsidP="00B97A0F">
      <w:pPr>
        <w:rPr>
          <w:ins w:id="1107" w:author="David Odd" w:date="2020-12-15T20:02:00Z"/>
          <w:rFonts w:asciiTheme="minorHAnsi" w:hAnsiTheme="minorHAnsi" w:cstheme="minorHAnsi"/>
          <w:bCs/>
          <w:lang w:val="de-DE"/>
          <w:rPrChange w:id="1108" w:author="David Odd" w:date="2020-12-15T20:02:00Z">
            <w:rPr>
              <w:ins w:id="1109" w:author="David Odd" w:date="2020-12-15T20:02:00Z"/>
              <w:rFonts w:asciiTheme="minorHAnsi" w:hAnsiTheme="minorHAnsi" w:cstheme="minorHAnsi"/>
              <w:bCs/>
            </w:rPr>
          </w:rPrChange>
        </w:rPr>
      </w:pPr>
      <w:ins w:id="1110" w:author="David Odd" w:date="2020-12-15T20:02:00Z">
        <w:r w:rsidRPr="00B97A0F">
          <w:rPr>
            <w:rFonts w:asciiTheme="minorHAnsi" w:hAnsiTheme="minorHAnsi" w:cstheme="minorHAnsi"/>
            <w:bCs/>
            <w:lang w:val="de-DE"/>
            <w:rPrChange w:id="1111" w:author="David Odd" w:date="2020-12-15T20:02:00Z">
              <w:rPr>
                <w:rFonts w:asciiTheme="minorHAnsi" w:hAnsiTheme="minorHAnsi" w:cstheme="minorHAnsi"/>
                <w:bCs/>
              </w:rPr>
            </w:rPrChange>
          </w:rPr>
          <w:t>tab mie</w:t>
        </w:r>
      </w:ins>
    </w:p>
    <w:p w14:paraId="38B5FC38" w14:textId="77777777" w:rsidR="00B97A0F" w:rsidRPr="00B97A0F" w:rsidRDefault="00B97A0F" w:rsidP="00B97A0F">
      <w:pPr>
        <w:rPr>
          <w:ins w:id="1112" w:author="David Odd" w:date="2020-12-15T20:02:00Z"/>
          <w:rFonts w:asciiTheme="minorHAnsi" w:hAnsiTheme="minorHAnsi" w:cstheme="minorHAnsi"/>
          <w:bCs/>
          <w:lang w:val="de-DE"/>
          <w:rPrChange w:id="1113" w:author="David Odd" w:date="2020-12-15T20:02:00Z">
            <w:rPr>
              <w:ins w:id="1114" w:author="David Odd" w:date="2020-12-15T20:02:00Z"/>
              <w:rFonts w:asciiTheme="minorHAnsi" w:hAnsiTheme="minorHAnsi" w:cstheme="minorHAnsi"/>
              <w:bCs/>
            </w:rPr>
          </w:rPrChange>
        </w:rPr>
      </w:pPr>
      <w:ins w:id="1115" w:author="David Odd" w:date="2020-12-15T20:02:00Z">
        <w:r w:rsidRPr="00B97A0F">
          <w:rPr>
            <w:rFonts w:asciiTheme="minorHAnsi" w:hAnsiTheme="minorHAnsi" w:cstheme="minorHAnsi"/>
            <w:bCs/>
            <w:lang w:val="de-DE"/>
            <w:rPrChange w:id="1116" w:author="David Odd" w:date="2020-12-15T20:02:00Z">
              <w:rPr>
                <w:rFonts w:asciiTheme="minorHAnsi" w:hAnsiTheme="minorHAnsi" w:cstheme="minorHAnsi"/>
                <w:bCs/>
              </w:rPr>
            </w:rPrChange>
          </w:rPr>
          <w:t>tab nuchal</w:t>
        </w:r>
      </w:ins>
    </w:p>
    <w:p w14:paraId="3899CA55" w14:textId="77777777" w:rsidR="00B97A0F" w:rsidRPr="00B97A0F" w:rsidRDefault="00B97A0F" w:rsidP="00B97A0F">
      <w:pPr>
        <w:rPr>
          <w:ins w:id="1117" w:author="David Odd" w:date="2020-12-15T20:02:00Z"/>
          <w:rFonts w:asciiTheme="minorHAnsi" w:hAnsiTheme="minorHAnsi" w:cstheme="minorHAnsi"/>
          <w:bCs/>
        </w:rPr>
      </w:pPr>
      <w:ins w:id="1118" w:author="David Odd" w:date="2020-12-15T20:02:00Z">
        <w:r w:rsidRPr="00B97A0F">
          <w:rPr>
            <w:rFonts w:asciiTheme="minorHAnsi" w:hAnsiTheme="minorHAnsi" w:cstheme="minorHAnsi"/>
            <w:bCs/>
          </w:rPr>
          <w:t>tab pcord</w:t>
        </w:r>
      </w:ins>
    </w:p>
    <w:p w14:paraId="7EF3FE7C" w14:textId="77777777" w:rsidR="00B97A0F" w:rsidRPr="00B97A0F" w:rsidRDefault="00B97A0F" w:rsidP="00B97A0F">
      <w:pPr>
        <w:rPr>
          <w:ins w:id="1119" w:author="David Odd" w:date="2020-12-15T20:02:00Z"/>
          <w:rFonts w:asciiTheme="minorHAnsi" w:hAnsiTheme="minorHAnsi" w:cstheme="minorHAnsi"/>
          <w:bCs/>
        </w:rPr>
      </w:pPr>
      <w:ins w:id="1120" w:author="David Odd" w:date="2020-12-15T20:02:00Z">
        <w:r w:rsidRPr="00B97A0F">
          <w:rPr>
            <w:rFonts w:asciiTheme="minorHAnsi" w:hAnsiTheme="minorHAnsi" w:cstheme="minorHAnsi"/>
            <w:bCs/>
          </w:rPr>
          <w:t>tab onset</w:t>
        </w:r>
      </w:ins>
    </w:p>
    <w:p w14:paraId="7176D28E" w14:textId="77777777" w:rsidR="00B97A0F" w:rsidRPr="00B97A0F" w:rsidRDefault="00B97A0F" w:rsidP="00B97A0F">
      <w:pPr>
        <w:rPr>
          <w:ins w:id="1121" w:author="David Odd" w:date="2020-12-15T20:02:00Z"/>
          <w:rFonts w:asciiTheme="minorHAnsi" w:hAnsiTheme="minorHAnsi" w:cstheme="minorHAnsi"/>
          <w:bCs/>
        </w:rPr>
      </w:pPr>
      <w:ins w:id="1122" w:author="David Odd" w:date="2020-12-15T20:02:00Z">
        <w:r w:rsidRPr="00B97A0F">
          <w:rPr>
            <w:rFonts w:asciiTheme="minorHAnsi" w:hAnsiTheme="minorHAnsi" w:cstheme="minorHAnsi"/>
            <w:bCs/>
          </w:rPr>
          <w:t xml:space="preserve">tab sd </w:t>
        </w:r>
      </w:ins>
    </w:p>
    <w:p w14:paraId="767886FF" w14:textId="77777777" w:rsidR="00B97A0F" w:rsidRPr="00B97A0F" w:rsidRDefault="00B97A0F" w:rsidP="00B97A0F">
      <w:pPr>
        <w:rPr>
          <w:ins w:id="1123" w:author="David Odd" w:date="2020-12-15T20:02:00Z"/>
          <w:rFonts w:asciiTheme="minorHAnsi" w:hAnsiTheme="minorHAnsi" w:cstheme="minorHAnsi"/>
          <w:bCs/>
          <w:lang w:val="fr-FR"/>
          <w:rPrChange w:id="1124" w:author="David Odd" w:date="2020-12-15T20:02:00Z">
            <w:rPr>
              <w:ins w:id="1125" w:author="David Odd" w:date="2020-12-15T20:02:00Z"/>
              <w:rFonts w:asciiTheme="minorHAnsi" w:hAnsiTheme="minorHAnsi" w:cstheme="minorHAnsi"/>
              <w:bCs/>
            </w:rPr>
          </w:rPrChange>
        </w:rPr>
      </w:pPr>
      <w:ins w:id="1126" w:author="David Odd" w:date="2020-12-15T20:02:00Z">
        <w:r w:rsidRPr="00B97A0F">
          <w:rPr>
            <w:rFonts w:asciiTheme="minorHAnsi" w:hAnsiTheme="minorHAnsi" w:cstheme="minorHAnsi"/>
            <w:bCs/>
            <w:lang w:val="fr-FR"/>
            <w:rPrChange w:id="1127" w:author="David Odd" w:date="2020-12-15T20:02:00Z">
              <w:rPr>
                <w:rFonts w:asciiTheme="minorHAnsi" w:hAnsiTheme="minorHAnsi" w:cstheme="minorHAnsi"/>
                <w:bCs/>
              </w:rPr>
            </w:rPrChange>
          </w:rPr>
          <w:t>tab epidural</w:t>
        </w:r>
      </w:ins>
    </w:p>
    <w:p w14:paraId="08DFD6C2" w14:textId="77777777" w:rsidR="00B97A0F" w:rsidRPr="00B97A0F" w:rsidRDefault="00B97A0F" w:rsidP="00B97A0F">
      <w:pPr>
        <w:rPr>
          <w:ins w:id="1128" w:author="David Odd" w:date="2020-12-15T20:02:00Z"/>
          <w:rFonts w:asciiTheme="minorHAnsi" w:hAnsiTheme="minorHAnsi" w:cstheme="minorHAnsi"/>
          <w:bCs/>
          <w:lang w:val="fr-FR"/>
          <w:rPrChange w:id="1129" w:author="David Odd" w:date="2020-12-15T20:02:00Z">
            <w:rPr>
              <w:ins w:id="1130" w:author="David Odd" w:date="2020-12-15T20:02:00Z"/>
              <w:rFonts w:asciiTheme="minorHAnsi" w:hAnsiTheme="minorHAnsi" w:cstheme="minorHAnsi"/>
              <w:bCs/>
            </w:rPr>
          </w:rPrChange>
        </w:rPr>
      </w:pPr>
    </w:p>
    <w:p w14:paraId="0E3E762B" w14:textId="77777777" w:rsidR="00B97A0F" w:rsidRPr="00B97A0F" w:rsidRDefault="00B97A0F" w:rsidP="00B97A0F">
      <w:pPr>
        <w:rPr>
          <w:ins w:id="1131" w:author="David Odd" w:date="2020-12-15T20:02:00Z"/>
          <w:rFonts w:asciiTheme="minorHAnsi" w:hAnsiTheme="minorHAnsi" w:cstheme="minorHAnsi"/>
          <w:bCs/>
          <w:lang w:val="fr-FR"/>
          <w:rPrChange w:id="1132" w:author="David Odd" w:date="2020-12-15T20:02:00Z">
            <w:rPr>
              <w:ins w:id="1133" w:author="David Odd" w:date="2020-12-15T20:02:00Z"/>
              <w:rFonts w:asciiTheme="minorHAnsi" w:hAnsiTheme="minorHAnsi" w:cstheme="minorHAnsi"/>
              <w:bCs/>
            </w:rPr>
          </w:rPrChange>
        </w:rPr>
      </w:pPr>
      <w:ins w:id="1134" w:author="David Odd" w:date="2020-12-15T20:02:00Z">
        <w:r w:rsidRPr="00B97A0F">
          <w:rPr>
            <w:rFonts w:asciiTheme="minorHAnsi" w:hAnsiTheme="minorHAnsi" w:cstheme="minorHAnsi"/>
            <w:bCs/>
            <w:lang w:val="fr-FR"/>
            <w:rPrChange w:id="1135" w:author="David Odd" w:date="2020-12-15T20:02:00Z">
              <w:rPr>
                <w:rFonts w:asciiTheme="minorHAnsi" w:hAnsiTheme="minorHAnsi" w:cstheme="minorHAnsi"/>
                <w:bCs/>
              </w:rPr>
            </w:rPrChange>
          </w:rPr>
          <w:t>* Outcomes</w:t>
        </w:r>
      </w:ins>
    </w:p>
    <w:p w14:paraId="0D48111D" w14:textId="77777777" w:rsidR="00B97A0F" w:rsidRPr="00B97A0F" w:rsidRDefault="00B97A0F" w:rsidP="00B97A0F">
      <w:pPr>
        <w:rPr>
          <w:ins w:id="1136" w:author="David Odd" w:date="2020-12-15T20:02:00Z"/>
          <w:rFonts w:asciiTheme="minorHAnsi" w:hAnsiTheme="minorHAnsi" w:cstheme="minorHAnsi"/>
          <w:bCs/>
          <w:lang w:val="fr-FR"/>
          <w:rPrChange w:id="1137" w:author="David Odd" w:date="2020-12-15T20:02:00Z">
            <w:rPr>
              <w:ins w:id="1138" w:author="David Odd" w:date="2020-12-15T20:02:00Z"/>
              <w:rFonts w:asciiTheme="minorHAnsi" w:hAnsiTheme="minorHAnsi" w:cstheme="minorHAnsi"/>
              <w:bCs/>
            </w:rPr>
          </w:rPrChange>
        </w:rPr>
      </w:pPr>
      <w:ins w:id="1139" w:author="David Odd" w:date="2020-12-15T20:02:00Z">
        <w:r w:rsidRPr="00B97A0F">
          <w:rPr>
            <w:rFonts w:asciiTheme="minorHAnsi" w:hAnsiTheme="minorHAnsi" w:cstheme="minorHAnsi"/>
            <w:bCs/>
            <w:lang w:val="fr-FR"/>
            <w:rPrChange w:id="1140" w:author="David Odd" w:date="2020-12-15T20:02:00Z">
              <w:rPr>
                <w:rFonts w:asciiTheme="minorHAnsi" w:hAnsiTheme="minorHAnsi" w:cstheme="minorHAnsi"/>
                <w:bCs/>
              </w:rPr>
            </w:rPrChange>
          </w:rPr>
          <w:t>tab resus</w:t>
        </w:r>
      </w:ins>
    </w:p>
    <w:p w14:paraId="20C52F92" w14:textId="77777777" w:rsidR="00B97A0F" w:rsidRPr="00B97A0F" w:rsidRDefault="00B97A0F" w:rsidP="00B97A0F">
      <w:pPr>
        <w:rPr>
          <w:ins w:id="1141" w:author="David Odd" w:date="2020-12-15T20:02:00Z"/>
          <w:rFonts w:asciiTheme="minorHAnsi" w:hAnsiTheme="minorHAnsi" w:cstheme="minorHAnsi"/>
          <w:bCs/>
          <w:lang w:val="fr-FR"/>
          <w:rPrChange w:id="1142" w:author="David Odd" w:date="2020-12-15T20:02:00Z">
            <w:rPr>
              <w:ins w:id="1143" w:author="David Odd" w:date="2020-12-15T20:02:00Z"/>
              <w:rFonts w:asciiTheme="minorHAnsi" w:hAnsiTheme="minorHAnsi" w:cstheme="minorHAnsi"/>
              <w:bCs/>
            </w:rPr>
          </w:rPrChange>
        </w:rPr>
      </w:pPr>
      <w:ins w:id="1144" w:author="David Odd" w:date="2020-12-15T20:02:00Z">
        <w:r w:rsidRPr="00B97A0F">
          <w:rPr>
            <w:rFonts w:asciiTheme="minorHAnsi" w:hAnsiTheme="minorHAnsi" w:cstheme="minorHAnsi"/>
            <w:bCs/>
            <w:lang w:val="fr-FR"/>
            <w:rPrChange w:id="1145" w:author="David Odd" w:date="2020-12-15T20:02:00Z">
              <w:rPr>
                <w:rFonts w:asciiTheme="minorHAnsi" w:hAnsiTheme="minorHAnsi" w:cstheme="minorHAnsi"/>
                <w:bCs/>
              </w:rPr>
            </w:rPrChange>
          </w:rPr>
          <w:t>tab lapgar</w:t>
        </w:r>
      </w:ins>
    </w:p>
    <w:p w14:paraId="47BECA0E" w14:textId="77777777" w:rsidR="00B97A0F" w:rsidRPr="00B97A0F" w:rsidRDefault="00B97A0F" w:rsidP="00B97A0F">
      <w:pPr>
        <w:rPr>
          <w:ins w:id="1146" w:author="David Odd" w:date="2020-12-15T20:02:00Z"/>
          <w:rFonts w:asciiTheme="minorHAnsi" w:hAnsiTheme="minorHAnsi" w:cstheme="minorHAnsi"/>
          <w:bCs/>
          <w:lang w:val="fr-FR"/>
          <w:rPrChange w:id="1147" w:author="David Odd" w:date="2020-12-15T20:02:00Z">
            <w:rPr>
              <w:ins w:id="1148" w:author="David Odd" w:date="2020-12-15T20:02:00Z"/>
              <w:rFonts w:asciiTheme="minorHAnsi" w:hAnsiTheme="minorHAnsi" w:cstheme="minorHAnsi"/>
              <w:bCs/>
            </w:rPr>
          </w:rPrChange>
        </w:rPr>
      </w:pPr>
      <w:ins w:id="1149" w:author="David Odd" w:date="2020-12-15T20:02:00Z">
        <w:r w:rsidRPr="00B97A0F">
          <w:rPr>
            <w:rFonts w:asciiTheme="minorHAnsi" w:hAnsiTheme="minorHAnsi" w:cstheme="minorHAnsi"/>
            <w:bCs/>
            <w:lang w:val="fr-FR"/>
            <w:rPrChange w:id="1150" w:author="David Odd" w:date="2020-12-15T20:02:00Z">
              <w:rPr>
                <w:rFonts w:asciiTheme="minorHAnsi" w:hAnsiTheme="minorHAnsi" w:cstheme="minorHAnsi"/>
                <w:bCs/>
              </w:rPr>
            </w:rPrChange>
          </w:rPr>
          <w:t>tab ne</w:t>
        </w:r>
      </w:ins>
    </w:p>
    <w:p w14:paraId="7D5A6901" w14:textId="77777777" w:rsidR="00B97A0F" w:rsidRPr="00B97A0F" w:rsidRDefault="00B97A0F" w:rsidP="00B97A0F">
      <w:pPr>
        <w:rPr>
          <w:ins w:id="1151" w:author="David Odd" w:date="2020-12-15T20:02:00Z"/>
          <w:rFonts w:asciiTheme="minorHAnsi" w:hAnsiTheme="minorHAnsi" w:cstheme="minorHAnsi"/>
          <w:bCs/>
          <w:lang w:val="de-DE"/>
          <w:rPrChange w:id="1152" w:author="David Odd" w:date="2020-12-15T20:02:00Z">
            <w:rPr>
              <w:ins w:id="1153" w:author="David Odd" w:date="2020-12-15T20:02:00Z"/>
              <w:rFonts w:asciiTheme="minorHAnsi" w:hAnsiTheme="minorHAnsi" w:cstheme="minorHAnsi"/>
              <w:bCs/>
            </w:rPr>
          </w:rPrChange>
        </w:rPr>
      </w:pPr>
      <w:ins w:id="1154" w:author="David Odd" w:date="2020-12-15T20:02:00Z">
        <w:r w:rsidRPr="00B97A0F">
          <w:rPr>
            <w:rFonts w:asciiTheme="minorHAnsi" w:hAnsiTheme="minorHAnsi" w:cstheme="minorHAnsi"/>
            <w:bCs/>
            <w:lang w:val="de-DE"/>
            <w:rPrChange w:id="1155" w:author="David Odd" w:date="2020-12-15T20:02:00Z">
              <w:rPr>
                <w:rFonts w:asciiTheme="minorHAnsi" w:hAnsiTheme="minorHAnsi" w:cstheme="minorHAnsi"/>
                <w:bCs/>
              </w:rPr>
            </w:rPrChange>
          </w:rPr>
          <w:t>tab hie</w:t>
        </w:r>
      </w:ins>
    </w:p>
    <w:p w14:paraId="107B371D" w14:textId="77777777" w:rsidR="00B97A0F" w:rsidRPr="00B97A0F" w:rsidRDefault="00B97A0F" w:rsidP="00B97A0F">
      <w:pPr>
        <w:rPr>
          <w:ins w:id="1156" w:author="David Odd" w:date="2020-12-15T20:02:00Z"/>
          <w:rFonts w:asciiTheme="minorHAnsi" w:hAnsiTheme="minorHAnsi" w:cstheme="minorHAnsi"/>
          <w:bCs/>
          <w:lang w:val="de-DE"/>
          <w:rPrChange w:id="1157" w:author="David Odd" w:date="2020-12-15T20:02:00Z">
            <w:rPr>
              <w:ins w:id="1158" w:author="David Odd" w:date="2020-12-15T20:02:00Z"/>
              <w:rFonts w:asciiTheme="minorHAnsi" w:hAnsiTheme="minorHAnsi" w:cstheme="minorHAnsi"/>
              <w:bCs/>
            </w:rPr>
          </w:rPrChange>
        </w:rPr>
      </w:pPr>
      <w:ins w:id="1159" w:author="David Odd" w:date="2020-12-15T20:02:00Z">
        <w:r w:rsidRPr="00B97A0F">
          <w:rPr>
            <w:rFonts w:asciiTheme="minorHAnsi" w:hAnsiTheme="minorHAnsi" w:cstheme="minorHAnsi"/>
            <w:bCs/>
            <w:lang w:val="de-DE"/>
            <w:rPrChange w:id="1160" w:author="David Odd" w:date="2020-12-15T20:02:00Z">
              <w:rPr>
                <w:rFonts w:asciiTheme="minorHAnsi" w:hAnsiTheme="minorHAnsi" w:cstheme="minorHAnsi"/>
                <w:bCs/>
              </w:rPr>
            </w:rPrChange>
          </w:rPr>
          <w:t>tab stillborn</w:t>
        </w:r>
      </w:ins>
    </w:p>
    <w:p w14:paraId="61FE0ECD" w14:textId="77777777" w:rsidR="00B97A0F" w:rsidRPr="00B97A0F" w:rsidRDefault="00B97A0F" w:rsidP="00B97A0F">
      <w:pPr>
        <w:rPr>
          <w:ins w:id="1161" w:author="David Odd" w:date="2020-12-15T20:02:00Z"/>
          <w:rFonts w:asciiTheme="minorHAnsi" w:hAnsiTheme="minorHAnsi" w:cstheme="minorHAnsi"/>
          <w:bCs/>
          <w:lang w:val="de-DE"/>
          <w:rPrChange w:id="1162" w:author="David Odd" w:date="2020-12-15T20:02:00Z">
            <w:rPr>
              <w:ins w:id="1163" w:author="David Odd" w:date="2020-12-15T20:02:00Z"/>
              <w:rFonts w:asciiTheme="minorHAnsi" w:hAnsiTheme="minorHAnsi" w:cstheme="minorHAnsi"/>
              <w:bCs/>
            </w:rPr>
          </w:rPrChange>
        </w:rPr>
      </w:pPr>
      <w:ins w:id="1164" w:author="David Odd" w:date="2020-12-15T20:02:00Z">
        <w:r w:rsidRPr="00B97A0F">
          <w:rPr>
            <w:rFonts w:asciiTheme="minorHAnsi" w:hAnsiTheme="minorHAnsi" w:cstheme="minorHAnsi"/>
            <w:bCs/>
            <w:lang w:val="de-DE"/>
            <w:rPrChange w:id="1165" w:author="David Odd" w:date="2020-12-15T20:02:00Z">
              <w:rPr>
                <w:rFonts w:asciiTheme="minorHAnsi" w:hAnsiTheme="minorHAnsi" w:cstheme="minorHAnsi"/>
                <w:bCs/>
              </w:rPr>
            </w:rPrChange>
          </w:rPr>
          <w:t>tab neonataldeath</w:t>
        </w:r>
      </w:ins>
    </w:p>
    <w:p w14:paraId="6A8AC24F" w14:textId="77777777" w:rsidR="00B97A0F" w:rsidRPr="00B97A0F" w:rsidRDefault="00B97A0F" w:rsidP="00B97A0F">
      <w:pPr>
        <w:rPr>
          <w:ins w:id="1166" w:author="David Odd" w:date="2020-12-15T20:02:00Z"/>
          <w:rFonts w:asciiTheme="minorHAnsi" w:hAnsiTheme="minorHAnsi" w:cstheme="minorHAnsi"/>
          <w:bCs/>
        </w:rPr>
      </w:pPr>
      <w:ins w:id="1167" w:author="David Odd" w:date="2020-12-15T20:02:00Z">
        <w:r w:rsidRPr="00B97A0F">
          <w:rPr>
            <w:rFonts w:asciiTheme="minorHAnsi" w:hAnsiTheme="minorHAnsi" w:cstheme="minorHAnsi"/>
            <w:bCs/>
          </w:rPr>
          <w:t>tab perinataldeath</w:t>
        </w:r>
      </w:ins>
    </w:p>
    <w:p w14:paraId="684D49DB" w14:textId="77777777" w:rsidR="00B97A0F" w:rsidRPr="00B97A0F" w:rsidRDefault="00B97A0F" w:rsidP="00B97A0F">
      <w:pPr>
        <w:rPr>
          <w:ins w:id="1168" w:author="David Odd" w:date="2020-12-15T20:02:00Z"/>
          <w:rFonts w:asciiTheme="minorHAnsi" w:hAnsiTheme="minorHAnsi" w:cstheme="minorHAnsi"/>
          <w:bCs/>
        </w:rPr>
      </w:pPr>
    </w:p>
    <w:p w14:paraId="78174BBE" w14:textId="77777777" w:rsidR="00B97A0F" w:rsidRPr="00B97A0F" w:rsidRDefault="00B97A0F" w:rsidP="00B97A0F">
      <w:pPr>
        <w:rPr>
          <w:ins w:id="1169" w:author="David Odd" w:date="2020-12-15T20:02:00Z"/>
          <w:rFonts w:asciiTheme="minorHAnsi" w:hAnsiTheme="minorHAnsi" w:cstheme="minorHAnsi"/>
          <w:bCs/>
        </w:rPr>
      </w:pPr>
      <w:ins w:id="1170" w:author="David Odd" w:date="2020-12-15T20:02:00Z">
        <w:r w:rsidRPr="00B97A0F">
          <w:rPr>
            <w:rFonts w:asciiTheme="minorHAnsi" w:hAnsiTheme="minorHAnsi" w:cstheme="minorHAnsi"/>
            <w:bCs/>
          </w:rPr>
          <w:t>* Keep only cleaned data</w:t>
        </w:r>
      </w:ins>
    </w:p>
    <w:p w14:paraId="30C1BB86" w14:textId="77777777" w:rsidR="00B97A0F" w:rsidRPr="00B97A0F" w:rsidRDefault="00B97A0F" w:rsidP="00B97A0F">
      <w:pPr>
        <w:rPr>
          <w:ins w:id="1171" w:author="David Odd" w:date="2020-12-15T20:02:00Z"/>
          <w:rFonts w:asciiTheme="minorHAnsi" w:hAnsiTheme="minorHAnsi" w:cstheme="minorHAnsi"/>
          <w:bCs/>
        </w:rPr>
      </w:pPr>
      <w:ins w:id="1172" w:author="David Odd" w:date="2020-12-15T20:02:00Z">
        <w:r w:rsidRPr="00B97A0F">
          <w:rPr>
            <w:rFonts w:asciiTheme="minorHAnsi" w:hAnsiTheme="minorHAnsi" w:cstheme="minorHAnsi"/>
            <w:bCs/>
          </w:rPr>
          <w:t>compress</w:t>
        </w:r>
      </w:ins>
    </w:p>
    <w:p w14:paraId="1343D521" w14:textId="77777777" w:rsidR="00B97A0F" w:rsidRPr="00B97A0F" w:rsidRDefault="00B97A0F" w:rsidP="00B97A0F">
      <w:pPr>
        <w:rPr>
          <w:ins w:id="1173" w:author="David Odd" w:date="2020-12-15T20:02:00Z"/>
          <w:rFonts w:asciiTheme="minorHAnsi" w:hAnsiTheme="minorHAnsi" w:cstheme="minorHAnsi"/>
          <w:bCs/>
        </w:rPr>
      </w:pPr>
    </w:p>
    <w:p w14:paraId="2C541779" w14:textId="77777777" w:rsidR="00B97A0F" w:rsidRPr="00B97A0F" w:rsidRDefault="00B97A0F" w:rsidP="00B97A0F">
      <w:pPr>
        <w:rPr>
          <w:ins w:id="1174" w:author="David Odd" w:date="2020-12-15T20:02:00Z"/>
          <w:rFonts w:asciiTheme="minorHAnsi" w:hAnsiTheme="minorHAnsi" w:cstheme="minorHAnsi"/>
          <w:bCs/>
        </w:rPr>
      </w:pPr>
      <w:ins w:id="1175" w:author="David Odd" w:date="2020-12-15T20:02:00Z">
        <w:r w:rsidRPr="00B97A0F">
          <w:rPr>
            <w:rFonts w:asciiTheme="minorHAnsi" w:hAnsiTheme="minorHAnsi" w:cstheme="minorHAnsi"/>
            <w:bCs/>
          </w:rPr>
          <w:lastRenderedPageBreak/>
          <w:t>* Outcomes</w:t>
        </w:r>
      </w:ins>
    </w:p>
    <w:p w14:paraId="3115578C" w14:textId="77777777" w:rsidR="00B97A0F" w:rsidRPr="00B97A0F" w:rsidRDefault="00B97A0F" w:rsidP="00B97A0F">
      <w:pPr>
        <w:rPr>
          <w:ins w:id="1176" w:author="David Odd" w:date="2020-12-15T20:02:00Z"/>
          <w:rFonts w:asciiTheme="minorHAnsi" w:hAnsiTheme="minorHAnsi" w:cstheme="minorHAnsi"/>
          <w:bCs/>
        </w:rPr>
      </w:pPr>
      <w:ins w:id="1177" w:author="David Odd" w:date="2020-12-15T20:02:00Z">
        <w:r w:rsidRPr="00B97A0F">
          <w:rPr>
            <w:rFonts w:asciiTheme="minorHAnsi" w:hAnsiTheme="minorHAnsi" w:cstheme="minorHAnsi"/>
            <w:bCs/>
          </w:rPr>
          <w:t>tab hie</w:t>
        </w:r>
      </w:ins>
    </w:p>
    <w:p w14:paraId="1ACC607E" w14:textId="77777777" w:rsidR="00B97A0F" w:rsidRPr="00B97A0F" w:rsidRDefault="00B97A0F" w:rsidP="00B97A0F">
      <w:pPr>
        <w:rPr>
          <w:ins w:id="1178" w:author="David Odd" w:date="2020-12-15T20:02:00Z"/>
          <w:rFonts w:asciiTheme="minorHAnsi" w:hAnsiTheme="minorHAnsi" w:cstheme="minorHAnsi"/>
          <w:bCs/>
        </w:rPr>
      </w:pPr>
      <w:ins w:id="1179" w:author="David Odd" w:date="2020-12-15T20:02:00Z">
        <w:r w:rsidRPr="00B97A0F">
          <w:rPr>
            <w:rFonts w:asciiTheme="minorHAnsi" w:hAnsiTheme="minorHAnsi" w:cstheme="minorHAnsi"/>
            <w:bCs/>
          </w:rPr>
          <w:t>tab resus</w:t>
        </w:r>
      </w:ins>
    </w:p>
    <w:p w14:paraId="2D9E71F4" w14:textId="77777777" w:rsidR="00B97A0F" w:rsidRPr="00B97A0F" w:rsidRDefault="00B97A0F" w:rsidP="00B97A0F">
      <w:pPr>
        <w:rPr>
          <w:ins w:id="1180" w:author="David Odd" w:date="2020-12-15T20:02:00Z"/>
          <w:rFonts w:asciiTheme="minorHAnsi" w:hAnsiTheme="minorHAnsi" w:cstheme="minorHAnsi"/>
          <w:bCs/>
        </w:rPr>
      </w:pPr>
      <w:ins w:id="1181" w:author="David Odd" w:date="2020-12-15T20:02:00Z">
        <w:r w:rsidRPr="00B97A0F">
          <w:rPr>
            <w:rFonts w:asciiTheme="minorHAnsi" w:hAnsiTheme="minorHAnsi" w:cstheme="minorHAnsi"/>
            <w:bCs/>
          </w:rPr>
          <w:t>tab lapgar</w:t>
        </w:r>
      </w:ins>
    </w:p>
    <w:p w14:paraId="32866F9D" w14:textId="77777777" w:rsidR="00B97A0F" w:rsidRPr="00B97A0F" w:rsidRDefault="00B97A0F" w:rsidP="00B97A0F">
      <w:pPr>
        <w:rPr>
          <w:ins w:id="1182" w:author="David Odd" w:date="2020-12-15T20:02:00Z"/>
          <w:rFonts w:asciiTheme="minorHAnsi" w:hAnsiTheme="minorHAnsi" w:cstheme="minorHAnsi"/>
          <w:bCs/>
        </w:rPr>
      </w:pPr>
      <w:ins w:id="1183" w:author="David Odd" w:date="2020-12-15T20:02:00Z">
        <w:r w:rsidRPr="00B97A0F">
          <w:rPr>
            <w:rFonts w:asciiTheme="minorHAnsi" w:hAnsiTheme="minorHAnsi" w:cstheme="minorHAnsi"/>
            <w:bCs/>
          </w:rPr>
          <w:t>tab perinatal</w:t>
        </w:r>
      </w:ins>
    </w:p>
    <w:p w14:paraId="6A74A8EF" w14:textId="77777777" w:rsidR="00B97A0F" w:rsidRPr="00B97A0F" w:rsidRDefault="00B97A0F" w:rsidP="00B97A0F">
      <w:pPr>
        <w:rPr>
          <w:ins w:id="1184" w:author="David Odd" w:date="2020-12-15T20:02:00Z"/>
          <w:rFonts w:asciiTheme="minorHAnsi" w:hAnsiTheme="minorHAnsi" w:cstheme="minorHAnsi"/>
          <w:bCs/>
        </w:rPr>
      </w:pPr>
    </w:p>
    <w:p w14:paraId="1881BCEE" w14:textId="77777777" w:rsidR="00B97A0F" w:rsidRPr="00B97A0F" w:rsidRDefault="00B97A0F" w:rsidP="00B97A0F">
      <w:pPr>
        <w:rPr>
          <w:ins w:id="1185" w:author="David Odd" w:date="2020-12-15T20:02:00Z"/>
          <w:rFonts w:asciiTheme="minorHAnsi" w:hAnsiTheme="minorHAnsi" w:cstheme="minorHAnsi"/>
          <w:bCs/>
        </w:rPr>
      </w:pPr>
      <w:ins w:id="1186" w:author="David Odd" w:date="2020-12-15T20:02:00Z">
        <w:r w:rsidRPr="00B97A0F">
          <w:rPr>
            <w:rFonts w:asciiTheme="minorHAnsi" w:hAnsiTheme="minorHAnsi" w:cstheme="minorHAnsi"/>
            <w:bCs/>
          </w:rPr>
          <w:t>* Table 1</w:t>
        </w:r>
      </w:ins>
    </w:p>
    <w:p w14:paraId="4439C3B6" w14:textId="77777777" w:rsidR="00B97A0F" w:rsidRPr="00B97A0F" w:rsidRDefault="00B97A0F" w:rsidP="00B97A0F">
      <w:pPr>
        <w:rPr>
          <w:ins w:id="1187" w:author="David Odd" w:date="2020-12-15T20:02:00Z"/>
          <w:rFonts w:asciiTheme="minorHAnsi" w:hAnsiTheme="minorHAnsi" w:cstheme="minorHAnsi"/>
          <w:bCs/>
        </w:rPr>
      </w:pPr>
      <w:ins w:id="1188" w:author="David Odd" w:date="2020-12-15T20:02:00Z">
        <w:r w:rsidRPr="00B97A0F">
          <w:rPr>
            <w:rFonts w:asciiTheme="minorHAnsi" w:hAnsiTheme="minorHAnsi" w:cstheme="minorHAnsi"/>
            <w:bCs/>
          </w:rPr>
          <w:t>tab pweight hie, col chi</w:t>
        </w:r>
      </w:ins>
    </w:p>
    <w:p w14:paraId="7716015E" w14:textId="77777777" w:rsidR="00B97A0F" w:rsidRPr="00B97A0F" w:rsidRDefault="00B97A0F" w:rsidP="00B97A0F">
      <w:pPr>
        <w:rPr>
          <w:ins w:id="1189" w:author="David Odd" w:date="2020-12-15T20:02:00Z"/>
          <w:rFonts w:asciiTheme="minorHAnsi" w:hAnsiTheme="minorHAnsi" w:cstheme="minorHAnsi"/>
          <w:bCs/>
          <w:lang w:val="it-IT"/>
          <w:rPrChange w:id="1190" w:author="David Odd" w:date="2020-12-15T20:02:00Z">
            <w:rPr>
              <w:ins w:id="1191" w:author="David Odd" w:date="2020-12-15T20:02:00Z"/>
              <w:rFonts w:asciiTheme="minorHAnsi" w:hAnsiTheme="minorHAnsi" w:cstheme="minorHAnsi"/>
              <w:bCs/>
            </w:rPr>
          </w:rPrChange>
        </w:rPr>
      </w:pPr>
      <w:ins w:id="1192" w:author="David Odd" w:date="2020-12-15T20:02:00Z">
        <w:r w:rsidRPr="00B97A0F">
          <w:rPr>
            <w:rFonts w:asciiTheme="minorHAnsi" w:hAnsiTheme="minorHAnsi" w:cstheme="minorHAnsi"/>
            <w:bCs/>
            <w:lang w:val="it-IT"/>
            <w:rPrChange w:id="1193" w:author="David Odd" w:date="2020-12-15T20:02:00Z">
              <w:rPr>
                <w:rFonts w:asciiTheme="minorHAnsi" w:hAnsiTheme="minorHAnsi" w:cstheme="minorHAnsi"/>
                <w:bCs/>
              </w:rPr>
            </w:rPrChange>
          </w:rPr>
          <w:t>tab late hie, col chi</w:t>
        </w:r>
      </w:ins>
    </w:p>
    <w:p w14:paraId="223F74B4" w14:textId="77777777" w:rsidR="00B97A0F" w:rsidRPr="00B97A0F" w:rsidRDefault="00B97A0F" w:rsidP="00B97A0F">
      <w:pPr>
        <w:rPr>
          <w:ins w:id="1194" w:author="David Odd" w:date="2020-12-15T20:02:00Z"/>
          <w:rFonts w:asciiTheme="minorHAnsi" w:hAnsiTheme="minorHAnsi" w:cstheme="minorHAnsi"/>
          <w:bCs/>
          <w:lang w:val="it-IT"/>
          <w:rPrChange w:id="1195" w:author="David Odd" w:date="2020-12-15T20:02:00Z">
            <w:rPr>
              <w:ins w:id="1196" w:author="David Odd" w:date="2020-12-15T20:02:00Z"/>
              <w:rFonts w:asciiTheme="minorHAnsi" w:hAnsiTheme="minorHAnsi" w:cstheme="minorHAnsi"/>
              <w:bCs/>
            </w:rPr>
          </w:rPrChange>
        </w:rPr>
      </w:pPr>
      <w:ins w:id="1197" w:author="David Odd" w:date="2020-12-15T20:02:00Z">
        <w:r w:rsidRPr="00B97A0F">
          <w:rPr>
            <w:rFonts w:asciiTheme="minorHAnsi" w:hAnsiTheme="minorHAnsi" w:cstheme="minorHAnsi"/>
            <w:bCs/>
            <w:lang w:val="it-IT"/>
            <w:rPrChange w:id="1198" w:author="David Odd" w:date="2020-12-15T20:02:00Z">
              <w:rPr>
                <w:rFonts w:asciiTheme="minorHAnsi" w:hAnsiTheme="minorHAnsi" w:cstheme="minorHAnsi"/>
                <w:bCs/>
              </w:rPr>
            </w:rPrChange>
          </w:rPr>
          <w:t>tab thyroid hie, col chi</w:t>
        </w:r>
      </w:ins>
    </w:p>
    <w:p w14:paraId="776CD31C" w14:textId="77777777" w:rsidR="00B97A0F" w:rsidRPr="00B97A0F" w:rsidRDefault="00B97A0F" w:rsidP="00B97A0F">
      <w:pPr>
        <w:rPr>
          <w:ins w:id="1199" w:author="David Odd" w:date="2020-12-15T20:02:00Z"/>
          <w:rFonts w:asciiTheme="minorHAnsi" w:hAnsiTheme="minorHAnsi" w:cstheme="minorHAnsi"/>
          <w:bCs/>
          <w:lang w:val="it-IT"/>
          <w:rPrChange w:id="1200" w:author="David Odd" w:date="2020-12-15T20:02:00Z">
            <w:rPr>
              <w:ins w:id="1201" w:author="David Odd" w:date="2020-12-15T20:02:00Z"/>
              <w:rFonts w:asciiTheme="minorHAnsi" w:hAnsiTheme="minorHAnsi" w:cstheme="minorHAnsi"/>
              <w:bCs/>
            </w:rPr>
          </w:rPrChange>
        </w:rPr>
      </w:pPr>
      <w:ins w:id="1202" w:author="David Odd" w:date="2020-12-15T20:02:00Z">
        <w:r w:rsidRPr="00B97A0F">
          <w:rPr>
            <w:rFonts w:asciiTheme="minorHAnsi" w:hAnsiTheme="minorHAnsi" w:cstheme="minorHAnsi"/>
            <w:bCs/>
            <w:lang w:val="it-IT"/>
            <w:rPrChange w:id="1203" w:author="David Odd" w:date="2020-12-15T20:02:00Z">
              <w:rPr>
                <w:rFonts w:asciiTheme="minorHAnsi" w:hAnsiTheme="minorHAnsi" w:cstheme="minorHAnsi"/>
                <w:bCs/>
              </w:rPr>
            </w:rPrChange>
          </w:rPr>
          <w:t>tab magecat  hie, col chi</w:t>
        </w:r>
      </w:ins>
    </w:p>
    <w:p w14:paraId="24EBE271" w14:textId="77777777" w:rsidR="00B97A0F" w:rsidRPr="00B97A0F" w:rsidRDefault="00B97A0F" w:rsidP="00B97A0F">
      <w:pPr>
        <w:rPr>
          <w:ins w:id="1204" w:author="David Odd" w:date="2020-12-15T20:02:00Z"/>
          <w:rFonts w:asciiTheme="minorHAnsi" w:hAnsiTheme="minorHAnsi" w:cstheme="minorHAnsi"/>
          <w:bCs/>
          <w:lang w:val="it-IT"/>
          <w:rPrChange w:id="1205" w:author="David Odd" w:date="2020-12-15T20:02:00Z">
            <w:rPr>
              <w:ins w:id="1206" w:author="David Odd" w:date="2020-12-15T20:02:00Z"/>
              <w:rFonts w:asciiTheme="minorHAnsi" w:hAnsiTheme="minorHAnsi" w:cstheme="minorHAnsi"/>
              <w:bCs/>
            </w:rPr>
          </w:rPrChange>
        </w:rPr>
      </w:pPr>
      <w:ins w:id="1207" w:author="David Odd" w:date="2020-12-15T20:02:00Z">
        <w:r w:rsidRPr="00B97A0F">
          <w:rPr>
            <w:rFonts w:asciiTheme="minorHAnsi" w:hAnsiTheme="minorHAnsi" w:cstheme="minorHAnsi"/>
            <w:bCs/>
            <w:lang w:val="it-IT"/>
            <w:rPrChange w:id="1208" w:author="David Odd" w:date="2020-12-15T20:02:00Z">
              <w:rPr>
                <w:rFonts w:asciiTheme="minorHAnsi" w:hAnsiTheme="minorHAnsi" w:cstheme="minorHAnsi"/>
                <w:bCs/>
              </w:rPr>
            </w:rPrChange>
          </w:rPr>
          <w:t>tab parity hie, col chi</w:t>
        </w:r>
      </w:ins>
    </w:p>
    <w:p w14:paraId="085AD9E7" w14:textId="77777777" w:rsidR="00B97A0F" w:rsidRPr="00B97A0F" w:rsidRDefault="00B97A0F" w:rsidP="00B97A0F">
      <w:pPr>
        <w:rPr>
          <w:ins w:id="1209" w:author="David Odd" w:date="2020-12-15T20:02:00Z"/>
          <w:rFonts w:asciiTheme="minorHAnsi" w:hAnsiTheme="minorHAnsi" w:cstheme="minorHAnsi"/>
          <w:bCs/>
          <w:lang w:val="it-IT"/>
          <w:rPrChange w:id="1210" w:author="David Odd" w:date="2020-12-15T20:02:00Z">
            <w:rPr>
              <w:ins w:id="1211" w:author="David Odd" w:date="2020-12-15T20:02:00Z"/>
              <w:rFonts w:asciiTheme="minorHAnsi" w:hAnsiTheme="minorHAnsi" w:cstheme="minorHAnsi"/>
              <w:bCs/>
            </w:rPr>
          </w:rPrChange>
        </w:rPr>
      </w:pPr>
      <w:ins w:id="1212" w:author="David Odd" w:date="2020-12-15T20:02:00Z">
        <w:r w:rsidRPr="00B97A0F">
          <w:rPr>
            <w:rFonts w:asciiTheme="minorHAnsi" w:hAnsiTheme="minorHAnsi" w:cstheme="minorHAnsi"/>
            <w:bCs/>
            <w:lang w:val="it-IT"/>
            <w:rPrChange w:id="1213" w:author="David Odd" w:date="2020-12-15T20:02:00Z">
              <w:rPr>
                <w:rFonts w:asciiTheme="minorHAnsi" w:hAnsiTheme="minorHAnsi" w:cstheme="minorHAnsi"/>
                <w:bCs/>
              </w:rPr>
            </w:rPrChange>
          </w:rPr>
          <w:t>tab employment hie, col chi</w:t>
        </w:r>
      </w:ins>
    </w:p>
    <w:p w14:paraId="20662605" w14:textId="77777777" w:rsidR="00B97A0F" w:rsidRPr="00B97A0F" w:rsidRDefault="00B97A0F" w:rsidP="00B97A0F">
      <w:pPr>
        <w:rPr>
          <w:ins w:id="1214" w:author="David Odd" w:date="2020-12-15T20:02:00Z"/>
          <w:rFonts w:asciiTheme="minorHAnsi" w:hAnsiTheme="minorHAnsi" w:cstheme="minorHAnsi"/>
          <w:bCs/>
          <w:lang w:val="it-IT"/>
          <w:rPrChange w:id="1215" w:author="David Odd" w:date="2020-12-15T20:02:00Z">
            <w:rPr>
              <w:ins w:id="1216" w:author="David Odd" w:date="2020-12-15T20:02:00Z"/>
              <w:rFonts w:asciiTheme="minorHAnsi" w:hAnsiTheme="minorHAnsi" w:cstheme="minorHAnsi"/>
              <w:bCs/>
            </w:rPr>
          </w:rPrChange>
        </w:rPr>
      </w:pPr>
      <w:ins w:id="1217" w:author="David Odd" w:date="2020-12-15T20:02:00Z">
        <w:r w:rsidRPr="00B97A0F">
          <w:rPr>
            <w:rFonts w:asciiTheme="minorHAnsi" w:hAnsiTheme="minorHAnsi" w:cstheme="minorHAnsi"/>
            <w:bCs/>
            <w:lang w:val="it-IT"/>
            <w:rPrChange w:id="1218" w:author="David Odd" w:date="2020-12-15T20:02:00Z">
              <w:rPr>
                <w:rFonts w:asciiTheme="minorHAnsi" w:hAnsiTheme="minorHAnsi" w:cstheme="minorHAnsi"/>
                <w:bCs/>
              </w:rPr>
            </w:rPrChange>
          </w:rPr>
          <w:t>tab private hie, col chi</w:t>
        </w:r>
      </w:ins>
    </w:p>
    <w:p w14:paraId="09CD6303" w14:textId="77777777" w:rsidR="00B97A0F" w:rsidRPr="00B97A0F" w:rsidRDefault="00B97A0F" w:rsidP="00B97A0F">
      <w:pPr>
        <w:rPr>
          <w:ins w:id="1219" w:author="David Odd" w:date="2020-12-15T20:02:00Z"/>
          <w:rFonts w:asciiTheme="minorHAnsi" w:hAnsiTheme="minorHAnsi" w:cstheme="minorHAnsi"/>
          <w:bCs/>
          <w:lang w:val="it-IT"/>
          <w:rPrChange w:id="1220" w:author="David Odd" w:date="2020-12-15T20:02:00Z">
            <w:rPr>
              <w:ins w:id="1221" w:author="David Odd" w:date="2020-12-15T20:02:00Z"/>
              <w:rFonts w:asciiTheme="minorHAnsi" w:hAnsiTheme="minorHAnsi" w:cstheme="minorHAnsi"/>
              <w:bCs/>
            </w:rPr>
          </w:rPrChange>
        </w:rPr>
      </w:pPr>
      <w:ins w:id="1222" w:author="David Odd" w:date="2020-12-15T20:02:00Z">
        <w:r w:rsidRPr="00B97A0F">
          <w:rPr>
            <w:rFonts w:asciiTheme="minorHAnsi" w:hAnsiTheme="minorHAnsi" w:cstheme="minorHAnsi"/>
            <w:bCs/>
            <w:lang w:val="it-IT"/>
            <w:rPrChange w:id="1223" w:author="David Odd" w:date="2020-12-15T20:02:00Z">
              <w:rPr>
                <w:rFonts w:asciiTheme="minorHAnsi" w:hAnsiTheme="minorHAnsi" w:cstheme="minorHAnsi"/>
                <w:bCs/>
              </w:rPr>
            </w:rPrChange>
          </w:rPr>
          <w:t>tab race hie, col chi</w:t>
        </w:r>
      </w:ins>
    </w:p>
    <w:p w14:paraId="275C31B9" w14:textId="77777777" w:rsidR="00B97A0F" w:rsidRPr="00B97A0F" w:rsidRDefault="00B97A0F" w:rsidP="00B97A0F">
      <w:pPr>
        <w:rPr>
          <w:ins w:id="1224" w:author="David Odd" w:date="2020-12-15T20:02:00Z"/>
          <w:rFonts w:asciiTheme="minorHAnsi" w:hAnsiTheme="minorHAnsi" w:cstheme="minorHAnsi"/>
          <w:bCs/>
          <w:lang w:val="it-IT"/>
          <w:rPrChange w:id="1225" w:author="David Odd" w:date="2020-12-15T20:02:00Z">
            <w:rPr>
              <w:ins w:id="1226" w:author="David Odd" w:date="2020-12-15T20:02:00Z"/>
              <w:rFonts w:asciiTheme="minorHAnsi" w:hAnsiTheme="minorHAnsi" w:cstheme="minorHAnsi"/>
              <w:bCs/>
            </w:rPr>
          </w:rPrChange>
        </w:rPr>
      </w:pPr>
      <w:ins w:id="1227" w:author="David Odd" w:date="2020-12-15T20:02:00Z">
        <w:r w:rsidRPr="00B97A0F">
          <w:rPr>
            <w:rFonts w:asciiTheme="minorHAnsi" w:hAnsiTheme="minorHAnsi" w:cstheme="minorHAnsi"/>
            <w:bCs/>
            <w:lang w:val="it-IT"/>
            <w:rPrChange w:id="1228" w:author="David Odd" w:date="2020-12-15T20:02:00Z">
              <w:rPr>
                <w:rFonts w:asciiTheme="minorHAnsi" w:hAnsiTheme="minorHAnsi" w:cstheme="minorHAnsi"/>
                <w:bCs/>
              </w:rPr>
            </w:rPrChange>
          </w:rPr>
          <w:t>tab fhxseizure hie, col chi</w:t>
        </w:r>
      </w:ins>
    </w:p>
    <w:p w14:paraId="16EC5290" w14:textId="77777777" w:rsidR="00B97A0F" w:rsidRPr="00B97A0F" w:rsidRDefault="00B97A0F" w:rsidP="00B97A0F">
      <w:pPr>
        <w:rPr>
          <w:ins w:id="1229" w:author="David Odd" w:date="2020-12-15T20:02:00Z"/>
          <w:rFonts w:asciiTheme="minorHAnsi" w:hAnsiTheme="minorHAnsi" w:cstheme="minorHAnsi"/>
          <w:bCs/>
          <w:lang w:val="it-IT"/>
          <w:rPrChange w:id="1230" w:author="David Odd" w:date="2020-12-15T20:02:00Z">
            <w:rPr>
              <w:ins w:id="1231" w:author="David Odd" w:date="2020-12-15T20:02:00Z"/>
              <w:rFonts w:asciiTheme="minorHAnsi" w:hAnsiTheme="minorHAnsi" w:cstheme="minorHAnsi"/>
              <w:bCs/>
            </w:rPr>
          </w:rPrChange>
        </w:rPr>
      </w:pPr>
      <w:ins w:id="1232" w:author="David Odd" w:date="2020-12-15T20:02:00Z">
        <w:r w:rsidRPr="00B97A0F">
          <w:rPr>
            <w:rFonts w:asciiTheme="minorHAnsi" w:hAnsiTheme="minorHAnsi" w:cstheme="minorHAnsi"/>
            <w:bCs/>
            <w:lang w:val="it-IT"/>
            <w:rPrChange w:id="1233" w:author="David Odd" w:date="2020-12-15T20:02:00Z">
              <w:rPr>
                <w:rFonts w:asciiTheme="minorHAnsi" w:hAnsiTheme="minorHAnsi" w:cstheme="minorHAnsi"/>
                <w:bCs/>
              </w:rPr>
            </w:rPrChange>
          </w:rPr>
          <w:t>tab fhxneurology hie, col chi</w:t>
        </w:r>
      </w:ins>
    </w:p>
    <w:p w14:paraId="03281550" w14:textId="77777777" w:rsidR="00B97A0F" w:rsidRPr="00B97A0F" w:rsidRDefault="00B97A0F" w:rsidP="00B97A0F">
      <w:pPr>
        <w:rPr>
          <w:ins w:id="1234" w:author="David Odd" w:date="2020-12-15T20:02:00Z"/>
          <w:rFonts w:asciiTheme="minorHAnsi" w:hAnsiTheme="minorHAnsi" w:cstheme="minorHAnsi"/>
          <w:bCs/>
          <w:lang w:val="it-IT"/>
          <w:rPrChange w:id="1235" w:author="David Odd" w:date="2020-12-15T20:02:00Z">
            <w:rPr>
              <w:ins w:id="1236" w:author="David Odd" w:date="2020-12-15T20:02:00Z"/>
              <w:rFonts w:asciiTheme="minorHAnsi" w:hAnsiTheme="minorHAnsi" w:cstheme="minorHAnsi"/>
              <w:bCs/>
            </w:rPr>
          </w:rPrChange>
        </w:rPr>
      </w:pPr>
      <w:ins w:id="1237" w:author="David Odd" w:date="2020-12-15T20:02:00Z">
        <w:r w:rsidRPr="00B97A0F">
          <w:rPr>
            <w:rFonts w:asciiTheme="minorHAnsi" w:hAnsiTheme="minorHAnsi" w:cstheme="minorHAnsi"/>
            <w:bCs/>
            <w:lang w:val="it-IT"/>
            <w:rPrChange w:id="1238" w:author="David Odd" w:date="2020-12-15T20:02:00Z">
              <w:rPr>
                <w:rFonts w:asciiTheme="minorHAnsi" w:hAnsiTheme="minorHAnsi" w:cstheme="minorHAnsi"/>
                <w:bCs/>
              </w:rPr>
            </w:rPrChange>
          </w:rPr>
          <w:t>tab fertility  hie, col chi</w:t>
        </w:r>
      </w:ins>
    </w:p>
    <w:p w14:paraId="33C65DFA" w14:textId="77777777" w:rsidR="00B97A0F" w:rsidRPr="00B97A0F" w:rsidRDefault="00B97A0F" w:rsidP="00B97A0F">
      <w:pPr>
        <w:rPr>
          <w:ins w:id="1239" w:author="David Odd" w:date="2020-12-15T20:02:00Z"/>
          <w:rFonts w:asciiTheme="minorHAnsi" w:hAnsiTheme="minorHAnsi" w:cstheme="minorHAnsi"/>
          <w:bCs/>
          <w:lang w:val="it-IT"/>
          <w:rPrChange w:id="1240" w:author="David Odd" w:date="2020-12-15T20:02:00Z">
            <w:rPr>
              <w:ins w:id="1241" w:author="David Odd" w:date="2020-12-15T20:02:00Z"/>
              <w:rFonts w:asciiTheme="minorHAnsi" w:hAnsiTheme="minorHAnsi" w:cstheme="minorHAnsi"/>
              <w:bCs/>
            </w:rPr>
          </w:rPrChange>
        </w:rPr>
      </w:pPr>
      <w:ins w:id="1242" w:author="David Odd" w:date="2020-12-15T20:02:00Z">
        <w:r w:rsidRPr="00B97A0F">
          <w:rPr>
            <w:rFonts w:asciiTheme="minorHAnsi" w:hAnsiTheme="minorHAnsi" w:cstheme="minorHAnsi"/>
            <w:bCs/>
            <w:lang w:val="it-IT"/>
            <w:rPrChange w:id="1243" w:author="David Odd" w:date="2020-12-15T20:02:00Z">
              <w:rPr>
                <w:rFonts w:asciiTheme="minorHAnsi" w:hAnsiTheme="minorHAnsi" w:cstheme="minorHAnsi"/>
                <w:bCs/>
              </w:rPr>
            </w:rPrChange>
          </w:rPr>
          <w:t>tab hypertension hie, col chi</w:t>
        </w:r>
      </w:ins>
    </w:p>
    <w:p w14:paraId="5C101756" w14:textId="77777777" w:rsidR="00B97A0F" w:rsidRPr="00B97A0F" w:rsidRDefault="00B97A0F" w:rsidP="00B97A0F">
      <w:pPr>
        <w:rPr>
          <w:ins w:id="1244" w:author="David Odd" w:date="2020-12-15T20:02:00Z"/>
          <w:rFonts w:asciiTheme="minorHAnsi" w:hAnsiTheme="minorHAnsi" w:cstheme="minorHAnsi"/>
          <w:bCs/>
          <w:lang w:val="it-IT"/>
          <w:rPrChange w:id="1245" w:author="David Odd" w:date="2020-12-15T20:02:00Z">
            <w:rPr>
              <w:ins w:id="1246" w:author="David Odd" w:date="2020-12-15T20:02:00Z"/>
              <w:rFonts w:asciiTheme="minorHAnsi" w:hAnsiTheme="minorHAnsi" w:cstheme="minorHAnsi"/>
              <w:bCs/>
            </w:rPr>
          </w:rPrChange>
        </w:rPr>
      </w:pPr>
      <w:ins w:id="1247" w:author="David Odd" w:date="2020-12-15T20:02:00Z">
        <w:r w:rsidRPr="00B97A0F">
          <w:rPr>
            <w:rFonts w:asciiTheme="minorHAnsi" w:hAnsiTheme="minorHAnsi" w:cstheme="minorHAnsi"/>
            <w:bCs/>
            <w:lang w:val="it-IT"/>
            <w:rPrChange w:id="1248" w:author="David Odd" w:date="2020-12-15T20:02:00Z">
              <w:rPr>
                <w:rFonts w:asciiTheme="minorHAnsi" w:hAnsiTheme="minorHAnsi" w:cstheme="minorHAnsi"/>
                <w:bCs/>
              </w:rPr>
            </w:rPrChange>
          </w:rPr>
          <w:t>tab preeclampsia hie, col chi</w:t>
        </w:r>
      </w:ins>
    </w:p>
    <w:p w14:paraId="705C3513" w14:textId="77777777" w:rsidR="00B97A0F" w:rsidRPr="00B97A0F" w:rsidRDefault="00B97A0F" w:rsidP="00B97A0F">
      <w:pPr>
        <w:rPr>
          <w:ins w:id="1249" w:author="David Odd" w:date="2020-12-15T20:02:00Z"/>
          <w:rFonts w:asciiTheme="minorHAnsi" w:hAnsiTheme="minorHAnsi" w:cstheme="minorHAnsi"/>
          <w:bCs/>
          <w:lang w:val="it-IT"/>
          <w:rPrChange w:id="1250" w:author="David Odd" w:date="2020-12-15T20:02:00Z">
            <w:rPr>
              <w:ins w:id="1251" w:author="David Odd" w:date="2020-12-15T20:02:00Z"/>
              <w:rFonts w:asciiTheme="minorHAnsi" w:hAnsiTheme="minorHAnsi" w:cstheme="minorHAnsi"/>
              <w:bCs/>
            </w:rPr>
          </w:rPrChange>
        </w:rPr>
      </w:pPr>
      <w:ins w:id="1252" w:author="David Odd" w:date="2020-12-15T20:02:00Z">
        <w:r w:rsidRPr="00B97A0F">
          <w:rPr>
            <w:rFonts w:asciiTheme="minorHAnsi" w:hAnsiTheme="minorHAnsi" w:cstheme="minorHAnsi"/>
            <w:bCs/>
            <w:lang w:val="it-IT"/>
            <w:rPrChange w:id="1253" w:author="David Odd" w:date="2020-12-15T20:02:00Z">
              <w:rPr>
                <w:rFonts w:asciiTheme="minorHAnsi" w:hAnsiTheme="minorHAnsi" w:cstheme="minorHAnsi"/>
                <w:bCs/>
              </w:rPr>
            </w:rPrChange>
          </w:rPr>
          <w:t>tab mheight hie, col chi</w:t>
        </w:r>
      </w:ins>
    </w:p>
    <w:p w14:paraId="1C6D1D41" w14:textId="77777777" w:rsidR="00B97A0F" w:rsidRPr="00B97A0F" w:rsidRDefault="00B97A0F" w:rsidP="00B97A0F">
      <w:pPr>
        <w:rPr>
          <w:ins w:id="1254" w:author="David Odd" w:date="2020-12-15T20:02:00Z"/>
          <w:rFonts w:asciiTheme="minorHAnsi" w:hAnsiTheme="minorHAnsi" w:cstheme="minorHAnsi"/>
          <w:bCs/>
          <w:lang w:val="it-IT"/>
          <w:rPrChange w:id="1255" w:author="David Odd" w:date="2020-12-15T20:02:00Z">
            <w:rPr>
              <w:ins w:id="1256" w:author="David Odd" w:date="2020-12-15T20:02:00Z"/>
              <w:rFonts w:asciiTheme="minorHAnsi" w:hAnsiTheme="minorHAnsi" w:cstheme="minorHAnsi"/>
              <w:bCs/>
            </w:rPr>
          </w:rPrChange>
        </w:rPr>
      </w:pPr>
      <w:ins w:id="1257" w:author="David Odd" w:date="2020-12-15T20:02:00Z">
        <w:r w:rsidRPr="00B97A0F">
          <w:rPr>
            <w:rFonts w:asciiTheme="minorHAnsi" w:hAnsiTheme="minorHAnsi" w:cstheme="minorHAnsi"/>
            <w:bCs/>
            <w:lang w:val="it-IT"/>
            <w:rPrChange w:id="1258" w:author="David Odd" w:date="2020-12-15T20:02:00Z">
              <w:rPr>
                <w:rFonts w:asciiTheme="minorHAnsi" w:hAnsiTheme="minorHAnsi" w:cstheme="minorHAnsi"/>
                <w:bCs/>
              </w:rPr>
            </w:rPrChange>
          </w:rPr>
          <w:t>tab mbleeding hie, col chi</w:t>
        </w:r>
      </w:ins>
    </w:p>
    <w:p w14:paraId="21080A20" w14:textId="77777777" w:rsidR="00B97A0F" w:rsidRPr="00B97A0F" w:rsidRDefault="00B97A0F" w:rsidP="00B97A0F">
      <w:pPr>
        <w:rPr>
          <w:ins w:id="1259" w:author="David Odd" w:date="2020-12-15T20:02:00Z"/>
          <w:rFonts w:asciiTheme="minorHAnsi" w:hAnsiTheme="minorHAnsi" w:cstheme="minorHAnsi"/>
          <w:bCs/>
          <w:lang w:val="it-IT"/>
          <w:rPrChange w:id="1260" w:author="David Odd" w:date="2020-12-15T20:02:00Z">
            <w:rPr>
              <w:ins w:id="1261" w:author="David Odd" w:date="2020-12-15T20:02:00Z"/>
              <w:rFonts w:asciiTheme="minorHAnsi" w:hAnsiTheme="minorHAnsi" w:cstheme="minorHAnsi"/>
              <w:bCs/>
            </w:rPr>
          </w:rPrChange>
        </w:rPr>
      </w:pPr>
      <w:ins w:id="1262" w:author="David Odd" w:date="2020-12-15T20:02:00Z">
        <w:r w:rsidRPr="00B97A0F">
          <w:rPr>
            <w:rFonts w:asciiTheme="minorHAnsi" w:hAnsiTheme="minorHAnsi" w:cstheme="minorHAnsi"/>
            <w:bCs/>
            <w:lang w:val="it-IT"/>
            <w:rPrChange w:id="1263" w:author="David Odd" w:date="2020-12-15T20:02:00Z">
              <w:rPr>
                <w:rFonts w:asciiTheme="minorHAnsi" w:hAnsiTheme="minorHAnsi" w:cstheme="minorHAnsi"/>
                <w:bCs/>
              </w:rPr>
            </w:rPrChange>
          </w:rPr>
          <w:t>tab viral hie, col chi</w:t>
        </w:r>
      </w:ins>
    </w:p>
    <w:p w14:paraId="4C793A5A" w14:textId="77777777" w:rsidR="00B97A0F" w:rsidRPr="00B97A0F" w:rsidRDefault="00B97A0F" w:rsidP="00B97A0F">
      <w:pPr>
        <w:rPr>
          <w:ins w:id="1264" w:author="David Odd" w:date="2020-12-15T20:02:00Z"/>
          <w:rFonts w:asciiTheme="minorHAnsi" w:hAnsiTheme="minorHAnsi" w:cstheme="minorHAnsi"/>
          <w:bCs/>
          <w:lang w:val="it-IT"/>
          <w:rPrChange w:id="1265" w:author="David Odd" w:date="2020-12-15T20:02:00Z">
            <w:rPr>
              <w:ins w:id="1266" w:author="David Odd" w:date="2020-12-15T20:02:00Z"/>
              <w:rFonts w:asciiTheme="minorHAnsi" w:hAnsiTheme="minorHAnsi" w:cstheme="minorHAnsi"/>
              <w:bCs/>
            </w:rPr>
          </w:rPrChange>
        </w:rPr>
      </w:pPr>
      <w:ins w:id="1267" w:author="David Odd" w:date="2020-12-15T20:02:00Z">
        <w:r w:rsidRPr="00B97A0F">
          <w:rPr>
            <w:rFonts w:asciiTheme="minorHAnsi" w:hAnsiTheme="minorHAnsi" w:cstheme="minorHAnsi"/>
            <w:bCs/>
            <w:lang w:val="it-IT"/>
            <w:rPrChange w:id="1268" w:author="David Odd" w:date="2020-12-15T20:02:00Z">
              <w:rPr>
                <w:rFonts w:asciiTheme="minorHAnsi" w:hAnsiTheme="minorHAnsi" w:cstheme="minorHAnsi"/>
                <w:bCs/>
              </w:rPr>
            </w:rPrChange>
          </w:rPr>
          <w:t>tab alcohol hie, col chi</w:t>
        </w:r>
      </w:ins>
    </w:p>
    <w:p w14:paraId="61C06888" w14:textId="77777777" w:rsidR="00B97A0F" w:rsidRPr="00B97A0F" w:rsidRDefault="00B97A0F" w:rsidP="00B97A0F">
      <w:pPr>
        <w:rPr>
          <w:ins w:id="1269" w:author="David Odd" w:date="2020-12-15T20:02:00Z"/>
          <w:rFonts w:asciiTheme="minorHAnsi" w:hAnsiTheme="minorHAnsi" w:cstheme="minorHAnsi"/>
          <w:bCs/>
          <w:lang w:val="it-IT"/>
          <w:rPrChange w:id="1270" w:author="David Odd" w:date="2020-12-15T20:02:00Z">
            <w:rPr>
              <w:ins w:id="1271" w:author="David Odd" w:date="2020-12-15T20:02:00Z"/>
              <w:rFonts w:asciiTheme="minorHAnsi" w:hAnsiTheme="minorHAnsi" w:cstheme="minorHAnsi"/>
              <w:bCs/>
            </w:rPr>
          </w:rPrChange>
        </w:rPr>
      </w:pPr>
      <w:ins w:id="1272" w:author="David Odd" w:date="2020-12-15T20:02:00Z">
        <w:r w:rsidRPr="00B97A0F">
          <w:rPr>
            <w:rFonts w:asciiTheme="minorHAnsi" w:hAnsiTheme="minorHAnsi" w:cstheme="minorHAnsi"/>
            <w:bCs/>
            <w:lang w:val="it-IT"/>
            <w:rPrChange w:id="1273" w:author="David Odd" w:date="2020-12-15T20:02:00Z">
              <w:rPr>
                <w:rFonts w:asciiTheme="minorHAnsi" w:hAnsiTheme="minorHAnsi" w:cstheme="minorHAnsi"/>
                <w:bCs/>
              </w:rPr>
            </w:rPrChange>
          </w:rPr>
          <w:t>tab fever hie, col chi</w:t>
        </w:r>
      </w:ins>
    </w:p>
    <w:p w14:paraId="2D772171" w14:textId="77777777" w:rsidR="00B97A0F" w:rsidRPr="00B97A0F" w:rsidRDefault="00B97A0F" w:rsidP="00B97A0F">
      <w:pPr>
        <w:rPr>
          <w:ins w:id="1274" w:author="David Odd" w:date="2020-12-15T20:02:00Z"/>
          <w:rFonts w:asciiTheme="minorHAnsi" w:hAnsiTheme="minorHAnsi" w:cstheme="minorHAnsi"/>
          <w:bCs/>
          <w:lang w:val="it-IT"/>
          <w:rPrChange w:id="1275" w:author="David Odd" w:date="2020-12-15T20:02:00Z">
            <w:rPr>
              <w:ins w:id="1276" w:author="David Odd" w:date="2020-12-15T20:02:00Z"/>
              <w:rFonts w:asciiTheme="minorHAnsi" w:hAnsiTheme="minorHAnsi" w:cstheme="minorHAnsi"/>
              <w:bCs/>
            </w:rPr>
          </w:rPrChange>
        </w:rPr>
      </w:pPr>
      <w:ins w:id="1277" w:author="David Odd" w:date="2020-12-15T20:02:00Z">
        <w:r w:rsidRPr="00B97A0F">
          <w:rPr>
            <w:rFonts w:asciiTheme="minorHAnsi" w:hAnsiTheme="minorHAnsi" w:cstheme="minorHAnsi"/>
            <w:bCs/>
            <w:lang w:val="it-IT"/>
            <w:rPrChange w:id="1278" w:author="David Odd" w:date="2020-12-15T20:02:00Z">
              <w:rPr>
                <w:rFonts w:asciiTheme="minorHAnsi" w:hAnsiTheme="minorHAnsi" w:cstheme="minorHAnsi"/>
                <w:bCs/>
              </w:rPr>
            </w:rPrChange>
          </w:rPr>
          <w:t>tab male hie, col chi</w:t>
        </w:r>
      </w:ins>
    </w:p>
    <w:p w14:paraId="4E4AC571" w14:textId="77777777" w:rsidR="00B97A0F" w:rsidRPr="00B97A0F" w:rsidRDefault="00B97A0F" w:rsidP="00B97A0F">
      <w:pPr>
        <w:rPr>
          <w:ins w:id="1279" w:author="David Odd" w:date="2020-12-15T20:02:00Z"/>
          <w:rFonts w:asciiTheme="minorHAnsi" w:hAnsiTheme="minorHAnsi" w:cstheme="minorHAnsi"/>
          <w:bCs/>
          <w:lang w:val="it-IT"/>
          <w:rPrChange w:id="1280" w:author="David Odd" w:date="2020-12-15T20:02:00Z">
            <w:rPr>
              <w:ins w:id="1281" w:author="David Odd" w:date="2020-12-15T20:02:00Z"/>
              <w:rFonts w:asciiTheme="minorHAnsi" w:hAnsiTheme="minorHAnsi" w:cstheme="minorHAnsi"/>
              <w:bCs/>
            </w:rPr>
          </w:rPrChange>
        </w:rPr>
      </w:pPr>
      <w:ins w:id="1282" w:author="David Odd" w:date="2020-12-15T20:02:00Z">
        <w:r w:rsidRPr="00B97A0F">
          <w:rPr>
            <w:rFonts w:asciiTheme="minorHAnsi" w:hAnsiTheme="minorHAnsi" w:cstheme="minorHAnsi"/>
            <w:bCs/>
            <w:lang w:val="it-IT"/>
            <w:rPrChange w:id="1283" w:author="David Odd" w:date="2020-12-15T20:02:00Z">
              <w:rPr>
                <w:rFonts w:asciiTheme="minorHAnsi" w:hAnsiTheme="minorHAnsi" w:cstheme="minorHAnsi"/>
                <w:bCs/>
              </w:rPr>
            </w:rPrChange>
          </w:rPr>
          <w:t>tab abnplacenta hie, col chi</w:t>
        </w:r>
      </w:ins>
    </w:p>
    <w:p w14:paraId="25854E47" w14:textId="77777777" w:rsidR="00B97A0F" w:rsidRPr="00B97A0F" w:rsidRDefault="00B97A0F" w:rsidP="00B97A0F">
      <w:pPr>
        <w:rPr>
          <w:ins w:id="1284" w:author="David Odd" w:date="2020-12-15T20:02:00Z"/>
          <w:rFonts w:asciiTheme="minorHAnsi" w:hAnsiTheme="minorHAnsi" w:cstheme="minorHAnsi"/>
          <w:bCs/>
          <w:lang w:val="it-IT"/>
          <w:rPrChange w:id="1285" w:author="David Odd" w:date="2020-12-15T20:02:00Z">
            <w:rPr>
              <w:ins w:id="1286" w:author="David Odd" w:date="2020-12-15T20:02:00Z"/>
              <w:rFonts w:asciiTheme="minorHAnsi" w:hAnsiTheme="minorHAnsi" w:cstheme="minorHAnsi"/>
              <w:bCs/>
            </w:rPr>
          </w:rPrChange>
        </w:rPr>
      </w:pPr>
      <w:ins w:id="1287" w:author="David Odd" w:date="2020-12-15T20:02:00Z">
        <w:r w:rsidRPr="00B97A0F">
          <w:rPr>
            <w:rFonts w:asciiTheme="minorHAnsi" w:hAnsiTheme="minorHAnsi" w:cstheme="minorHAnsi"/>
            <w:bCs/>
            <w:lang w:val="it-IT"/>
            <w:rPrChange w:id="1288" w:author="David Odd" w:date="2020-12-15T20:02:00Z">
              <w:rPr>
                <w:rFonts w:asciiTheme="minorHAnsi" w:hAnsiTheme="minorHAnsi" w:cstheme="minorHAnsi"/>
                <w:bCs/>
              </w:rPr>
            </w:rPrChange>
          </w:rPr>
          <w:t>tab multiple hie, col chi</w:t>
        </w:r>
      </w:ins>
    </w:p>
    <w:p w14:paraId="0618C58D" w14:textId="77777777" w:rsidR="00B97A0F" w:rsidRPr="00B97A0F" w:rsidRDefault="00B97A0F" w:rsidP="00B97A0F">
      <w:pPr>
        <w:rPr>
          <w:ins w:id="1289" w:author="David Odd" w:date="2020-12-15T20:02:00Z"/>
          <w:rFonts w:asciiTheme="minorHAnsi" w:hAnsiTheme="minorHAnsi" w:cstheme="minorHAnsi"/>
          <w:bCs/>
          <w:lang w:val="it-IT"/>
          <w:rPrChange w:id="1290" w:author="David Odd" w:date="2020-12-15T20:02:00Z">
            <w:rPr>
              <w:ins w:id="1291" w:author="David Odd" w:date="2020-12-15T20:02:00Z"/>
              <w:rFonts w:asciiTheme="minorHAnsi" w:hAnsiTheme="minorHAnsi" w:cstheme="minorHAnsi"/>
              <w:bCs/>
            </w:rPr>
          </w:rPrChange>
        </w:rPr>
      </w:pPr>
      <w:ins w:id="1292" w:author="David Odd" w:date="2020-12-15T20:02:00Z">
        <w:r w:rsidRPr="00B97A0F">
          <w:rPr>
            <w:rFonts w:asciiTheme="minorHAnsi" w:hAnsiTheme="minorHAnsi" w:cstheme="minorHAnsi"/>
            <w:bCs/>
            <w:lang w:val="it-IT"/>
            <w:rPrChange w:id="1293" w:author="David Odd" w:date="2020-12-15T20:02:00Z">
              <w:rPr>
                <w:rFonts w:asciiTheme="minorHAnsi" w:hAnsiTheme="minorHAnsi" w:cstheme="minorHAnsi"/>
                <w:bCs/>
              </w:rPr>
            </w:rPrChange>
          </w:rPr>
          <w:t>tab op hie, col chi</w:t>
        </w:r>
      </w:ins>
    </w:p>
    <w:p w14:paraId="7F5F57D5" w14:textId="77777777" w:rsidR="00B97A0F" w:rsidRPr="00B97A0F" w:rsidRDefault="00B97A0F" w:rsidP="00B97A0F">
      <w:pPr>
        <w:rPr>
          <w:ins w:id="1294" w:author="David Odd" w:date="2020-12-15T20:02:00Z"/>
          <w:rFonts w:asciiTheme="minorHAnsi" w:hAnsiTheme="minorHAnsi" w:cstheme="minorHAnsi"/>
          <w:bCs/>
          <w:lang w:val="it-IT"/>
          <w:rPrChange w:id="1295" w:author="David Odd" w:date="2020-12-15T20:02:00Z">
            <w:rPr>
              <w:ins w:id="1296" w:author="David Odd" w:date="2020-12-15T20:02:00Z"/>
              <w:rFonts w:asciiTheme="minorHAnsi" w:hAnsiTheme="minorHAnsi" w:cstheme="minorHAnsi"/>
              <w:bCs/>
            </w:rPr>
          </w:rPrChange>
        </w:rPr>
      </w:pPr>
      <w:ins w:id="1297" w:author="David Odd" w:date="2020-12-15T20:02:00Z">
        <w:r w:rsidRPr="00B97A0F">
          <w:rPr>
            <w:rFonts w:asciiTheme="minorHAnsi" w:hAnsiTheme="minorHAnsi" w:cstheme="minorHAnsi"/>
            <w:bCs/>
            <w:lang w:val="it-IT"/>
            <w:rPrChange w:id="1298" w:author="David Odd" w:date="2020-12-15T20:02:00Z">
              <w:rPr>
                <w:rFonts w:asciiTheme="minorHAnsi" w:hAnsiTheme="minorHAnsi" w:cstheme="minorHAnsi"/>
                <w:bCs/>
              </w:rPr>
            </w:rPrChange>
          </w:rPr>
          <w:t>tab breech hie, col chi</w:t>
        </w:r>
      </w:ins>
    </w:p>
    <w:p w14:paraId="07B98DA1" w14:textId="77777777" w:rsidR="00B97A0F" w:rsidRPr="00B97A0F" w:rsidRDefault="00B97A0F" w:rsidP="00B97A0F">
      <w:pPr>
        <w:rPr>
          <w:ins w:id="1299" w:author="David Odd" w:date="2020-12-15T20:02:00Z"/>
          <w:rFonts w:asciiTheme="minorHAnsi" w:hAnsiTheme="minorHAnsi" w:cstheme="minorHAnsi"/>
          <w:bCs/>
          <w:lang w:val="it-IT"/>
          <w:rPrChange w:id="1300" w:author="David Odd" w:date="2020-12-15T20:02:00Z">
            <w:rPr>
              <w:ins w:id="1301" w:author="David Odd" w:date="2020-12-15T20:02:00Z"/>
              <w:rFonts w:asciiTheme="minorHAnsi" w:hAnsiTheme="minorHAnsi" w:cstheme="minorHAnsi"/>
              <w:bCs/>
            </w:rPr>
          </w:rPrChange>
        </w:rPr>
      </w:pPr>
      <w:ins w:id="1302" w:author="David Odd" w:date="2020-12-15T20:02:00Z">
        <w:r w:rsidRPr="00B97A0F">
          <w:rPr>
            <w:rFonts w:asciiTheme="minorHAnsi" w:hAnsiTheme="minorHAnsi" w:cstheme="minorHAnsi"/>
            <w:bCs/>
            <w:lang w:val="it-IT"/>
            <w:rPrChange w:id="1303" w:author="David Odd" w:date="2020-12-15T20:02:00Z">
              <w:rPr>
                <w:rFonts w:asciiTheme="minorHAnsi" w:hAnsiTheme="minorHAnsi" w:cstheme="minorHAnsi"/>
                <w:bCs/>
              </w:rPr>
            </w:rPrChange>
          </w:rPr>
          <w:t>tab prom hie, col chi</w:t>
        </w:r>
      </w:ins>
    </w:p>
    <w:p w14:paraId="747B07B7" w14:textId="77777777" w:rsidR="00B97A0F" w:rsidRPr="00B97A0F" w:rsidRDefault="00B97A0F" w:rsidP="00B97A0F">
      <w:pPr>
        <w:rPr>
          <w:ins w:id="1304" w:author="David Odd" w:date="2020-12-15T20:02:00Z"/>
          <w:rFonts w:asciiTheme="minorHAnsi" w:hAnsiTheme="minorHAnsi" w:cstheme="minorHAnsi"/>
          <w:bCs/>
          <w:lang w:val="it-IT"/>
          <w:rPrChange w:id="1305" w:author="David Odd" w:date="2020-12-15T20:02:00Z">
            <w:rPr>
              <w:ins w:id="1306" w:author="David Odd" w:date="2020-12-15T20:02:00Z"/>
              <w:rFonts w:asciiTheme="minorHAnsi" w:hAnsiTheme="minorHAnsi" w:cstheme="minorHAnsi"/>
              <w:bCs/>
            </w:rPr>
          </w:rPrChange>
        </w:rPr>
      </w:pPr>
      <w:ins w:id="1307" w:author="David Odd" w:date="2020-12-15T20:02:00Z">
        <w:r w:rsidRPr="00B97A0F">
          <w:rPr>
            <w:rFonts w:asciiTheme="minorHAnsi" w:hAnsiTheme="minorHAnsi" w:cstheme="minorHAnsi"/>
            <w:bCs/>
            <w:lang w:val="it-IT"/>
            <w:rPrChange w:id="1308" w:author="David Odd" w:date="2020-12-15T20:02:00Z">
              <w:rPr>
                <w:rFonts w:asciiTheme="minorHAnsi" w:hAnsiTheme="minorHAnsi" w:cstheme="minorHAnsi"/>
                <w:bCs/>
              </w:rPr>
            </w:rPrChange>
          </w:rPr>
          <w:t>tab lscs hie, col chi</w:t>
        </w:r>
      </w:ins>
    </w:p>
    <w:p w14:paraId="2EE3FA75" w14:textId="77777777" w:rsidR="00B97A0F" w:rsidRPr="00B97A0F" w:rsidRDefault="00B97A0F" w:rsidP="00B97A0F">
      <w:pPr>
        <w:rPr>
          <w:ins w:id="1309" w:author="David Odd" w:date="2020-12-15T20:02:00Z"/>
          <w:rFonts w:asciiTheme="minorHAnsi" w:hAnsiTheme="minorHAnsi" w:cstheme="minorHAnsi"/>
          <w:bCs/>
          <w:lang w:val="it-IT"/>
          <w:rPrChange w:id="1310" w:author="David Odd" w:date="2020-12-15T20:02:00Z">
            <w:rPr>
              <w:ins w:id="1311" w:author="David Odd" w:date="2020-12-15T20:02:00Z"/>
              <w:rFonts w:asciiTheme="minorHAnsi" w:hAnsiTheme="minorHAnsi" w:cstheme="minorHAnsi"/>
              <w:bCs/>
            </w:rPr>
          </w:rPrChange>
        </w:rPr>
      </w:pPr>
      <w:ins w:id="1312" w:author="David Odd" w:date="2020-12-15T20:02:00Z">
        <w:r w:rsidRPr="00B97A0F">
          <w:rPr>
            <w:rFonts w:asciiTheme="minorHAnsi" w:hAnsiTheme="minorHAnsi" w:cstheme="minorHAnsi"/>
            <w:bCs/>
            <w:lang w:val="it-IT"/>
            <w:rPrChange w:id="1313" w:author="David Odd" w:date="2020-12-15T20:02:00Z">
              <w:rPr>
                <w:rFonts w:asciiTheme="minorHAnsi" w:hAnsiTheme="minorHAnsi" w:cstheme="minorHAnsi"/>
                <w:bCs/>
              </w:rPr>
            </w:rPrChange>
          </w:rPr>
          <w:t>tab mie hie, col chi</w:t>
        </w:r>
      </w:ins>
    </w:p>
    <w:p w14:paraId="7B0C2175" w14:textId="77777777" w:rsidR="00B97A0F" w:rsidRPr="00B97A0F" w:rsidRDefault="00B97A0F" w:rsidP="00B97A0F">
      <w:pPr>
        <w:rPr>
          <w:ins w:id="1314" w:author="David Odd" w:date="2020-12-15T20:02:00Z"/>
          <w:rFonts w:asciiTheme="minorHAnsi" w:hAnsiTheme="minorHAnsi" w:cstheme="minorHAnsi"/>
          <w:bCs/>
          <w:lang w:val="it-IT"/>
          <w:rPrChange w:id="1315" w:author="David Odd" w:date="2020-12-15T20:02:00Z">
            <w:rPr>
              <w:ins w:id="1316" w:author="David Odd" w:date="2020-12-15T20:02:00Z"/>
              <w:rFonts w:asciiTheme="minorHAnsi" w:hAnsiTheme="minorHAnsi" w:cstheme="minorHAnsi"/>
              <w:bCs/>
            </w:rPr>
          </w:rPrChange>
        </w:rPr>
      </w:pPr>
      <w:ins w:id="1317" w:author="David Odd" w:date="2020-12-15T20:02:00Z">
        <w:r w:rsidRPr="00B97A0F">
          <w:rPr>
            <w:rFonts w:asciiTheme="minorHAnsi" w:hAnsiTheme="minorHAnsi" w:cstheme="minorHAnsi"/>
            <w:bCs/>
            <w:lang w:val="it-IT"/>
            <w:rPrChange w:id="1318" w:author="David Odd" w:date="2020-12-15T20:02:00Z">
              <w:rPr>
                <w:rFonts w:asciiTheme="minorHAnsi" w:hAnsiTheme="minorHAnsi" w:cstheme="minorHAnsi"/>
                <w:bCs/>
              </w:rPr>
            </w:rPrChange>
          </w:rPr>
          <w:t>tab nuchal hie, col chi</w:t>
        </w:r>
      </w:ins>
    </w:p>
    <w:p w14:paraId="1B6C863C" w14:textId="77777777" w:rsidR="00B97A0F" w:rsidRPr="00B97A0F" w:rsidRDefault="00B97A0F" w:rsidP="00B97A0F">
      <w:pPr>
        <w:rPr>
          <w:ins w:id="1319" w:author="David Odd" w:date="2020-12-15T20:02:00Z"/>
          <w:rFonts w:asciiTheme="minorHAnsi" w:hAnsiTheme="minorHAnsi" w:cstheme="minorHAnsi"/>
          <w:bCs/>
          <w:lang w:val="it-IT"/>
          <w:rPrChange w:id="1320" w:author="David Odd" w:date="2020-12-15T20:02:00Z">
            <w:rPr>
              <w:ins w:id="1321" w:author="David Odd" w:date="2020-12-15T20:02:00Z"/>
              <w:rFonts w:asciiTheme="minorHAnsi" w:hAnsiTheme="minorHAnsi" w:cstheme="minorHAnsi"/>
              <w:bCs/>
            </w:rPr>
          </w:rPrChange>
        </w:rPr>
      </w:pPr>
      <w:ins w:id="1322" w:author="David Odd" w:date="2020-12-15T20:02:00Z">
        <w:r w:rsidRPr="00B97A0F">
          <w:rPr>
            <w:rFonts w:asciiTheme="minorHAnsi" w:hAnsiTheme="minorHAnsi" w:cstheme="minorHAnsi"/>
            <w:bCs/>
            <w:lang w:val="it-IT"/>
            <w:rPrChange w:id="1323" w:author="David Odd" w:date="2020-12-15T20:02:00Z">
              <w:rPr>
                <w:rFonts w:asciiTheme="minorHAnsi" w:hAnsiTheme="minorHAnsi" w:cstheme="minorHAnsi"/>
                <w:bCs/>
              </w:rPr>
            </w:rPrChange>
          </w:rPr>
          <w:t>tab pcord hie, col chi</w:t>
        </w:r>
      </w:ins>
    </w:p>
    <w:p w14:paraId="2D6661AC" w14:textId="77777777" w:rsidR="00B97A0F" w:rsidRPr="00B97A0F" w:rsidRDefault="00B97A0F" w:rsidP="00B97A0F">
      <w:pPr>
        <w:rPr>
          <w:ins w:id="1324" w:author="David Odd" w:date="2020-12-15T20:02:00Z"/>
          <w:rFonts w:asciiTheme="minorHAnsi" w:hAnsiTheme="minorHAnsi" w:cstheme="minorHAnsi"/>
          <w:bCs/>
          <w:lang w:val="it-IT"/>
          <w:rPrChange w:id="1325" w:author="David Odd" w:date="2020-12-15T20:02:00Z">
            <w:rPr>
              <w:ins w:id="1326" w:author="David Odd" w:date="2020-12-15T20:02:00Z"/>
              <w:rFonts w:asciiTheme="minorHAnsi" w:hAnsiTheme="minorHAnsi" w:cstheme="minorHAnsi"/>
              <w:bCs/>
            </w:rPr>
          </w:rPrChange>
        </w:rPr>
      </w:pPr>
      <w:ins w:id="1327" w:author="David Odd" w:date="2020-12-15T20:02:00Z">
        <w:r w:rsidRPr="00B97A0F">
          <w:rPr>
            <w:rFonts w:asciiTheme="minorHAnsi" w:hAnsiTheme="minorHAnsi" w:cstheme="minorHAnsi"/>
            <w:bCs/>
            <w:lang w:val="it-IT"/>
            <w:rPrChange w:id="1328" w:author="David Odd" w:date="2020-12-15T20:02:00Z">
              <w:rPr>
                <w:rFonts w:asciiTheme="minorHAnsi" w:hAnsiTheme="minorHAnsi" w:cstheme="minorHAnsi"/>
                <w:bCs/>
              </w:rPr>
            </w:rPrChange>
          </w:rPr>
          <w:t>tab onset hie, col chi</w:t>
        </w:r>
      </w:ins>
    </w:p>
    <w:p w14:paraId="4BBDCDF6" w14:textId="77777777" w:rsidR="00B97A0F" w:rsidRPr="00B97A0F" w:rsidRDefault="00B97A0F" w:rsidP="00B97A0F">
      <w:pPr>
        <w:rPr>
          <w:ins w:id="1329" w:author="David Odd" w:date="2020-12-15T20:02:00Z"/>
          <w:rFonts w:asciiTheme="minorHAnsi" w:hAnsiTheme="minorHAnsi" w:cstheme="minorHAnsi"/>
          <w:bCs/>
          <w:lang w:val="it-IT"/>
          <w:rPrChange w:id="1330" w:author="David Odd" w:date="2020-12-15T20:02:00Z">
            <w:rPr>
              <w:ins w:id="1331" w:author="David Odd" w:date="2020-12-15T20:02:00Z"/>
              <w:rFonts w:asciiTheme="minorHAnsi" w:hAnsiTheme="minorHAnsi" w:cstheme="minorHAnsi"/>
              <w:bCs/>
            </w:rPr>
          </w:rPrChange>
        </w:rPr>
      </w:pPr>
      <w:ins w:id="1332" w:author="David Odd" w:date="2020-12-15T20:02:00Z">
        <w:r w:rsidRPr="00B97A0F">
          <w:rPr>
            <w:rFonts w:asciiTheme="minorHAnsi" w:hAnsiTheme="minorHAnsi" w:cstheme="minorHAnsi"/>
            <w:bCs/>
            <w:lang w:val="it-IT"/>
            <w:rPrChange w:id="1333" w:author="David Odd" w:date="2020-12-15T20:02:00Z">
              <w:rPr>
                <w:rFonts w:asciiTheme="minorHAnsi" w:hAnsiTheme="minorHAnsi" w:cstheme="minorHAnsi"/>
                <w:bCs/>
              </w:rPr>
            </w:rPrChange>
          </w:rPr>
          <w:t>tab sd  hie, col chi</w:t>
        </w:r>
      </w:ins>
    </w:p>
    <w:p w14:paraId="4B934556" w14:textId="77777777" w:rsidR="00B97A0F" w:rsidRPr="00B97A0F" w:rsidRDefault="00B97A0F" w:rsidP="00B97A0F">
      <w:pPr>
        <w:rPr>
          <w:ins w:id="1334" w:author="David Odd" w:date="2020-12-15T20:02:00Z"/>
          <w:rFonts w:asciiTheme="minorHAnsi" w:hAnsiTheme="minorHAnsi" w:cstheme="minorHAnsi"/>
          <w:bCs/>
          <w:lang w:val="it-IT"/>
          <w:rPrChange w:id="1335" w:author="David Odd" w:date="2020-12-15T20:02:00Z">
            <w:rPr>
              <w:ins w:id="1336" w:author="David Odd" w:date="2020-12-15T20:02:00Z"/>
              <w:rFonts w:asciiTheme="minorHAnsi" w:hAnsiTheme="minorHAnsi" w:cstheme="minorHAnsi"/>
              <w:bCs/>
            </w:rPr>
          </w:rPrChange>
        </w:rPr>
      </w:pPr>
      <w:ins w:id="1337" w:author="David Odd" w:date="2020-12-15T20:02:00Z">
        <w:r w:rsidRPr="00B97A0F">
          <w:rPr>
            <w:rFonts w:asciiTheme="minorHAnsi" w:hAnsiTheme="minorHAnsi" w:cstheme="minorHAnsi"/>
            <w:bCs/>
            <w:lang w:val="it-IT"/>
            <w:rPrChange w:id="1338" w:author="David Odd" w:date="2020-12-15T20:02:00Z">
              <w:rPr>
                <w:rFonts w:asciiTheme="minorHAnsi" w:hAnsiTheme="minorHAnsi" w:cstheme="minorHAnsi"/>
                <w:bCs/>
              </w:rPr>
            </w:rPrChange>
          </w:rPr>
          <w:t>tab epidural hie, col chi</w:t>
        </w:r>
      </w:ins>
    </w:p>
    <w:p w14:paraId="6BD7CE74" w14:textId="77777777" w:rsidR="00B97A0F" w:rsidRPr="00B97A0F" w:rsidRDefault="00B97A0F" w:rsidP="00B97A0F">
      <w:pPr>
        <w:rPr>
          <w:ins w:id="1339" w:author="David Odd" w:date="2020-12-15T20:02:00Z"/>
          <w:rFonts w:asciiTheme="minorHAnsi" w:hAnsiTheme="minorHAnsi" w:cstheme="minorHAnsi"/>
          <w:bCs/>
          <w:lang w:val="it-IT"/>
          <w:rPrChange w:id="1340" w:author="David Odd" w:date="2020-12-15T20:02:00Z">
            <w:rPr>
              <w:ins w:id="1341" w:author="David Odd" w:date="2020-12-15T20:02:00Z"/>
              <w:rFonts w:asciiTheme="minorHAnsi" w:hAnsiTheme="minorHAnsi" w:cstheme="minorHAnsi"/>
              <w:bCs/>
            </w:rPr>
          </w:rPrChange>
        </w:rPr>
      </w:pPr>
    </w:p>
    <w:p w14:paraId="51182CA7" w14:textId="77777777" w:rsidR="00B97A0F" w:rsidRPr="00B97A0F" w:rsidRDefault="00B97A0F" w:rsidP="00B97A0F">
      <w:pPr>
        <w:rPr>
          <w:ins w:id="1342" w:author="David Odd" w:date="2020-12-15T20:02:00Z"/>
          <w:rFonts w:asciiTheme="minorHAnsi" w:hAnsiTheme="minorHAnsi" w:cstheme="minorHAnsi"/>
          <w:bCs/>
        </w:rPr>
      </w:pPr>
      <w:ins w:id="1343" w:author="David Odd" w:date="2020-12-15T20:02:00Z">
        <w:r w:rsidRPr="00B97A0F">
          <w:rPr>
            <w:rFonts w:asciiTheme="minorHAnsi" w:hAnsiTheme="minorHAnsi" w:cstheme="minorHAnsi"/>
            <w:bCs/>
          </w:rPr>
          <w:t>quietly destring , replace force</w:t>
        </w:r>
      </w:ins>
    </w:p>
    <w:p w14:paraId="2775EDE4" w14:textId="77777777" w:rsidR="00B97A0F" w:rsidRPr="00B97A0F" w:rsidRDefault="00B97A0F" w:rsidP="00B97A0F">
      <w:pPr>
        <w:rPr>
          <w:ins w:id="1344" w:author="David Odd" w:date="2020-12-15T20:02:00Z"/>
          <w:rFonts w:asciiTheme="minorHAnsi" w:hAnsiTheme="minorHAnsi" w:cstheme="minorHAnsi"/>
          <w:bCs/>
        </w:rPr>
      </w:pPr>
    </w:p>
    <w:p w14:paraId="72341AE4" w14:textId="77777777" w:rsidR="00B97A0F" w:rsidRPr="00B97A0F" w:rsidRDefault="00B97A0F" w:rsidP="00B97A0F">
      <w:pPr>
        <w:rPr>
          <w:ins w:id="1345" w:author="David Odd" w:date="2020-12-15T20:02:00Z"/>
          <w:rFonts w:asciiTheme="minorHAnsi" w:hAnsiTheme="minorHAnsi" w:cstheme="minorHAnsi"/>
          <w:bCs/>
        </w:rPr>
      </w:pPr>
      <w:ins w:id="1346" w:author="David Odd" w:date="2020-12-15T20:02:00Z">
        <w:r w:rsidRPr="00B97A0F">
          <w:rPr>
            <w:rFonts w:asciiTheme="minorHAnsi" w:hAnsiTheme="minorHAnsi" w:cstheme="minorHAnsi"/>
            <w:bCs/>
          </w:rPr>
          <w:t xml:space="preserve">logitpredict hie </w:t>
        </w:r>
      </w:ins>
    </w:p>
    <w:p w14:paraId="53F89F94" w14:textId="77777777" w:rsidR="00B97A0F" w:rsidRPr="00B97A0F" w:rsidRDefault="00B97A0F" w:rsidP="00B97A0F">
      <w:pPr>
        <w:rPr>
          <w:ins w:id="1347" w:author="David Odd" w:date="2020-12-15T20:02:00Z"/>
          <w:rFonts w:asciiTheme="minorHAnsi" w:hAnsiTheme="minorHAnsi" w:cstheme="minorHAnsi"/>
          <w:bCs/>
        </w:rPr>
      </w:pPr>
      <w:ins w:id="1348" w:author="David Odd" w:date="2020-12-15T20:02:00Z">
        <w:r w:rsidRPr="00B97A0F">
          <w:rPr>
            <w:rFonts w:asciiTheme="minorHAnsi" w:hAnsiTheme="minorHAnsi" w:cstheme="minorHAnsi"/>
            <w:bCs/>
          </w:rPr>
          <w:t>logitpredict perinataldeath</w:t>
        </w:r>
      </w:ins>
    </w:p>
    <w:p w14:paraId="040EC943" w14:textId="77777777" w:rsidR="00B97A0F" w:rsidRPr="00B97A0F" w:rsidRDefault="00B97A0F" w:rsidP="00B97A0F">
      <w:pPr>
        <w:rPr>
          <w:ins w:id="1349" w:author="David Odd" w:date="2020-12-15T20:02:00Z"/>
          <w:rFonts w:asciiTheme="minorHAnsi" w:hAnsiTheme="minorHAnsi" w:cstheme="minorHAnsi"/>
          <w:bCs/>
        </w:rPr>
      </w:pPr>
    </w:p>
    <w:p w14:paraId="464BB04F" w14:textId="77777777" w:rsidR="00B97A0F" w:rsidRPr="00B97A0F" w:rsidRDefault="00B97A0F" w:rsidP="00B97A0F">
      <w:pPr>
        <w:rPr>
          <w:ins w:id="1350" w:author="David Odd" w:date="2020-12-15T20:02:00Z"/>
          <w:rFonts w:asciiTheme="minorHAnsi" w:hAnsiTheme="minorHAnsi" w:cstheme="minorHAnsi"/>
          <w:bCs/>
        </w:rPr>
      </w:pPr>
      <w:ins w:id="1351" w:author="David Odd" w:date="2020-12-15T20:02:00Z">
        <w:r w:rsidRPr="00B97A0F">
          <w:rPr>
            <w:rFonts w:asciiTheme="minorHAnsi" w:hAnsiTheme="minorHAnsi" w:cstheme="minorHAnsi"/>
            <w:bCs/>
          </w:rPr>
          <w:t>drop if cohort==1</w:t>
        </w:r>
      </w:ins>
    </w:p>
    <w:p w14:paraId="60B79D8A" w14:textId="77777777" w:rsidR="00B97A0F" w:rsidRPr="00B97A0F" w:rsidRDefault="00B97A0F" w:rsidP="00B97A0F">
      <w:pPr>
        <w:rPr>
          <w:ins w:id="1352" w:author="David Odd" w:date="2020-12-15T20:02:00Z"/>
          <w:rFonts w:asciiTheme="minorHAnsi" w:hAnsiTheme="minorHAnsi" w:cstheme="minorHAnsi"/>
          <w:bCs/>
        </w:rPr>
      </w:pPr>
      <w:ins w:id="1353" w:author="David Odd" w:date="2020-12-15T20:02:00Z">
        <w:r w:rsidRPr="00B97A0F">
          <w:rPr>
            <w:rFonts w:asciiTheme="minorHAnsi" w:hAnsiTheme="minorHAnsi" w:cstheme="minorHAnsi"/>
            <w:bCs/>
          </w:rPr>
          <w:t xml:space="preserve">keep hie id hie perinataldeath yearofbirth con_a_hie_pred con_a_hie_qpred con_g_hie_pred con_g_hie_qpred con_i_hie_pred con_i_hie_qpred </w:t>
        </w:r>
        <w:r w:rsidRPr="00B97A0F">
          <w:rPr>
            <w:rFonts w:asciiTheme="minorHAnsi" w:hAnsiTheme="minorHAnsi" w:cstheme="minorHAnsi"/>
            <w:bCs/>
          </w:rPr>
          <w:lastRenderedPageBreak/>
          <w:t>con_a_perinataldeath_pred con_a_perinataldeath_qpred con_g_perinataldeath_pred con_g_perinataldeath_qpred</w:t>
        </w:r>
      </w:ins>
    </w:p>
    <w:p w14:paraId="7F23A4F9" w14:textId="77777777" w:rsidR="00B97A0F" w:rsidRPr="00B97A0F" w:rsidRDefault="00B97A0F" w:rsidP="00B97A0F">
      <w:pPr>
        <w:rPr>
          <w:ins w:id="1354" w:author="David Odd" w:date="2020-12-15T20:02:00Z"/>
          <w:rFonts w:asciiTheme="minorHAnsi" w:hAnsiTheme="minorHAnsi" w:cstheme="minorHAnsi"/>
          <w:bCs/>
        </w:rPr>
      </w:pPr>
    </w:p>
    <w:p w14:paraId="15756362" w14:textId="77777777" w:rsidR="00B97A0F" w:rsidRPr="00D57ED5" w:rsidRDefault="00B97A0F" w:rsidP="00FA73BA">
      <w:pPr>
        <w:rPr>
          <w:rFonts w:asciiTheme="minorHAnsi" w:hAnsiTheme="minorHAnsi" w:cstheme="minorHAnsi"/>
          <w:bCs/>
        </w:rPr>
      </w:pPr>
    </w:p>
    <w:sectPr w:rsidR="00B97A0F" w:rsidRPr="00D57ED5" w:rsidSect="003C59B1">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David Odd" w:date="2020-12-16T09:27:00Z" w:initials="DO">
    <w:p w14:paraId="69CFD0B1" w14:textId="13639612" w:rsidR="000F105A" w:rsidRDefault="000F105A">
      <w:pPr>
        <w:pStyle w:val="CommentText"/>
      </w:pPr>
      <w:r>
        <w:rPr>
          <w:rStyle w:val="CommentReference"/>
        </w:rPr>
        <w:annotationRef/>
      </w:r>
      <w:r w:rsidR="00EF36C1">
        <w:rPr>
          <w:noProof/>
        </w:rPr>
        <w:t>For discussion as always!</w:t>
      </w:r>
    </w:p>
  </w:comment>
  <w:comment w:id="27" w:author="Matt Lyon" w:date="2020-12-09T11:40:00Z" w:initials="ML">
    <w:p w14:paraId="75760DF2" w14:textId="2D4522F0" w:rsidR="00F62372" w:rsidRDefault="00F62372">
      <w:pPr>
        <w:pStyle w:val="CommentText"/>
      </w:pPr>
      <w:r>
        <w:rPr>
          <w:rStyle w:val="CommentReference"/>
        </w:rPr>
        <w:annotationRef/>
      </w:r>
      <w:r>
        <w:t>DO please provide</w:t>
      </w:r>
    </w:p>
  </w:comment>
  <w:comment w:id="28" w:author="Matt Lyon" w:date="2020-12-09T15:43:00Z" w:initials="ML">
    <w:p w14:paraId="3BA5BC7C" w14:textId="7C89FFAD" w:rsidR="00F62372" w:rsidRDefault="00F62372">
      <w:pPr>
        <w:pStyle w:val="CommentText"/>
      </w:pPr>
      <w:r>
        <w:t xml:space="preserve">ML </w:t>
      </w:r>
      <w:r>
        <w:rPr>
          <w:rStyle w:val="CommentReference"/>
        </w:rPr>
        <w:annotationRef/>
      </w:r>
      <w:r>
        <w:t>to justify use of these models</w:t>
      </w:r>
    </w:p>
  </w:comment>
  <w:comment w:id="29" w:author="David Odd" w:date="2020-12-16T09:23:00Z" w:initials="DO">
    <w:p w14:paraId="39D2B5E3" w14:textId="4965BDD6" w:rsidR="000F105A" w:rsidRDefault="000F105A">
      <w:pPr>
        <w:pStyle w:val="CommentText"/>
      </w:pPr>
      <w:r>
        <w:rPr>
          <w:rStyle w:val="CommentReference"/>
        </w:rPr>
        <w:annotationRef/>
      </w:r>
      <w:r w:rsidR="00EF36C1">
        <w:rPr>
          <w:noProof/>
        </w:rPr>
        <w:t>You need to explain this in the d</w:t>
      </w:r>
      <w:r w:rsidR="00EF36C1">
        <w:rPr>
          <w:noProof/>
        </w:rPr>
        <w:t>iscussion for clinic</w:t>
      </w:r>
      <w:r w:rsidR="00EF36C1">
        <w:rPr>
          <w:noProof/>
        </w:rPr>
        <w:t>ians...</w:t>
      </w:r>
    </w:p>
  </w:comment>
  <w:comment w:id="30" w:author="David Odd" w:date="2020-12-16T09:24:00Z" w:initials="DO">
    <w:p w14:paraId="0A4C23DD" w14:textId="3275C38B" w:rsidR="000F105A" w:rsidRDefault="000F105A">
      <w:pPr>
        <w:pStyle w:val="CommentText"/>
      </w:pPr>
      <w:r>
        <w:rPr>
          <w:rStyle w:val="CommentReference"/>
        </w:rPr>
        <w:annotationRef/>
      </w:r>
      <w:r w:rsidR="00EF36C1">
        <w:rPr>
          <w:noProof/>
        </w:rPr>
        <w:t>?</w:t>
      </w:r>
      <w:r w:rsidR="00EF36C1">
        <w:rPr>
          <w:noProof/>
        </w:rPr>
        <w:t>som</w:t>
      </w:r>
      <w:r w:rsidR="00EF36C1">
        <w:rPr>
          <w:noProof/>
        </w:rPr>
        <w:t>e</w:t>
      </w:r>
      <w:r w:rsidR="00EF36C1">
        <w:rPr>
          <w:noProof/>
        </w:rPr>
        <w:t xml:space="preserve"> </w:t>
      </w:r>
      <w:r w:rsidR="00EF36C1">
        <w:rPr>
          <w:noProof/>
        </w:rPr>
        <w:t>m</w:t>
      </w:r>
      <w:r w:rsidR="00EF36C1">
        <w:rPr>
          <w:noProof/>
        </w:rPr>
        <w:t>ea</w:t>
      </w:r>
      <w:r w:rsidR="00EF36C1">
        <w:rPr>
          <w:noProof/>
        </w:rPr>
        <w:t>s</w:t>
      </w:r>
      <w:r w:rsidR="00EF36C1">
        <w:rPr>
          <w:noProof/>
        </w:rPr>
        <w:t>ure of this?</w:t>
      </w:r>
    </w:p>
  </w:comment>
  <w:comment w:id="34" w:author="Matt Lyon" w:date="2020-12-09T11:35:00Z" w:initials="ML">
    <w:p w14:paraId="586E198A" w14:textId="77777777" w:rsidR="00F62372" w:rsidRPr="00D57ED5" w:rsidRDefault="00F62372" w:rsidP="00205146">
      <w:pPr>
        <w:rPr>
          <w:rFonts w:asciiTheme="minorHAnsi" w:hAnsiTheme="minorHAnsi" w:cstheme="minorHAnsi"/>
          <w:bCs/>
        </w:rPr>
      </w:pPr>
      <w:r>
        <w:rPr>
          <w:rStyle w:val="CommentReference"/>
        </w:rPr>
        <w:annotationRef/>
      </w:r>
      <w:r w:rsidRPr="00D57ED5">
        <w:rPr>
          <w:rFonts w:asciiTheme="minorHAnsi" w:hAnsiTheme="minorHAnsi" w:cstheme="minorHAnsi"/>
          <w:bCs/>
        </w:rPr>
        <w:t>Limitations</w:t>
      </w:r>
    </w:p>
    <w:p w14:paraId="12D6A37E" w14:textId="77777777" w:rsidR="00F62372" w:rsidRPr="00D57ED5" w:rsidRDefault="00F62372" w:rsidP="00205146">
      <w:pPr>
        <w:rPr>
          <w:rFonts w:asciiTheme="minorHAnsi" w:hAnsiTheme="minorHAnsi" w:cstheme="minorHAnsi"/>
          <w:b/>
        </w:rPr>
      </w:pPr>
    </w:p>
    <w:p w14:paraId="4F4AE2E0" w14:textId="77777777" w:rsidR="00F62372" w:rsidRPr="00D57ED5" w:rsidRDefault="00F62372" w:rsidP="00205146">
      <w:pPr>
        <w:pStyle w:val="ListParagraph"/>
        <w:numPr>
          <w:ilvl w:val="0"/>
          <w:numId w:val="7"/>
        </w:numPr>
        <w:rPr>
          <w:rFonts w:cstheme="minorHAnsi"/>
          <w:bCs/>
          <w:sz w:val="24"/>
          <w:szCs w:val="24"/>
        </w:rPr>
      </w:pPr>
      <w:r w:rsidRPr="00D57ED5">
        <w:rPr>
          <w:rFonts w:cstheme="minorHAnsi"/>
          <w:bCs/>
          <w:sz w:val="24"/>
          <w:szCs w:val="24"/>
        </w:rPr>
        <w:t>Old data: results may not be generalisable</w:t>
      </w:r>
    </w:p>
    <w:p w14:paraId="06EE9DDF" w14:textId="77777777" w:rsidR="00F62372" w:rsidRPr="00D57ED5" w:rsidRDefault="00F62372" w:rsidP="00205146">
      <w:pPr>
        <w:pStyle w:val="ListParagraph"/>
        <w:numPr>
          <w:ilvl w:val="0"/>
          <w:numId w:val="7"/>
        </w:numPr>
        <w:rPr>
          <w:rFonts w:cstheme="minorHAnsi"/>
          <w:bCs/>
          <w:sz w:val="24"/>
          <w:szCs w:val="24"/>
        </w:rPr>
      </w:pPr>
      <w:r w:rsidRPr="00D57ED5">
        <w:rPr>
          <w:rFonts w:cstheme="minorHAnsi"/>
          <w:bCs/>
          <w:sz w:val="24"/>
          <w:szCs w:val="24"/>
        </w:rPr>
        <w:t>The most effective feature selection approaches (Lasso &amp; Elastic-Net) do not model interaction effects between predictors</w:t>
      </w:r>
    </w:p>
    <w:p w14:paraId="30C99223" w14:textId="77777777" w:rsidR="00F62372" w:rsidRDefault="00F62372" w:rsidP="00205146">
      <w:pPr>
        <w:pStyle w:val="ListParagraph"/>
        <w:numPr>
          <w:ilvl w:val="0"/>
          <w:numId w:val="7"/>
        </w:numPr>
        <w:rPr>
          <w:rFonts w:cstheme="minorHAnsi"/>
          <w:bCs/>
          <w:sz w:val="24"/>
          <w:szCs w:val="24"/>
        </w:rPr>
      </w:pPr>
      <w:r w:rsidRPr="00D57ED5">
        <w:rPr>
          <w:rFonts w:cstheme="minorHAnsi"/>
          <w:bCs/>
          <w:sz w:val="24"/>
          <w:szCs w:val="24"/>
        </w:rPr>
        <w:t>Class imbalance</w:t>
      </w:r>
      <w:r>
        <w:rPr>
          <w:rFonts w:cstheme="minorHAnsi"/>
          <w:bCs/>
          <w:sz w:val="24"/>
          <w:szCs w:val="24"/>
        </w:rPr>
        <w:t>/ low case n</w:t>
      </w:r>
    </w:p>
    <w:p w14:paraId="459FEE1F" w14:textId="55E4A57A" w:rsidR="00F62372" w:rsidRPr="00205146" w:rsidRDefault="00F62372" w:rsidP="00205146">
      <w:pPr>
        <w:pStyle w:val="ListParagraph"/>
        <w:numPr>
          <w:ilvl w:val="0"/>
          <w:numId w:val="7"/>
        </w:numPr>
        <w:rPr>
          <w:rFonts w:cstheme="minorHAnsi"/>
          <w:bCs/>
          <w:sz w:val="24"/>
          <w:szCs w:val="24"/>
        </w:rPr>
      </w:pPr>
      <w:r>
        <w:rPr>
          <w:rFonts w:cstheme="minorHAnsi"/>
          <w:bCs/>
          <w:sz w:val="24"/>
          <w:szCs w:val="24"/>
        </w:rPr>
        <w:t>Hyperparameters not evaluated extensively</w:t>
      </w:r>
    </w:p>
  </w:comment>
  <w:comment w:id="37" w:author="David Odd" w:date="2020-12-16T08:48:00Z" w:initials="DO">
    <w:p w14:paraId="3785E5C5" w14:textId="0C2C9659" w:rsidR="00F62372" w:rsidRDefault="00F62372">
      <w:pPr>
        <w:pStyle w:val="CommentText"/>
      </w:pPr>
      <w:r>
        <w:rPr>
          <w:rStyle w:val="CommentReference"/>
        </w:rPr>
        <w:annotationRef/>
      </w:r>
      <w:r>
        <w:t>Is that what we found? I find it difficult to read the comparisons now. Can we have a summary table back (or some form of it?) Ultimately I want it to have some clinical reference.</w:t>
      </w:r>
    </w:p>
  </w:comment>
  <w:comment w:id="62" w:author="David Odd" w:date="2020-12-15T20:15:00Z" w:initials="DO">
    <w:p w14:paraId="4145ECBB" w14:textId="5A50573A" w:rsidR="00F62372" w:rsidRDefault="00F62372">
      <w:pPr>
        <w:pStyle w:val="CommentText"/>
      </w:pPr>
      <w:r>
        <w:rPr>
          <w:rStyle w:val="CommentReference"/>
        </w:rPr>
        <w:annotationRef/>
      </w:r>
      <w:r>
        <w:t>This is just from the conventional and the AutoML analysis. I assume you have similar number – can you work it out?</w:t>
      </w:r>
    </w:p>
  </w:comment>
  <w:comment w:id="124" w:author="Matt Lyon" w:date="2020-12-09T09:45:00Z" w:initials="ML">
    <w:p w14:paraId="7E9A340A" w14:textId="6F21A739" w:rsidR="00F62372" w:rsidRDefault="00F62372">
      <w:pPr>
        <w:pStyle w:val="CommentText"/>
      </w:pPr>
      <w:r>
        <w:rPr>
          <w:rStyle w:val="CommentReference"/>
        </w:rPr>
        <w:annotationRef/>
      </w:r>
      <w:r>
        <w:t>DO please provide Stata code</w:t>
      </w:r>
    </w:p>
  </w:comment>
  <w:comment w:id="130" w:author="Matt Lyon" w:date="2020-12-09T09:46:00Z" w:initials="ML">
    <w:p w14:paraId="4628A12B" w14:textId="513B507C" w:rsidR="00F62372" w:rsidRDefault="00F62372">
      <w:pPr>
        <w:pStyle w:val="CommentText"/>
      </w:pPr>
      <w:r>
        <w:rPr>
          <w:rStyle w:val="CommentReference"/>
        </w:rPr>
        <w:annotationRef/>
      </w:r>
      <w:r>
        <w:t>DO please include download link to CPP</w:t>
      </w:r>
    </w:p>
  </w:comment>
  <w:comment w:id="125" w:author="Matt Lyon" w:date="2020-12-09T09:45:00Z" w:initials="ML">
    <w:p w14:paraId="4AC2B1D5" w14:textId="58ADE8AD" w:rsidR="00F62372" w:rsidRDefault="00F62372">
      <w:pPr>
        <w:pStyle w:val="CommentText"/>
      </w:pPr>
      <w:r>
        <w:rPr>
          <w:rStyle w:val="CommentReference"/>
        </w:rPr>
        <w:annotationRef/>
      </w:r>
      <w:r>
        <w:t>ML to make public</w:t>
      </w:r>
    </w:p>
  </w:comment>
  <w:comment w:id="139" w:author="Tom Gaunt" w:date="2020-11-21T17:29:00Z" w:initials="TG">
    <w:p w14:paraId="5E2174A7" w14:textId="77777777" w:rsidR="000F105A" w:rsidRDefault="000F105A" w:rsidP="000F105A">
      <w:pPr>
        <w:pStyle w:val="CommentText"/>
      </w:pPr>
      <w:r>
        <w:rPr>
          <w:rStyle w:val="CommentReference"/>
        </w:rPr>
        <w:annotationRef/>
      </w:r>
      <w:r>
        <w:t xml:space="preserve">Here and below – where are the models based on </w:t>
      </w:r>
      <w:r>
        <w:rPr>
          <w:noProof/>
        </w:rPr>
        <w:t>using all features?</w:t>
      </w:r>
    </w:p>
  </w:comment>
  <w:comment w:id="140" w:author="David Odd" w:date="2020-12-16T09:20:00Z" w:initials="DO">
    <w:p w14:paraId="0DF85423" w14:textId="4843AFA4" w:rsidR="000F105A" w:rsidRDefault="000F105A">
      <w:pPr>
        <w:pStyle w:val="CommentText"/>
      </w:pPr>
      <w:r>
        <w:rPr>
          <w:rStyle w:val="CommentReference"/>
        </w:rPr>
        <w:annotationRef/>
      </w:r>
      <w:r w:rsidR="00EF36C1">
        <w:rPr>
          <w:noProof/>
        </w:rPr>
        <w:t>W</w:t>
      </w:r>
      <w:r w:rsidR="00EF36C1">
        <w:rPr>
          <w:noProof/>
        </w:rPr>
        <w:t>e need some sort of summary table? I a</w:t>
      </w:r>
      <w:r w:rsidR="00EF36C1">
        <w:rPr>
          <w:noProof/>
        </w:rPr>
        <w:t>pprecaite we now have a</w:t>
      </w:r>
      <w:r w:rsidR="00EF36C1">
        <w:rPr>
          <w:noProof/>
        </w:rPr>
        <w:t xml:space="preserve"> </w:t>
      </w:r>
      <w:r w:rsidR="00EF36C1">
        <w:rPr>
          <w:noProof/>
        </w:rPr>
        <w:t>lot</w:t>
      </w:r>
      <w:r w:rsidR="00EF36C1">
        <w:rPr>
          <w:noProof/>
        </w:rPr>
        <w:t xml:space="preserve"> </w:t>
      </w:r>
      <w:r w:rsidR="00EF36C1">
        <w:rPr>
          <w:noProof/>
        </w:rPr>
        <w:t>more models; but the idea</w:t>
      </w:r>
      <w:r w:rsidR="00EF36C1">
        <w:rPr>
          <w:noProof/>
        </w:rPr>
        <w:t xml:space="preserve"> was to compare with covnetional - and see if auto</w:t>
      </w:r>
      <w:r w:rsidR="00EF36C1">
        <w:rPr>
          <w:noProof/>
        </w:rPr>
        <w:t>mat</w:t>
      </w:r>
      <w:r w:rsidR="00EF36C1">
        <w:rPr>
          <w:noProof/>
        </w:rPr>
        <w:t xml:space="preserve">ed ML would do an OK </w:t>
      </w:r>
      <w:r w:rsidR="00EF36C1">
        <w:rPr>
          <w:noProof/>
        </w:rPr>
        <w:t>jo</w:t>
      </w:r>
      <w:r w:rsidR="00EF36C1">
        <w:rPr>
          <w:noProof/>
        </w:rPr>
        <w:t>b</w:t>
      </w:r>
      <w:r w:rsidR="00EF36C1">
        <w:rPr>
          <w:noProof/>
        </w:rPr>
        <w:t>?</w:t>
      </w:r>
      <w:r w:rsidR="00EF36C1">
        <w:rPr>
          <w:noProof/>
        </w:rPr>
        <w:t xml:space="preserve"> - not test loads of times and see if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CFD0B1" w15:done="0"/>
  <w15:commentEx w15:paraId="75760DF2" w15:done="0"/>
  <w15:commentEx w15:paraId="3BA5BC7C" w15:done="0"/>
  <w15:commentEx w15:paraId="39D2B5E3" w15:done="0"/>
  <w15:commentEx w15:paraId="0A4C23DD" w15:done="0"/>
  <w15:commentEx w15:paraId="459FEE1F" w15:done="0"/>
  <w15:commentEx w15:paraId="3785E5C5" w15:done="0"/>
  <w15:commentEx w15:paraId="4145ECBB" w15:done="0"/>
  <w15:commentEx w15:paraId="7E9A340A" w15:done="0"/>
  <w15:commentEx w15:paraId="4628A12B" w15:done="0"/>
  <w15:commentEx w15:paraId="4AC2B1D5" w15:done="0"/>
  <w15:commentEx w15:paraId="5E2174A7" w15:done="0"/>
  <w15:commentEx w15:paraId="0DF854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45172" w16cex:dateUtc="2020-12-16T09:27:00Z"/>
  <w16cex:commentExtensible w16cex:durableId="237B362D" w16cex:dateUtc="2020-12-09T11:40:00Z"/>
  <w16cex:commentExtensible w16cex:durableId="237B6F39" w16cex:dateUtc="2020-12-09T15:43:00Z"/>
  <w16cex:commentExtensible w16cex:durableId="238450A7" w16cex:dateUtc="2020-12-16T09:23:00Z"/>
  <w16cex:commentExtensible w16cex:durableId="238450DA" w16cex:dateUtc="2020-12-16T09:24:00Z"/>
  <w16cex:commentExtensible w16cex:durableId="237B350F" w16cex:dateUtc="2020-12-09T11:35:00Z"/>
  <w16cex:commentExtensible w16cex:durableId="2384486E" w16cex:dateUtc="2020-12-16T08:48:00Z"/>
  <w16cex:commentExtensible w16cex:durableId="238397DD" w16cex:dateUtc="2020-12-15T20:15:00Z"/>
  <w16cex:commentExtensible w16cex:durableId="237B1B57" w16cex:dateUtc="2020-12-09T09:45:00Z"/>
  <w16cex:commentExtensible w16cex:durableId="237B1B6E" w16cex:dateUtc="2020-12-09T09:46:00Z"/>
  <w16cex:commentExtensible w16cex:durableId="237B1B4D" w16cex:dateUtc="2020-12-09T09:45:00Z"/>
  <w16cex:commentExtensible w16cex:durableId="2363CD0D" w16cex:dateUtc="2020-11-21T17:29:00Z"/>
  <w16cex:commentExtensible w16cex:durableId="23844FCB" w16cex:dateUtc="2020-12-16T09: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CFD0B1" w16cid:durableId="23845172"/>
  <w16cid:commentId w16cid:paraId="75760DF2" w16cid:durableId="237B362D"/>
  <w16cid:commentId w16cid:paraId="3BA5BC7C" w16cid:durableId="237B6F39"/>
  <w16cid:commentId w16cid:paraId="39D2B5E3" w16cid:durableId="238450A7"/>
  <w16cid:commentId w16cid:paraId="0A4C23DD" w16cid:durableId="238450DA"/>
  <w16cid:commentId w16cid:paraId="459FEE1F" w16cid:durableId="237B350F"/>
  <w16cid:commentId w16cid:paraId="3785E5C5" w16cid:durableId="2384486E"/>
  <w16cid:commentId w16cid:paraId="4145ECBB" w16cid:durableId="238397DD"/>
  <w16cid:commentId w16cid:paraId="7E9A340A" w16cid:durableId="237B1B57"/>
  <w16cid:commentId w16cid:paraId="4628A12B" w16cid:durableId="237B1B6E"/>
  <w16cid:commentId w16cid:paraId="4AC2B1D5" w16cid:durableId="237B1B4D"/>
  <w16cid:commentId w16cid:paraId="5E2174A7" w16cid:durableId="2363CD0D"/>
  <w16cid:commentId w16cid:paraId="0DF85423" w16cid:durableId="23844F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3B34B0" w14:textId="77777777" w:rsidR="00EF36C1" w:rsidRDefault="00EF36C1" w:rsidP="00C54F0F">
      <w:r>
        <w:separator/>
      </w:r>
    </w:p>
  </w:endnote>
  <w:endnote w:type="continuationSeparator" w:id="0">
    <w:p w14:paraId="5FC84A0C" w14:textId="77777777" w:rsidR="00EF36C1" w:rsidRDefault="00EF36C1" w:rsidP="00C54F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E5E289" w14:textId="77777777" w:rsidR="00EF36C1" w:rsidRDefault="00EF36C1" w:rsidP="00C54F0F">
      <w:r>
        <w:separator/>
      </w:r>
    </w:p>
  </w:footnote>
  <w:footnote w:type="continuationSeparator" w:id="0">
    <w:p w14:paraId="6C116C34" w14:textId="77777777" w:rsidR="00EF36C1" w:rsidRDefault="00EF36C1" w:rsidP="00C54F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42BF1"/>
    <w:multiLevelType w:val="hybridMultilevel"/>
    <w:tmpl w:val="0952CF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19A1797D"/>
    <w:multiLevelType w:val="hybridMultilevel"/>
    <w:tmpl w:val="073AB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C35BB8"/>
    <w:multiLevelType w:val="hybridMultilevel"/>
    <w:tmpl w:val="CCAC5F24"/>
    <w:lvl w:ilvl="0" w:tplc="FB2672FC">
      <w:start w:val="1"/>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C605AD"/>
    <w:multiLevelType w:val="hybridMultilevel"/>
    <w:tmpl w:val="E4A4F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0223C4"/>
    <w:multiLevelType w:val="hybridMultilevel"/>
    <w:tmpl w:val="713A3FC4"/>
    <w:lvl w:ilvl="0" w:tplc="9C7A8F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F8320DC"/>
    <w:multiLevelType w:val="hybridMultilevel"/>
    <w:tmpl w:val="9FD067B0"/>
    <w:lvl w:ilvl="0" w:tplc="D82814BA">
      <w:start w:val="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20852FE"/>
    <w:multiLevelType w:val="hybridMultilevel"/>
    <w:tmpl w:val="346EBB5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7096687F"/>
    <w:multiLevelType w:val="hybridMultilevel"/>
    <w:tmpl w:val="CF28CCE8"/>
    <w:lvl w:ilvl="0" w:tplc="9F2ABDD6">
      <w:start w:val="1"/>
      <w:numFmt w:val="decimal"/>
      <w:lvlText w:val="%1."/>
      <w:lvlJc w:val="left"/>
      <w:pPr>
        <w:ind w:left="360" w:hanging="360"/>
      </w:pPr>
      <w:rPr>
        <w:rFonts w:asciiTheme="minorHAnsi" w:eastAsiaTheme="minorHAnsi" w:hAnsiTheme="minorHAnsi" w:cstheme="minorHAns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77B071CE"/>
    <w:multiLevelType w:val="hybridMultilevel"/>
    <w:tmpl w:val="22CC6E92"/>
    <w:lvl w:ilvl="0" w:tplc="A26A3446">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5E794B"/>
    <w:multiLevelType w:val="hybridMultilevel"/>
    <w:tmpl w:val="C22464DC"/>
    <w:lvl w:ilvl="0" w:tplc="A26A3446">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7"/>
  </w:num>
  <w:num w:numId="4">
    <w:abstractNumId w:val="4"/>
  </w:num>
  <w:num w:numId="5">
    <w:abstractNumId w:val="2"/>
  </w:num>
  <w:num w:numId="6">
    <w:abstractNumId w:val="6"/>
  </w:num>
  <w:num w:numId="7">
    <w:abstractNumId w:val="5"/>
  </w:num>
  <w:num w:numId="8">
    <w:abstractNumId w:val="10"/>
  </w:num>
  <w:num w:numId="9">
    <w:abstractNumId w:val="3"/>
  </w:num>
  <w:num w:numId="10">
    <w:abstractNumId w:val="1"/>
  </w:num>
  <w:num w:numId="1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rson w15:author="Tom Gaunt">
    <w15:presenceInfo w15:providerId="AD" w15:userId="S::eptrg@bristol.ac.uk::5609eb99-96bb-460f-828d-e6a1bc3ee9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C31"/>
    <w:rsid w:val="0000186E"/>
    <w:rsid w:val="0000428A"/>
    <w:rsid w:val="00005161"/>
    <w:rsid w:val="00006909"/>
    <w:rsid w:val="00011710"/>
    <w:rsid w:val="0001550D"/>
    <w:rsid w:val="00015EBB"/>
    <w:rsid w:val="00016137"/>
    <w:rsid w:val="000202BC"/>
    <w:rsid w:val="00021771"/>
    <w:rsid w:val="000251FD"/>
    <w:rsid w:val="0002540D"/>
    <w:rsid w:val="00027CE6"/>
    <w:rsid w:val="00030590"/>
    <w:rsid w:val="0003209E"/>
    <w:rsid w:val="00037F0D"/>
    <w:rsid w:val="00045FA3"/>
    <w:rsid w:val="00046ECE"/>
    <w:rsid w:val="00051061"/>
    <w:rsid w:val="00051A4E"/>
    <w:rsid w:val="00052D53"/>
    <w:rsid w:val="000538AD"/>
    <w:rsid w:val="00057BE8"/>
    <w:rsid w:val="00065238"/>
    <w:rsid w:val="00065764"/>
    <w:rsid w:val="00065ECB"/>
    <w:rsid w:val="00066C88"/>
    <w:rsid w:val="00072633"/>
    <w:rsid w:val="00073791"/>
    <w:rsid w:val="00073F5D"/>
    <w:rsid w:val="00083C86"/>
    <w:rsid w:val="000852E4"/>
    <w:rsid w:val="00085E6D"/>
    <w:rsid w:val="00087890"/>
    <w:rsid w:val="00093335"/>
    <w:rsid w:val="00094D3A"/>
    <w:rsid w:val="00097759"/>
    <w:rsid w:val="000A045F"/>
    <w:rsid w:val="000A1445"/>
    <w:rsid w:val="000A343E"/>
    <w:rsid w:val="000A65FD"/>
    <w:rsid w:val="000A7876"/>
    <w:rsid w:val="000B2BBE"/>
    <w:rsid w:val="000B62CF"/>
    <w:rsid w:val="000C7BFE"/>
    <w:rsid w:val="000D1C48"/>
    <w:rsid w:val="000D1E26"/>
    <w:rsid w:val="000D2F9B"/>
    <w:rsid w:val="000D4DF9"/>
    <w:rsid w:val="000D7579"/>
    <w:rsid w:val="000E0F52"/>
    <w:rsid w:val="000E73BF"/>
    <w:rsid w:val="000E74D8"/>
    <w:rsid w:val="000E78CB"/>
    <w:rsid w:val="000F067B"/>
    <w:rsid w:val="000F105A"/>
    <w:rsid w:val="000F121A"/>
    <w:rsid w:val="000F1363"/>
    <w:rsid w:val="000F1A04"/>
    <w:rsid w:val="000F4553"/>
    <w:rsid w:val="000F5757"/>
    <w:rsid w:val="000F6119"/>
    <w:rsid w:val="001020F2"/>
    <w:rsid w:val="001049E8"/>
    <w:rsid w:val="00107050"/>
    <w:rsid w:val="00107590"/>
    <w:rsid w:val="00111C3E"/>
    <w:rsid w:val="001125AD"/>
    <w:rsid w:val="0011306A"/>
    <w:rsid w:val="0011374F"/>
    <w:rsid w:val="00115852"/>
    <w:rsid w:val="00115FF3"/>
    <w:rsid w:val="001173A6"/>
    <w:rsid w:val="001212D9"/>
    <w:rsid w:val="001218F6"/>
    <w:rsid w:val="00124374"/>
    <w:rsid w:val="001267A2"/>
    <w:rsid w:val="0013071D"/>
    <w:rsid w:val="001360A6"/>
    <w:rsid w:val="001362BF"/>
    <w:rsid w:val="0013686E"/>
    <w:rsid w:val="001378DC"/>
    <w:rsid w:val="00142C7C"/>
    <w:rsid w:val="0014396C"/>
    <w:rsid w:val="001462B1"/>
    <w:rsid w:val="0014710F"/>
    <w:rsid w:val="00152583"/>
    <w:rsid w:val="00155516"/>
    <w:rsid w:val="00162935"/>
    <w:rsid w:val="001635D9"/>
    <w:rsid w:val="00165BE5"/>
    <w:rsid w:val="00171652"/>
    <w:rsid w:val="00172558"/>
    <w:rsid w:val="00173521"/>
    <w:rsid w:val="00176FCD"/>
    <w:rsid w:val="001804E8"/>
    <w:rsid w:val="00180C63"/>
    <w:rsid w:val="00181295"/>
    <w:rsid w:val="00183C4D"/>
    <w:rsid w:val="00183F19"/>
    <w:rsid w:val="00184312"/>
    <w:rsid w:val="00185BED"/>
    <w:rsid w:val="00186A54"/>
    <w:rsid w:val="001879A9"/>
    <w:rsid w:val="001914E3"/>
    <w:rsid w:val="00192230"/>
    <w:rsid w:val="00194038"/>
    <w:rsid w:val="00196651"/>
    <w:rsid w:val="00197688"/>
    <w:rsid w:val="001979DA"/>
    <w:rsid w:val="001A6084"/>
    <w:rsid w:val="001A6A31"/>
    <w:rsid w:val="001B0156"/>
    <w:rsid w:val="001B1EF9"/>
    <w:rsid w:val="001B2107"/>
    <w:rsid w:val="001B7A8C"/>
    <w:rsid w:val="001C2192"/>
    <w:rsid w:val="001C2ADA"/>
    <w:rsid w:val="001D2B6F"/>
    <w:rsid w:val="001D4663"/>
    <w:rsid w:val="001D5C6B"/>
    <w:rsid w:val="001E1013"/>
    <w:rsid w:val="001E5B9F"/>
    <w:rsid w:val="001E5E7C"/>
    <w:rsid w:val="001E7E9E"/>
    <w:rsid w:val="001F72F6"/>
    <w:rsid w:val="001F7650"/>
    <w:rsid w:val="001F7A02"/>
    <w:rsid w:val="002010BF"/>
    <w:rsid w:val="002045DD"/>
    <w:rsid w:val="00205146"/>
    <w:rsid w:val="0020775D"/>
    <w:rsid w:val="00210AE8"/>
    <w:rsid w:val="002138BF"/>
    <w:rsid w:val="00213E2F"/>
    <w:rsid w:val="00217E3D"/>
    <w:rsid w:val="00222084"/>
    <w:rsid w:val="00223EC3"/>
    <w:rsid w:val="00225BD1"/>
    <w:rsid w:val="00225D99"/>
    <w:rsid w:val="002301DA"/>
    <w:rsid w:val="002306AA"/>
    <w:rsid w:val="00231E59"/>
    <w:rsid w:val="00232899"/>
    <w:rsid w:val="00234E59"/>
    <w:rsid w:val="00246405"/>
    <w:rsid w:val="002465EA"/>
    <w:rsid w:val="00250713"/>
    <w:rsid w:val="00251749"/>
    <w:rsid w:val="00251C77"/>
    <w:rsid w:val="00252BFC"/>
    <w:rsid w:val="00253411"/>
    <w:rsid w:val="002559D2"/>
    <w:rsid w:val="00255C97"/>
    <w:rsid w:val="002564D1"/>
    <w:rsid w:val="002574B2"/>
    <w:rsid w:val="00260A60"/>
    <w:rsid w:val="00265735"/>
    <w:rsid w:val="0026588C"/>
    <w:rsid w:val="00266407"/>
    <w:rsid w:val="00267971"/>
    <w:rsid w:val="00270389"/>
    <w:rsid w:val="00270E9C"/>
    <w:rsid w:val="00273046"/>
    <w:rsid w:val="00273C50"/>
    <w:rsid w:val="002746D9"/>
    <w:rsid w:val="00274F73"/>
    <w:rsid w:val="002757AD"/>
    <w:rsid w:val="00277E00"/>
    <w:rsid w:val="00280F4A"/>
    <w:rsid w:val="002837DC"/>
    <w:rsid w:val="00285073"/>
    <w:rsid w:val="00285759"/>
    <w:rsid w:val="002868FA"/>
    <w:rsid w:val="00292060"/>
    <w:rsid w:val="00294BB7"/>
    <w:rsid w:val="002965BB"/>
    <w:rsid w:val="002967B1"/>
    <w:rsid w:val="002A217E"/>
    <w:rsid w:val="002A2EF6"/>
    <w:rsid w:val="002A308A"/>
    <w:rsid w:val="002A48AA"/>
    <w:rsid w:val="002A724F"/>
    <w:rsid w:val="002A7FCF"/>
    <w:rsid w:val="002B0F1D"/>
    <w:rsid w:val="002B101E"/>
    <w:rsid w:val="002B45D8"/>
    <w:rsid w:val="002B5AF7"/>
    <w:rsid w:val="002B647C"/>
    <w:rsid w:val="002B76B5"/>
    <w:rsid w:val="002B7992"/>
    <w:rsid w:val="002C02D3"/>
    <w:rsid w:val="002C19C1"/>
    <w:rsid w:val="002C22DD"/>
    <w:rsid w:val="002C4CD8"/>
    <w:rsid w:val="002C502E"/>
    <w:rsid w:val="002D04AA"/>
    <w:rsid w:val="002D1D1A"/>
    <w:rsid w:val="002D336E"/>
    <w:rsid w:val="002D40A1"/>
    <w:rsid w:val="002E0C80"/>
    <w:rsid w:val="002E1CA1"/>
    <w:rsid w:val="002E4A9A"/>
    <w:rsid w:val="002F0411"/>
    <w:rsid w:val="002F1DA1"/>
    <w:rsid w:val="002F7319"/>
    <w:rsid w:val="002F73A1"/>
    <w:rsid w:val="00301078"/>
    <w:rsid w:val="00304EDB"/>
    <w:rsid w:val="00305066"/>
    <w:rsid w:val="003062A8"/>
    <w:rsid w:val="00311CAC"/>
    <w:rsid w:val="00311ED1"/>
    <w:rsid w:val="00314DE7"/>
    <w:rsid w:val="00316B64"/>
    <w:rsid w:val="00317217"/>
    <w:rsid w:val="00320303"/>
    <w:rsid w:val="00322073"/>
    <w:rsid w:val="003273CC"/>
    <w:rsid w:val="00330695"/>
    <w:rsid w:val="003318D7"/>
    <w:rsid w:val="003336F3"/>
    <w:rsid w:val="00334A7D"/>
    <w:rsid w:val="00334F50"/>
    <w:rsid w:val="00335786"/>
    <w:rsid w:val="00335E8A"/>
    <w:rsid w:val="00340218"/>
    <w:rsid w:val="00341D9A"/>
    <w:rsid w:val="00342DB4"/>
    <w:rsid w:val="003446A0"/>
    <w:rsid w:val="003446EE"/>
    <w:rsid w:val="00346449"/>
    <w:rsid w:val="0034799D"/>
    <w:rsid w:val="00347FB1"/>
    <w:rsid w:val="0035080F"/>
    <w:rsid w:val="00355C0C"/>
    <w:rsid w:val="0035777C"/>
    <w:rsid w:val="00362FCF"/>
    <w:rsid w:val="00366EC6"/>
    <w:rsid w:val="00370A6F"/>
    <w:rsid w:val="00370C7A"/>
    <w:rsid w:val="0037318D"/>
    <w:rsid w:val="0037534C"/>
    <w:rsid w:val="00375F81"/>
    <w:rsid w:val="003770BC"/>
    <w:rsid w:val="0037729E"/>
    <w:rsid w:val="00377E72"/>
    <w:rsid w:val="00382252"/>
    <w:rsid w:val="00382B10"/>
    <w:rsid w:val="003860DF"/>
    <w:rsid w:val="00391AD8"/>
    <w:rsid w:val="0039546C"/>
    <w:rsid w:val="00396515"/>
    <w:rsid w:val="003A292C"/>
    <w:rsid w:val="003A293C"/>
    <w:rsid w:val="003A4171"/>
    <w:rsid w:val="003A7A27"/>
    <w:rsid w:val="003B218E"/>
    <w:rsid w:val="003B3E0C"/>
    <w:rsid w:val="003B421B"/>
    <w:rsid w:val="003B5452"/>
    <w:rsid w:val="003C1268"/>
    <w:rsid w:val="003C59B1"/>
    <w:rsid w:val="003C74D0"/>
    <w:rsid w:val="003C79F4"/>
    <w:rsid w:val="003D3EC6"/>
    <w:rsid w:val="003E6057"/>
    <w:rsid w:val="003E667A"/>
    <w:rsid w:val="003E719A"/>
    <w:rsid w:val="003F0591"/>
    <w:rsid w:val="003F1EA7"/>
    <w:rsid w:val="003F423C"/>
    <w:rsid w:val="004022EA"/>
    <w:rsid w:val="0041573C"/>
    <w:rsid w:val="004213D5"/>
    <w:rsid w:val="00423CDF"/>
    <w:rsid w:val="00425C36"/>
    <w:rsid w:val="00431EC5"/>
    <w:rsid w:val="004339C0"/>
    <w:rsid w:val="00433F54"/>
    <w:rsid w:val="00434F90"/>
    <w:rsid w:val="004370C9"/>
    <w:rsid w:val="00443EFD"/>
    <w:rsid w:val="004445F3"/>
    <w:rsid w:val="0045407D"/>
    <w:rsid w:val="004551E2"/>
    <w:rsid w:val="004557AC"/>
    <w:rsid w:val="00455CDE"/>
    <w:rsid w:val="00457012"/>
    <w:rsid w:val="00463561"/>
    <w:rsid w:val="004642A5"/>
    <w:rsid w:val="00464722"/>
    <w:rsid w:val="004648A6"/>
    <w:rsid w:val="00467F79"/>
    <w:rsid w:val="00470BEC"/>
    <w:rsid w:val="00471AAC"/>
    <w:rsid w:val="00471DAB"/>
    <w:rsid w:val="00474FD6"/>
    <w:rsid w:val="004807E5"/>
    <w:rsid w:val="00481BCC"/>
    <w:rsid w:val="004861D2"/>
    <w:rsid w:val="00490F42"/>
    <w:rsid w:val="00491B12"/>
    <w:rsid w:val="00493247"/>
    <w:rsid w:val="004943F4"/>
    <w:rsid w:val="004A0A96"/>
    <w:rsid w:val="004A0F0D"/>
    <w:rsid w:val="004A28D8"/>
    <w:rsid w:val="004A7E57"/>
    <w:rsid w:val="004B2FBD"/>
    <w:rsid w:val="004B4B43"/>
    <w:rsid w:val="004C036D"/>
    <w:rsid w:val="004C3B39"/>
    <w:rsid w:val="004C4B4A"/>
    <w:rsid w:val="004C54A5"/>
    <w:rsid w:val="004D064B"/>
    <w:rsid w:val="004D33AE"/>
    <w:rsid w:val="004D3787"/>
    <w:rsid w:val="004D4FA5"/>
    <w:rsid w:val="004D5D0F"/>
    <w:rsid w:val="004D6C4D"/>
    <w:rsid w:val="004D758A"/>
    <w:rsid w:val="004D78CE"/>
    <w:rsid w:val="004D7CF9"/>
    <w:rsid w:val="004D7FDD"/>
    <w:rsid w:val="004E0890"/>
    <w:rsid w:val="004E1027"/>
    <w:rsid w:val="004E29C8"/>
    <w:rsid w:val="004E4BD2"/>
    <w:rsid w:val="004E6BB1"/>
    <w:rsid w:val="004F0656"/>
    <w:rsid w:val="004F0F21"/>
    <w:rsid w:val="004F1BFB"/>
    <w:rsid w:val="004F3A76"/>
    <w:rsid w:val="004F600F"/>
    <w:rsid w:val="004F765D"/>
    <w:rsid w:val="0050196D"/>
    <w:rsid w:val="00503D13"/>
    <w:rsid w:val="005049FB"/>
    <w:rsid w:val="00505A3B"/>
    <w:rsid w:val="00505E39"/>
    <w:rsid w:val="00506A18"/>
    <w:rsid w:val="005139A4"/>
    <w:rsid w:val="005141D4"/>
    <w:rsid w:val="005177BD"/>
    <w:rsid w:val="00517C3E"/>
    <w:rsid w:val="00521479"/>
    <w:rsid w:val="00521A28"/>
    <w:rsid w:val="005230F2"/>
    <w:rsid w:val="005249A3"/>
    <w:rsid w:val="00526806"/>
    <w:rsid w:val="00532B96"/>
    <w:rsid w:val="00533563"/>
    <w:rsid w:val="00533A58"/>
    <w:rsid w:val="00535C1D"/>
    <w:rsid w:val="00536319"/>
    <w:rsid w:val="0053735A"/>
    <w:rsid w:val="00537FE3"/>
    <w:rsid w:val="00547D15"/>
    <w:rsid w:val="005519F9"/>
    <w:rsid w:val="005526D5"/>
    <w:rsid w:val="00554921"/>
    <w:rsid w:val="00555355"/>
    <w:rsid w:val="00557BD5"/>
    <w:rsid w:val="00560859"/>
    <w:rsid w:val="00563EDF"/>
    <w:rsid w:val="0056420A"/>
    <w:rsid w:val="005657FF"/>
    <w:rsid w:val="0056623B"/>
    <w:rsid w:val="00566A2D"/>
    <w:rsid w:val="00570839"/>
    <w:rsid w:val="00577B7B"/>
    <w:rsid w:val="00581224"/>
    <w:rsid w:val="00583826"/>
    <w:rsid w:val="0058675F"/>
    <w:rsid w:val="00590EE8"/>
    <w:rsid w:val="00595FE4"/>
    <w:rsid w:val="00596518"/>
    <w:rsid w:val="005B1B59"/>
    <w:rsid w:val="005B2C4D"/>
    <w:rsid w:val="005B327B"/>
    <w:rsid w:val="005B4B90"/>
    <w:rsid w:val="005B6287"/>
    <w:rsid w:val="005C21A5"/>
    <w:rsid w:val="005C44CC"/>
    <w:rsid w:val="005C64EF"/>
    <w:rsid w:val="005D2126"/>
    <w:rsid w:val="005D6D95"/>
    <w:rsid w:val="005D7690"/>
    <w:rsid w:val="005E0026"/>
    <w:rsid w:val="005E0AE1"/>
    <w:rsid w:val="005E1097"/>
    <w:rsid w:val="005F2225"/>
    <w:rsid w:val="00602EEC"/>
    <w:rsid w:val="00605AE1"/>
    <w:rsid w:val="00605EA8"/>
    <w:rsid w:val="00606C1C"/>
    <w:rsid w:val="00607734"/>
    <w:rsid w:val="00610165"/>
    <w:rsid w:val="00610386"/>
    <w:rsid w:val="00611450"/>
    <w:rsid w:val="00612978"/>
    <w:rsid w:val="0061313F"/>
    <w:rsid w:val="00616E6D"/>
    <w:rsid w:val="00621D3F"/>
    <w:rsid w:val="0062367F"/>
    <w:rsid w:val="00623E47"/>
    <w:rsid w:val="00624E19"/>
    <w:rsid w:val="00631886"/>
    <w:rsid w:val="006345DD"/>
    <w:rsid w:val="00636A6D"/>
    <w:rsid w:val="00640741"/>
    <w:rsid w:val="00641323"/>
    <w:rsid w:val="0064423E"/>
    <w:rsid w:val="00646A88"/>
    <w:rsid w:val="00657B94"/>
    <w:rsid w:val="00661137"/>
    <w:rsid w:val="006665D1"/>
    <w:rsid w:val="00667422"/>
    <w:rsid w:val="006707A6"/>
    <w:rsid w:val="00675235"/>
    <w:rsid w:val="00675856"/>
    <w:rsid w:val="00680ED0"/>
    <w:rsid w:val="006818CF"/>
    <w:rsid w:val="00683936"/>
    <w:rsid w:val="00684896"/>
    <w:rsid w:val="006917C8"/>
    <w:rsid w:val="00691A1A"/>
    <w:rsid w:val="00691ED1"/>
    <w:rsid w:val="006955B6"/>
    <w:rsid w:val="00696BBC"/>
    <w:rsid w:val="006A0038"/>
    <w:rsid w:val="006A090B"/>
    <w:rsid w:val="006A17A2"/>
    <w:rsid w:val="006A3DE6"/>
    <w:rsid w:val="006B0D4E"/>
    <w:rsid w:val="006C55F4"/>
    <w:rsid w:val="006D12ED"/>
    <w:rsid w:val="006D271B"/>
    <w:rsid w:val="006D3628"/>
    <w:rsid w:val="006D5750"/>
    <w:rsid w:val="006E0673"/>
    <w:rsid w:val="006E07BE"/>
    <w:rsid w:val="006E4586"/>
    <w:rsid w:val="006E6D7D"/>
    <w:rsid w:val="006F05BD"/>
    <w:rsid w:val="006F287E"/>
    <w:rsid w:val="006F34A2"/>
    <w:rsid w:val="00703724"/>
    <w:rsid w:val="007055DB"/>
    <w:rsid w:val="0071005E"/>
    <w:rsid w:val="00711143"/>
    <w:rsid w:val="0071296B"/>
    <w:rsid w:val="00714E11"/>
    <w:rsid w:val="00715C3C"/>
    <w:rsid w:val="00721519"/>
    <w:rsid w:val="00727AF1"/>
    <w:rsid w:val="00727C46"/>
    <w:rsid w:val="007302AA"/>
    <w:rsid w:val="00732740"/>
    <w:rsid w:val="00741A9E"/>
    <w:rsid w:val="0074252D"/>
    <w:rsid w:val="007569C3"/>
    <w:rsid w:val="00756CF0"/>
    <w:rsid w:val="0076036F"/>
    <w:rsid w:val="00763B57"/>
    <w:rsid w:val="007650F0"/>
    <w:rsid w:val="00766759"/>
    <w:rsid w:val="007670F3"/>
    <w:rsid w:val="00767A9C"/>
    <w:rsid w:val="00770717"/>
    <w:rsid w:val="00772FE4"/>
    <w:rsid w:val="00773A7C"/>
    <w:rsid w:val="0078010A"/>
    <w:rsid w:val="00781829"/>
    <w:rsid w:val="00785E81"/>
    <w:rsid w:val="00787279"/>
    <w:rsid w:val="00793E52"/>
    <w:rsid w:val="0079402B"/>
    <w:rsid w:val="00794341"/>
    <w:rsid w:val="00794F54"/>
    <w:rsid w:val="007A0BA8"/>
    <w:rsid w:val="007A2DF0"/>
    <w:rsid w:val="007A32DD"/>
    <w:rsid w:val="007B2A89"/>
    <w:rsid w:val="007B7CC0"/>
    <w:rsid w:val="007C0EB0"/>
    <w:rsid w:val="007C69A2"/>
    <w:rsid w:val="007D054B"/>
    <w:rsid w:val="007D0A5E"/>
    <w:rsid w:val="007D44BF"/>
    <w:rsid w:val="007D5656"/>
    <w:rsid w:val="007E0A20"/>
    <w:rsid w:val="007E2ED2"/>
    <w:rsid w:val="007E39F3"/>
    <w:rsid w:val="007E3D69"/>
    <w:rsid w:val="007E4666"/>
    <w:rsid w:val="007E7004"/>
    <w:rsid w:val="007E7E4E"/>
    <w:rsid w:val="007F2D9D"/>
    <w:rsid w:val="007F3E16"/>
    <w:rsid w:val="00807BE5"/>
    <w:rsid w:val="00812D8E"/>
    <w:rsid w:val="0081334A"/>
    <w:rsid w:val="0081583B"/>
    <w:rsid w:val="0082082F"/>
    <w:rsid w:val="0082335D"/>
    <w:rsid w:val="00830693"/>
    <w:rsid w:val="00831D0D"/>
    <w:rsid w:val="0083284E"/>
    <w:rsid w:val="00833C87"/>
    <w:rsid w:val="0083513E"/>
    <w:rsid w:val="00837DB4"/>
    <w:rsid w:val="008432E1"/>
    <w:rsid w:val="008459BC"/>
    <w:rsid w:val="0086007F"/>
    <w:rsid w:val="00862D34"/>
    <w:rsid w:val="00864EF1"/>
    <w:rsid w:val="00870E60"/>
    <w:rsid w:val="0087256D"/>
    <w:rsid w:val="008742F8"/>
    <w:rsid w:val="00874DB1"/>
    <w:rsid w:val="00880667"/>
    <w:rsid w:val="00881025"/>
    <w:rsid w:val="00883DC1"/>
    <w:rsid w:val="008917D8"/>
    <w:rsid w:val="00891A5F"/>
    <w:rsid w:val="00893D0B"/>
    <w:rsid w:val="008951D5"/>
    <w:rsid w:val="00897012"/>
    <w:rsid w:val="008A13F0"/>
    <w:rsid w:val="008A2DC3"/>
    <w:rsid w:val="008A43E8"/>
    <w:rsid w:val="008A7C67"/>
    <w:rsid w:val="008A7DA0"/>
    <w:rsid w:val="008B2A48"/>
    <w:rsid w:val="008B3C58"/>
    <w:rsid w:val="008B4031"/>
    <w:rsid w:val="008B7281"/>
    <w:rsid w:val="008B7816"/>
    <w:rsid w:val="008C27E8"/>
    <w:rsid w:val="008C521D"/>
    <w:rsid w:val="008D2894"/>
    <w:rsid w:val="008D2BD9"/>
    <w:rsid w:val="008D7A5F"/>
    <w:rsid w:val="008E7B2B"/>
    <w:rsid w:val="008F1E77"/>
    <w:rsid w:val="008F51E8"/>
    <w:rsid w:val="008F65A5"/>
    <w:rsid w:val="00900571"/>
    <w:rsid w:val="00900C1D"/>
    <w:rsid w:val="009038D9"/>
    <w:rsid w:val="00905C5A"/>
    <w:rsid w:val="00906FC0"/>
    <w:rsid w:val="00911834"/>
    <w:rsid w:val="009135AE"/>
    <w:rsid w:val="00914B81"/>
    <w:rsid w:val="009202C2"/>
    <w:rsid w:val="009271F2"/>
    <w:rsid w:val="00932424"/>
    <w:rsid w:val="00932E62"/>
    <w:rsid w:val="00933919"/>
    <w:rsid w:val="0093436B"/>
    <w:rsid w:val="00936CB5"/>
    <w:rsid w:val="0094106F"/>
    <w:rsid w:val="009425D6"/>
    <w:rsid w:val="009452B1"/>
    <w:rsid w:val="0094659E"/>
    <w:rsid w:val="00946DDD"/>
    <w:rsid w:val="00947680"/>
    <w:rsid w:val="009502BD"/>
    <w:rsid w:val="00950AF3"/>
    <w:rsid w:val="009551C9"/>
    <w:rsid w:val="009553FB"/>
    <w:rsid w:val="0095577D"/>
    <w:rsid w:val="00956885"/>
    <w:rsid w:val="009615FA"/>
    <w:rsid w:val="00965514"/>
    <w:rsid w:val="0096677D"/>
    <w:rsid w:val="00972953"/>
    <w:rsid w:val="00977569"/>
    <w:rsid w:val="009778BA"/>
    <w:rsid w:val="009804C4"/>
    <w:rsid w:val="00980CD8"/>
    <w:rsid w:val="0098383F"/>
    <w:rsid w:val="009868C5"/>
    <w:rsid w:val="00986C93"/>
    <w:rsid w:val="00991173"/>
    <w:rsid w:val="00992E11"/>
    <w:rsid w:val="00994F97"/>
    <w:rsid w:val="00995717"/>
    <w:rsid w:val="00997262"/>
    <w:rsid w:val="009A02C7"/>
    <w:rsid w:val="009A2398"/>
    <w:rsid w:val="009A2B95"/>
    <w:rsid w:val="009A753A"/>
    <w:rsid w:val="009B03B2"/>
    <w:rsid w:val="009B03E2"/>
    <w:rsid w:val="009B0C0B"/>
    <w:rsid w:val="009B4219"/>
    <w:rsid w:val="009B68DE"/>
    <w:rsid w:val="009B698C"/>
    <w:rsid w:val="009C031F"/>
    <w:rsid w:val="009C5C6E"/>
    <w:rsid w:val="009D0CF2"/>
    <w:rsid w:val="009D3DA7"/>
    <w:rsid w:val="009D5620"/>
    <w:rsid w:val="009E0521"/>
    <w:rsid w:val="009E1125"/>
    <w:rsid w:val="009E1278"/>
    <w:rsid w:val="009E2679"/>
    <w:rsid w:val="009E4182"/>
    <w:rsid w:val="009E7A19"/>
    <w:rsid w:val="009F0419"/>
    <w:rsid w:val="009F0527"/>
    <w:rsid w:val="00A0112A"/>
    <w:rsid w:val="00A072A3"/>
    <w:rsid w:val="00A16B20"/>
    <w:rsid w:val="00A17B94"/>
    <w:rsid w:val="00A17E27"/>
    <w:rsid w:val="00A300CD"/>
    <w:rsid w:val="00A3227F"/>
    <w:rsid w:val="00A32C8B"/>
    <w:rsid w:val="00A3359D"/>
    <w:rsid w:val="00A35D89"/>
    <w:rsid w:val="00A37E4C"/>
    <w:rsid w:val="00A405F0"/>
    <w:rsid w:val="00A41981"/>
    <w:rsid w:val="00A43089"/>
    <w:rsid w:val="00A4479A"/>
    <w:rsid w:val="00A4511F"/>
    <w:rsid w:val="00A50DCD"/>
    <w:rsid w:val="00A60C01"/>
    <w:rsid w:val="00A66215"/>
    <w:rsid w:val="00A70CB8"/>
    <w:rsid w:val="00A71356"/>
    <w:rsid w:val="00A71C2D"/>
    <w:rsid w:val="00A72594"/>
    <w:rsid w:val="00A73752"/>
    <w:rsid w:val="00A7482C"/>
    <w:rsid w:val="00A752ED"/>
    <w:rsid w:val="00A75369"/>
    <w:rsid w:val="00A83D50"/>
    <w:rsid w:val="00A854FE"/>
    <w:rsid w:val="00A864E4"/>
    <w:rsid w:val="00A879AD"/>
    <w:rsid w:val="00A95AAB"/>
    <w:rsid w:val="00A97A0A"/>
    <w:rsid w:val="00AA1ED1"/>
    <w:rsid w:val="00AA62A1"/>
    <w:rsid w:val="00AB03F9"/>
    <w:rsid w:val="00AB080D"/>
    <w:rsid w:val="00AB1E7C"/>
    <w:rsid w:val="00AB7935"/>
    <w:rsid w:val="00AB79E0"/>
    <w:rsid w:val="00AB7A38"/>
    <w:rsid w:val="00AC164B"/>
    <w:rsid w:val="00AC4644"/>
    <w:rsid w:val="00AC494A"/>
    <w:rsid w:val="00AC597C"/>
    <w:rsid w:val="00AD01E5"/>
    <w:rsid w:val="00AD1ED1"/>
    <w:rsid w:val="00AD4680"/>
    <w:rsid w:val="00AD727A"/>
    <w:rsid w:val="00AE153B"/>
    <w:rsid w:val="00AE250E"/>
    <w:rsid w:val="00AE2F59"/>
    <w:rsid w:val="00AE42FF"/>
    <w:rsid w:val="00AF0939"/>
    <w:rsid w:val="00AF2624"/>
    <w:rsid w:val="00AF27CE"/>
    <w:rsid w:val="00B0655A"/>
    <w:rsid w:val="00B0762C"/>
    <w:rsid w:val="00B10218"/>
    <w:rsid w:val="00B102E3"/>
    <w:rsid w:val="00B10B50"/>
    <w:rsid w:val="00B10BBD"/>
    <w:rsid w:val="00B10F98"/>
    <w:rsid w:val="00B1191A"/>
    <w:rsid w:val="00B11987"/>
    <w:rsid w:val="00B1264B"/>
    <w:rsid w:val="00B13A2B"/>
    <w:rsid w:val="00B147AA"/>
    <w:rsid w:val="00B17A0E"/>
    <w:rsid w:val="00B23379"/>
    <w:rsid w:val="00B2384A"/>
    <w:rsid w:val="00B23C39"/>
    <w:rsid w:val="00B26D44"/>
    <w:rsid w:val="00B33AFF"/>
    <w:rsid w:val="00B4472D"/>
    <w:rsid w:val="00B44AE1"/>
    <w:rsid w:val="00B450AB"/>
    <w:rsid w:val="00B554BF"/>
    <w:rsid w:val="00B56A1F"/>
    <w:rsid w:val="00B6546F"/>
    <w:rsid w:val="00B7040B"/>
    <w:rsid w:val="00B722A0"/>
    <w:rsid w:val="00B73B6F"/>
    <w:rsid w:val="00B818FC"/>
    <w:rsid w:val="00B8561D"/>
    <w:rsid w:val="00B85B33"/>
    <w:rsid w:val="00B86558"/>
    <w:rsid w:val="00B90F39"/>
    <w:rsid w:val="00B93707"/>
    <w:rsid w:val="00B967A2"/>
    <w:rsid w:val="00B977B8"/>
    <w:rsid w:val="00B97A0F"/>
    <w:rsid w:val="00BA70BE"/>
    <w:rsid w:val="00BB0836"/>
    <w:rsid w:val="00BB1D0C"/>
    <w:rsid w:val="00BB200E"/>
    <w:rsid w:val="00BB216A"/>
    <w:rsid w:val="00BB33FA"/>
    <w:rsid w:val="00BB7008"/>
    <w:rsid w:val="00BC563B"/>
    <w:rsid w:val="00BD7472"/>
    <w:rsid w:val="00BE7F1B"/>
    <w:rsid w:val="00BF11B9"/>
    <w:rsid w:val="00BF1ADE"/>
    <w:rsid w:val="00BF4ECD"/>
    <w:rsid w:val="00BF7CF9"/>
    <w:rsid w:val="00C00ADC"/>
    <w:rsid w:val="00C030F2"/>
    <w:rsid w:val="00C066B4"/>
    <w:rsid w:val="00C125EE"/>
    <w:rsid w:val="00C13E54"/>
    <w:rsid w:val="00C1759D"/>
    <w:rsid w:val="00C22369"/>
    <w:rsid w:val="00C2357B"/>
    <w:rsid w:val="00C258E7"/>
    <w:rsid w:val="00C270EE"/>
    <w:rsid w:val="00C27ECB"/>
    <w:rsid w:val="00C3206E"/>
    <w:rsid w:val="00C40B89"/>
    <w:rsid w:val="00C40DA0"/>
    <w:rsid w:val="00C41428"/>
    <w:rsid w:val="00C43244"/>
    <w:rsid w:val="00C4390E"/>
    <w:rsid w:val="00C450C0"/>
    <w:rsid w:val="00C476EC"/>
    <w:rsid w:val="00C47E4F"/>
    <w:rsid w:val="00C54F0F"/>
    <w:rsid w:val="00C57AE4"/>
    <w:rsid w:val="00C601BD"/>
    <w:rsid w:val="00C62F60"/>
    <w:rsid w:val="00C743B0"/>
    <w:rsid w:val="00C764CB"/>
    <w:rsid w:val="00C8300C"/>
    <w:rsid w:val="00C84542"/>
    <w:rsid w:val="00C868DF"/>
    <w:rsid w:val="00C912F3"/>
    <w:rsid w:val="00CA0C60"/>
    <w:rsid w:val="00CA50ED"/>
    <w:rsid w:val="00CA60E4"/>
    <w:rsid w:val="00CA7ADA"/>
    <w:rsid w:val="00CB1A99"/>
    <w:rsid w:val="00CB2547"/>
    <w:rsid w:val="00CB38DC"/>
    <w:rsid w:val="00CC7425"/>
    <w:rsid w:val="00CD4644"/>
    <w:rsid w:val="00CD5C34"/>
    <w:rsid w:val="00CD624F"/>
    <w:rsid w:val="00CD6A4B"/>
    <w:rsid w:val="00CE04E2"/>
    <w:rsid w:val="00CE1434"/>
    <w:rsid w:val="00CE1DD0"/>
    <w:rsid w:val="00CE434F"/>
    <w:rsid w:val="00CE72AB"/>
    <w:rsid w:val="00CF100F"/>
    <w:rsid w:val="00CF238C"/>
    <w:rsid w:val="00CF2EC5"/>
    <w:rsid w:val="00CF4F87"/>
    <w:rsid w:val="00D00053"/>
    <w:rsid w:val="00D0190A"/>
    <w:rsid w:val="00D02D0A"/>
    <w:rsid w:val="00D04AB6"/>
    <w:rsid w:val="00D1164F"/>
    <w:rsid w:val="00D127F6"/>
    <w:rsid w:val="00D20422"/>
    <w:rsid w:val="00D2250D"/>
    <w:rsid w:val="00D32B5D"/>
    <w:rsid w:val="00D34E06"/>
    <w:rsid w:val="00D34E77"/>
    <w:rsid w:val="00D4562B"/>
    <w:rsid w:val="00D467CE"/>
    <w:rsid w:val="00D474B5"/>
    <w:rsid w:val="00D475B6"/>
    <w:rsid w:val="00D500D4"/>
    <w:rsid w:val="00D56908"/>
    <w:rsid w:val="00D57ED5"/>
    <w:rsid w:val="00D60BFA"/>
    <w:rsid w:val="00D62676"/>
    <w:rsid w:val="00D73547"/>
    <w:rsid w:val="00D7725A"/>
    <w:rsid w:val="00D8065F"/>
    <w:rsid w:val="00D90620"/>
    <w:rsid w:val="00D91978"/>
    <w:rsid w:val="00D94032"/>
    <w:rsid w:val="00DA437E"/>
    <w:rsid w:val="00DA4FDB"/>
    <w:rsid w:val="00DA7863"/>
    <w:rsid w:val="00DB7D99"/>
    <w:rsid w:val="00DC0567"/>
    <w:rsid w:val="00DC0D59"/>
    <w:rsid w:val="00DC30FC"/>
    <w:rsid w:val="00DC732F"/>
    <w:rsid w:val="00DD0B1F"/>
    <w:rsid w:val="00DD25C3"/>
    <w:rsid w:val="00DD2B17"/>
    <w:rsid w:val="00DD57D3"/>
    <w:rsid w:val="00DD79F6"/>
    <w:rsid w:val="00DE27C0"/>
    <w:rsid w:val="00DE4557"/>
    <w:rsid w:val="00DE6134"/>
    <w:rsid w:val="00DE74EB"/>
    <w:rsid w:val="00DF4EDB"/>
    <w:rsid w:val="00DF5362"/>
    <w:rsid w:val="00DF5B94"/>
    <w:rsid w:val="00E10D23"/>
    <w:rsid w:val="00E12B05"/>
    <w:rsid w:val="00E130AC"/>
    <w:rsid w:val="00E146F7"/>
    <w:rsid w:val="00E162B4"/>
    <w:rsid w:val="00E21F62"/>
    <w:rsid w:val="00E23F31"/>
    <w:rsid w:val="00E312DC"/>
    <w:rsid w:val="00E40404"/>
    <w:rsid w:val="00E4331A"/>
    <w:rsid w:val="00E44F01"/>
    <w:rsid w:val="00E45828"/>
    <w:rsid w:val="00E50EBC"/>
    <w:rsid w:val="00E51C81"/>
    <w:rsid w:val="00E52507"/>
    <w:rsid w:val="00E527D3"/>
    <w:rsid w:val="00E52FCB"/>
    <w:rsid w:val="00E5571E"/>
    <w:rsid w:val="00E55CAB"/>
    <w:rsid w:val="00E60FAC"/>
    <w:rsid w:val="00E61879"/>
    <w:rsid w:val="00E61AE9"/>
    <w:rsid w:val="00E657F9"/>
    <w:rsid w:val="00E662D4"/>
    <w:rsid w:val="00E71C46"/>
    <w:rsid w:val="00E72180"/>
    <w:rsid w:val="00E8153A"/>
    <w:rsid w:val="00E81EF1"/>
    <w:rsid w:val="00E84646"/>
    <w:rsid w:val="00E855AD"/>
    <w:rsid w:val="00E8708C"/>
    <w:rsid w:val="00E912A0"/>
    <w:rsid w:val="00E9366F"/>
    <w:rsid w:val="00E94321"/>
    <w:rsid w:val="00E971EF"/>
    <w:rsid w:val="00EA1EF0"/>
    <w:rsid w:val="00EA2051"/>
    <w:rsid w:val="00EA43EB"/>
    <w:rsid w:val="00EB182C"/>
    <w:rsid w:val="00EB4640"/>
    <w:rsid w:val="00EB6137"/>
    <w:rsid w:val="00EC09E8"/>
    <w:rsid w:val="00EC23E0"/>
    <w:rsid w:val="00EC2439"/>
    <w:rsid w:val="00EC45CF"/>
    <w:rsid w:val="00EC5064"/>
    <w:rsid w:val="00EC7BC5"/>
    <w:rsid w:val="00ED0E8A"/>
    <w:rsid w:val="00ED216C"/>
    <w:rsid w:val="00ED3D01"/>
    <w:rsid w:val="00ED6E0D"/>
    <w:rsid w:val="00ED73C3"/>
    <w:rsid w:val="00ED7B7B"/>
    <w:rsid w:val="00EE29C9"/>
    <w:rsid w:val="00EE2DA2"/>
    <w:rsid w:val="00EE4E30"/>
    <w:rsid w:val="00EE4F10"/>
    <w:rsid w:val="00EE60FE"/>
    <w:rsid w:val="00EF0092"/>
    <w:rsid w:val="00EF1A81"/>
    <w:rsid w:val="00EF36C1"/>
    <w:rsid w:val="00EF3EAC"/>
    <w:rsid w:val="00F00257"/>
    <w:rsid w:val="00F00F88"/>
    <w:rsid w:val="00F0225A"/>
    <w:rsid w:val="00F02285"/>
    <w:rsid w:val="00F02E96"/>
    <w:rsid w:val="00F036BB"/>
    <w:rsid w:val="00F12425"/>
    <w:rsid w:val="00F21D99"/>
    <w:rsid w:val="00F236E6"/>
    <w:rsid w:val="00F261AE"/>
    <w:rsid w:val="00F2749D"/>
    <w:rsid w:val="00F36894"/>
    <w:rsid w:val="00F37928"/>
    <w:rsid w:val="00F37C31"/>
    <w:rsid w:val="00F44A09"/>
    <w:rsid w:val="00F45870"/>
    <w:rsid w:val="00F471E6"/>
    <w:rsid w:val="00F47D22"/>
    <w:rsid w:val="00F51505"/>
    <w:rsid w:val="00F54359"/>
    <w:rsid w:val="00F562CC"/>
    <w:rsid w:val="00F57420"/>
    <w:rsid w:val="00F6060E"/>
    <w:rsid w:val="00F62372"/>
    <w:rsid w:val="00F6301F"/>
    <w:rsid w:val="00F6397A"/>
    <w:rsid w:val="00F65E2B"/>
    <w:rsid w:val="00F76016"/>
    <w:rsid w:val="00F80098"/>
    <w:rsid w:val="00F85E11"/>
    <w:rsid w:val="00F85F85"/>
    <w:rsid w:val="00F91F15"/>
    <w:rsid w:val="00F93A57"/>
    <w:rsid w:val="00F957EF"/>
    <w:rsid w:val="00FA6F42"/>
    <w:rsid w:val="00FA73BA"/>
    <w:rsid w:val="00FA7B9A"/>
    <w:rsid w:val="00FB3832"/>
    <w:rsid w:val="00FB5703"/>
    <w:rsid w:val="00FB6B0C"/>
    <w:rsid w:val="00FC111D"/>
    <w:rsid w:val="00FC2FA8"/>
    <w:rsid w:val="00FC32EA"/>
    <w:rsid w:val="00FC3D66"/>
    <w:rsid w:val="00FC6D1E"/>
    <w:rsid w:val="00FD31C3"/>
    <w:rsid w:val="00FD4444"/>
    <w:rsid w:val="00FE2804"/>
    <w:rsid w:val="00FE2A54"/>
    <w:rsid w:val="00FE62B7"/>
    <w:rsid w:val="00FE6C13"/>
    <w:rsid w:val="00FE7E35"/>
    <w:rsid w:val="00FF3368"/>
    <w:rsid w:val="00FF44C8"/>
    <w:rsid w:val="00FF471A"/>
    <w:rsid w:val="00FF4A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5776F6"/>
  <w15:docId w15:val="{331D6718-177B-7F4E-9D79-625BB0787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0ED"/>
    <w:pPr>
      <w:spacing w:after="0" w:line="240" w:lineRule="auto"/>
    </w:pPr>
    <w:rPr>
      <w:rFonts w:ascii="Times New Roman" w:eastAsia="Times New Roman" w:hAnsi="Times New Roman" w:cs="Times New Roman"/>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C0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648A6"/>
    <w:pPr>
      <w:spacing w:after="200" w:line="276" w:lineRule="auto"/>
      <w:ind w:left="720"/>
      <w:contextualSpacing/>
    </w:pPr>
    <w:rPr>
      <w:rFonts w:asciiTheme="minorHAnsi" w:eastAsiaTheme="minorHAnsi" w:hAnsiTheme="minorHAnsi" w:cstheme="minorBidi"/>
      <w:sz w:val="22"/>
      <w:szCs w:val="22"/>
      <w:lang w:eastAsia="en-US"/>
    </w:rPr>
  </w:style>
  <w:style w:type="paragraph" w:styleId="BalloonText">
    <w:name w:val="Balloon Text"/>
    <w:basedOn w:val="Normal"/>
    <w:link w:val="BalloonTextChar"/>
    <w:uiPriority w:val="99"/>
    <w:semiHidden/>
    <w:unhideWhenUsed/>
    <w:rsid w:val="006A3DE6"/>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6A3DE6"/>
    <w:rPr>
      <w:rFonts w:ascii="Tahoma" w:hAnsi="Tahoma" w:cs="Tahoma"/>
      <w:sz w:val="16"/>
      <w:szCs w:val="16"/>
    </w:rPr>
  </w:style>
  <w:style w:type="character" w:styleId="CommentReference">
    <w:name w:val="annotation reference"/>
    <w:basedOn w:val="DefaultParagraphFont"/>
    <w:uiPriority w:val="99"/>
    <w:semiHidden/>
    <w:unhideWhenUsed/>
    <w:rsid w:val="00E55CAB"/>
    <w:rPr>
      <w:sz w:val="16"/>
      <w:szCs w:val="16"/>
    </w:rPr>
  </w:style>
  <w:style w:type="paragraph" w:styleId="CommentText">
    <w:name w:val="annotation text"/>
    <w:basedOn w:val="Normal"/>
    <w:link w:val="CommentTextChar"/>
    <w:uiPriority w:val="99"/>
    <w:unhideWhenUsed/>
    <w:rsid w:val="00E55CAB"/>
    <w:pPr>
      <w:spacing w:after="200"/>
    </w:pPr>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rsid w:val="00E55CAB"/>
    <w:rPr>
      <w:sz w:val="20"/>
      <w:szCs w:val="20"/>
    </w:rPr>
  </w:style>
  <w:style w:type="paragraph" w:styleId="CommentSubject">
    <w:name w:val="annotation subject"/>
    <w:basedOn w:val="CommentText"/>
    <w:next w:val="CommentText"/>
    <w:link w:val="CommentSubjectChar"/>
    <w:uiPriority w:val="99"/>
    <w:semiHidden/>
    <w:unhideWhenUsed/>
    <w:rsid w:val="00E55CAB"/>
    <w:rPr>
      <w:b/>
      <w:bCs/>
    </w:rPr>
  </w:style>
  <w:style w:type="character" w:customStyle="1" w:styleId="CommentSubjectChar">
    <w:name w:val="Comment Subject Char"/>
    <w:basedOn w:val="CommentTextChar"/>
    <w:link w:val="CommentSubject"/>
    <w:uiPriority w:val="99"/>
    <w:semiHidden/>
    <w:rsid w:val="00E55CAB"/>
    <w:rPr>
      <w:b/>
      <w:bCs/>
      <w:sz w:val="20"/>
      <w:szCs w:val="20"/>
    </w:rPr>
  </w:style>
  <w:style w:type="paragraph" w:styleId="PlainText">
    <w:name w:val="Plain Text"/>
    <w:basedOn w:val="Normal"/>
    <w:link w:val="PlainTextChar"/>
    <w:uiPriority w:val="99"/>
    <w:unhideWhenUsed/>
    <w:rsid w:val="00260A60"/>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260A60"/>
    <w:rPr>
      <w:rFonts w:ascii="Consolas" w:hAnsi="Consolas" w:cs="Consolas"/>
      <w:sz w:val="21"/>
      <w:szCs w:val="21"/>
    </w:rPr>
  </w:style>
  <w:style w:type="character" w:styleId="Hyperlink">
    <w:name w:val="Hyperlink"/>
    <w:basedOn w:val="DefaultParagraphFont"/>
    <w:uiPriority w:val="99"/>
    <w:unhideWhenUsed/>
    <w:rsid w:val="00ED73C3"/>
    <w:rPr>
      <w:color w:val="0000FF" w:themeColor="hyperlink"/>
      <w:u w:val="single"/>
    </w:rPr>
  </w:style>
  <w:style w:type="character" w:styleId="UnresolvedMention">
    <w:name w:val="Unresolved Mention"/>
    <w:basedOn w:val="DefaultParagraphFont"/>
    <w:uiPriority w:val="99"/>
    <w:semiHidden/>
    <w:unhideWhenUsed/>
    <w:rsid w:val="00ED73C3"/>
    <w:rPr>
      <w:color w:val="605E5C"/>
      <w:shd w:val="clear" w:color="auto" w:fill="E1DFDD"/>
    </w:rPr>
  </w:style>
  <w:style w:type="character" w:styleId="FollowedHyperlink">
    <w:name w:val="FollowedHyperlink"/>
    <w:basedOn w:val="DefaultParagraphFont"/>
    <w:uiPriority w:val="99"/>
    <w:semiHidden/>
    <w:unhideWhenUsed/>
    <w:rsid w:val="00883DC1"/>
    <w:rPr>
      <w:color w:val="800080" w:themeColor="followedHyperlink"/>
      <w:u w:val="single"/>
    </w:rPr>
  </w:style>
  <w:style w:type="paragraph" w:styleId="Revision">
    <w:name w:val="Revision"/>
    <w:hidden/>
    <w:uiPriority w:val="99"/>
    <w:semiHidden/>
    <w:rsid w:val="0011374F"/>
    <w:pPr>
      <w:spacing w:after="0"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07954">
      <w:bodyDiv w:val="1"/>
      <w:marLeft w:val="0"/>
      <w:marRight w:val="0"/>
      <w:marTop w:val="0"/>
      <w:marBottom w:val="0"/>
      <w:divBdr>
        <w:top w:val="none" w:sz="0" w:space="0" w:color="auto"/>
        <w:left w:val="none" w:sz="0" w:space="0" w:color="auto"/>
        <w:bottom w:val="none" w:sz="0" w:space="0" w:color="auto"/>
        <w:right w:val="none" w:sz="0" w:space="0" w:color="auto"/>
      </w:divBdr>
    </w:div>
    <w:div w:id="79261654">
      <w:bodyDiv w:val="1"/>
      <w:marLeft w:val="0"/>
      <w:marRight w:val="0"/>
      <w:marTop w:val="0"/>
      <w:marBottom w:val="0"/>
      <w:divBdr>
        <w:top w:val="none" w:sz="0" w:space="0" w:color="auto"/>
        <w:left w:val="none" w:sz="0" w:space="0" w:color="auto"/>
        <w:bottom w:val="none" w:sz="0" w:space="0" w:color="auto"/>
        <w:right w:val="none" w:sz="0" w:space="0" w:color="auto"/>
      </w:divBdr>
    </w:div>
    <w:div w:id="146484936">
      <w:bodyDiv w:val="1"/>
      <w:marLeft w:val="0"/>
      <w:marRight w:val="0"/>
      <w:marTop w:val="0"/>
      <w:marBottom w:val="0"/>
      <w:divBdr>
        <w:top w:val="none" w:sz="0" w:space="0" w:color="auto"/>
        <w:left w:val="none" w:sz="0" w:space="0" w:color="auto"/>
        <w:bottom w:val="none" w:sz="0" w:space="0" w:color="auto"/>
        <w:right w:val="none" w:sz="0" w:space="0" w:color="auto"/>
      </w:divBdr>
    </w:div>
    <w:div w:id="162746266">
      <w:bodyDiv w:val="1"/>
      <w:marLeft w:val="0"/>
      <w:marRight w:val="0"/>
      <w:marTop w:val="0"/>
      <w:marBottom w:val="0"/>
      <w:divBdr>
        <w:top w:val="none" w:sz="0" w:space="0" w:color="auto"/>
        <w:left w:val="none" w:sz="0" w:space="0" w:color="auto"/>
        <w:bottom w:val="none" w:sz="0" w:space="0" w:color="auto"/>
        <w:right w:val="none" w:sz="0" w:space="0" w:color="auto"/>
      </w:divBdr>
    </w:div>
    <w:div w:id="290215674">
      <w:bodyDiv w:val="1"/>
      <w:marLeft w:val="0"/>
      <w:marRight w:val="0"/>
      <w:marTop w:val="0"/>
      <w:marBottom w:val="0"/>
      <w:divBdr>
        <w:top w:val="none" w:sz="0" w:space="0" w:color="auto"/>
        <w:left w:val="none" w:sz="0" w:space="0" w:color="auto"/>
        <w:bottom w:val="none" w:sz="0" w:space="0" w:color="auto"/>
        <w:right w:val="none" w:sz="0" w:space="0" w:color="auto"/>
      </w:divBdr>
    </w:div>
    <w:div w:id="405304535">
      <w:bodyDiv w:val="1"/>
      <w:marLeft w:val="0"/>
      <w:marRight w:val="0"/>
      <w:marTop w:val="0"/>
      <w:marBottom w:val="0"/>
      <w:divBdr>
        <w:top w:val="none" w:sz="0" w:space="0" w:color="auto"/>
        <w:left w:val="none" w:sz="0" w:space="0" w:color="auto"/>
        <w:bottom w:val="none" w:sz="0" w:space="0" w:color="auto"/>
        <w:right w:val="none" w:sz="0" w:space="0" w:color="auto"/>
      </w:divBdr>
      <w:divsChild>
        <w:div w:id="753669791">
          <w:marLeft w:val="0"/>
          <w:marRight w:val="0"/>
          <w:marTop w:val="0"/>
          <w:marBottom w:val="0"/>
          <w:divBdr>
            <w:top w:val="none" w:sz="0" w:space="0" w:color="auto"/>
            <w:left w:val="none" w:sz="0" w:space="0" w:color="auto"/>
            <w:bottom w:val="none" w:sz="0" w:space="0" w:color="auto"/>
            <w:right w:val="none" w:sz="0" w:space="0" w:color="auto"/>
          </w:divBdr>
        </w:div>
      </w:divsChild>
    </w:div>
    <w:div w:id="433987244">
      <w:bodyDiv w:val="1"/>
      <w:marLeft w:val="0"/>
      <w:marRight w:val="0"/>
      <w:marTop w:val="0"/>
      <w:marBottom w:val="0"/>
      <w:divBdr>
        <w:top w:val="none" w:sz="0" w:space="0" w:color="auto"/>
        <w:left w:val="none" w:sz="0" w:space="0" w:color="auto"/>
        <w:bottom w:val="none" w:sz="0" w:space="0" w:color="auto"/>
        <w:right w:val="none" w:sz="0" w:space="0" w:color="auto"/>
      </w:divBdr>
    </w:div>
    <w:div w:id="587688220">
      <w:bodyDiv w:val="1"/>
      <w:marLeft w:val="0"/>
      <w:marRight w:val="0"/>
      <w:marTop w:val="0"/>
      <w:marBottom w:val="0"/>
      <w:divBdr>
        <w:top w:val="none" w:sz="0" w:space="0" w:color="auto"/>
        <w:left w:val="none" w:sz="0" w:space="0" w:color="auto"/>
        <w:bottom w:val="none" w:sz="0" w:space="0" w:color="auto"/>
        <w:right w:val="none" w:sz="0" w:space="0" w:color="auto"/>
      </w:divBdr>
    </w:div>
    <w:div w:id="630746479">
      <w:bodyDiv w:val="1"/>
      <w:marLeft w:val="0"/>
      <w:marRight w:val="0"/>
      <w:marTop w:val="0"/>
      <w:marBottom w:val="0"/>
      <w:divBdr>
        <w:top w:val="none" w:sz="0" w:space="0" w:color="auto"/>
        <w:left w:val="none" w:sz="0" w:space="0" w:color="auto"/>
        <w:bottom w:val="none" w:sz="0" w:space="0" w:color="auto"/>
        <w:right w:val="none" w:sz="0" w:space="0" w:color="auto"/>
      </w:divBdr>
    </w:div>
    <w:div w:id="637540394">
      <w:bodyDiv w:val="1"/>
      <w:marLeft w:val="0"/>
      <w:marRight w:val="0"/>
      <w:marTop w:val="0"/>
      <w:marBottom w:val="0"/>
      <w:divBdr>
        <w:top w:val="none" w:sz="0" w:space="0" w:color="auto"/>
        <w:left w:val="none" w:sz="0" w:space="0" w:color="auto"/>
        <w:bottom w:val="none" w:sz="0" w:space="0" w:color="auto"/>
        <w:right w:val="none" w:sz="0" w:space="0" w:color="auto"/>
      </w:divBdr>
      <w:divsChild>
        <w:div w:id="1291278889">
          <w:marLeft w:val="0"/>
          <w:marRight w:val="0"/>
          <w:marTop w:val="195"/>
          <w:marBottom w:val="195"/>
          <w:divBdr>
            <w:top w:val="none" w:sz="0" w:space="0" w:color="auto"/>
            <w:left w:val="none" w:sz="0" w:space="0" w:color="auto"/>
            <w:bottom w:val="none" w:sz="0" w:space="0" w:color="auto"/>
            <w:right w:val="none" w:sz="0" w:space="0" w:color="auto"/>
          </w:divBdr>
          <w:divsChild>
            <w:div w:id="1825852557">
              <w:marLeft w:val="0"/>
              <w:marRight w:val="0"/>
              <w:marTop w:val="0"/>
              <w:marBottom w:val="0"/>
              <w:divBdr>
                <w:top w:val="none" w:sz="0" w:space="0" w:color="auto"/>
                <w:left w:val="none" w:sz="0" w:space="0" w:color="auto"/>
                <w:bottom w:val="none" w:sz="0" w:space="0" w:color="auto"/>
                <w:right w:val="none" w:sz="0" w:space="0" w:color="auto"/>
              </w:divBdr>
            </w:div>
          </w:divsChild>
        </w:div>
        <w:div w:id="2117601282">
          <w:marLeft w:val="0"/>
          <w:marRight w:val="0"/>
          <w:marTop w:val="195"/>
          <w:marBottom w:val="195"/>
          <w:divBdr>
            <w:top w:val="none" w:sz="0" w:space="0" w:color="auto"/>
            <w:left w:val="none" w:sz="0" w:space="0" w:color="auto"/>
            <w:bottom w:val="none" w:sz="0" w:space="0" w:color="auto"/>
            <w:right w:val="none" w:sz="0" w:space="0" w:color="auto"/>
          </w:divBdr>
          <w:divsChild>
            <w:div w:id="2045205596">
              <w:marLeft w:val="0"/>
              <w:marRight w:val="0"/>
              <w:marTop w:val="0"/>
              <w:marBottom w:val="0"/>
              <w:divBdr>
                <w:top w:val="none" w:sz="0" w:space="0" w:color="auto"/>
                <w:left w:val="none" w:sz="0" w:space="0" w:color="auto"/>
                <w:bottom w:val="none" w:sz="0" w:space="0" w:color="auto"/>
                <w:right w:val="none" w:sz="0" w:space="0" w:color="auto"/>
              </w:divBdr>
            </w:div>
            <w:div w:id="1783301794">
              <w:marLeft w:val="0"/>
              <w:marRight w:val="0"/>
              <w:marTop w:val="0"/>
              <w:marBottom w:val="0"/>
              <w:divBdr>
                <w:top w:val="none" w:sz="0" w:space="0" w:color="auto"/>
                <w:left w:val="none" w:sz="0" w:space="0" w:color="auto"/>
                <w:bottom w:val="none" w:sz="0" w:space="0" w:color="auto"/>
                <w:right w:val="none" w:sz="0" w:space="0" w:color="auto"/>
              </w:divBdr>
            </w:div>
          </w:divsChild>
        </w:div>
        <w:div w:id="402264168">
          <w:marLeft w:val="0"/>
          <w:marRight w:val="0"/>
          <w:marTop w:val="195"/>
          <w:marBottom w:val="195"/>
          <w:divBdr>
            <w:top w:val="none" w:sz="0" w:space="0" w:color="auto"/>
            <w:left w:val="none" w:sz="0" w:space="0" w:color="auto"/>
            <w:bottom w:val="none" w:sz="0" w:space="0" w:color="auto"/>
            <w:right w:val="none" w:sz="0" w:space="0" w:color="auto"/>
          </w:divBdr>
          <w:divsChild>
            <w:div w:id="1143231806">
              <w:marLeft w:val="0"/>
              <w:marRight w:val="0"/>
              <w:marTop w:val="0"/>
              <w:marBottom w:val="0"/>
              <w:divBdr>
                <w:top w:val="none" w:sz="0" w:space="0" w:color="auto"/>
                <w:left w:val="none" w:sz="0" w:space="0" w:color="auto"/>
                <w:bottom w:val="none" w:sz="0" w:space="0" w:color="auto"/>
                <w:right w:val="none" w:sz="0" w:space="0" w:color="auto"/>
              </w:divBdr>
            </w:div>
            <w:div w:id="1256787769">
              <w:marLeft w:val="0"/>
              <w:marRight w:val="0"/>
              <w:marTop w:val="0"/>
              <w:marBottom w:val="0"/>
              <w:divBdr>
                <w:top w:val="none" w:sz="0" w:space="0" w:color="auto"/>
                <w:left w:val="none" w:sz="0" w:space="0" w:color="auto"/>
                <w:bottom w:val="none" w:sz="0" w:space="0" w:color="auto"/>
                <w:right w:val="none" w:sz="0" w:space="0" w:color="auto"/>
              </w:divBdr>
            </w:div>
          </w:divsChild>
        </w:div>
        <w:div w:id="1012495422">
          <w:marLeft w:val="0"/>
          <w:marRight w:val="0"/>
          <w:marTop w:val="195"/>
          <w:marBottom w:val="195"/>
          <w:divBdr>
            <w:top w:val="none" w:sz="0" w:space="0" w:color="auto"/>
            <w:left w:val="none" w:sz="0" w:space="0" w:color="auto"/>
            <w:bottom w:val="none" w:sz="0" w:space="0" w:color="auto"/>
            <w:right w:val="none" w:sz="0" w:space="0" w:color="auto"/>
          </w:divBdr>
          <w:divsChild>
            <w:div w:id="2137678004">
              <w:marLeft w:val="0"/>
              <w:marRight w:val="0"/>
              <w:marTop w:val="0"/>
              <w:marBottom w:val="0"/>
              <w:divBdr>
                <w:top w:val="none" w:sz="0" w:space="0" w:color="auto"/>
                <w:left w:val="none" w:sz="0" w:space="0" w:color="auto"/>
                <w:bottom w:val="none" w:sz="0" w:space="0" w:color="auto"/>
                <w:right w:val="none" w:sz="0" w:space="0" w:color="auto"/>
              </w:divBdr>
            </w:div>
            <w:div w:id="1801148831">
              <w:marLeft w:val="0"/>
              <w:marRight w:val="0"/>
              <w:marTop w:val="0"/>
              <w:marBottom w:val="0"/>
              <w:divBdr>
                <w:top w:val="none" w:sz="0" w:space="0" w:color="auto"/>
                <w:left w:val="none" w:sz="0" w:space="0" w:color="auto"/>
                <w:bottom w:val="none" w:sz="0" w:space="0" w:color="auto"/>
                <w:right w:val="none" w:sz="0" w:space="0" w:color="auto"/>
              </w:divBdr>
            </w:div>
          </w:divsChild>
        </w:div>
        <w:div w:id="995186725">
          <w:marLeft w:val="0"/>
          <w:marRight w:val="0"/>
          <w:marTop w:val="195"/>
          <w:marBottom w:val="195"/>
          <w:divBdr>
            <w:top w:val="none" w:sz="0" w:space="0" w:color="auto"/>
            <w:left w:val="none" w:sz="0" w:space="0" w:color="auto"/>
            <w:bottom w:val="none" w:sz="0" w:space="0" w:color="auto"/>
            <w:right w:val="none" w:sz="0" w:space="0" w:color="auto"/>
          </w:divBdr>
          <w:divsChild>
            <w:div w:id="49638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5076">
      <w:bodyDiv w:val="1"/>
      <w:marLeft w:val="0"/>
      <w:marRight w:val="0"/>
      <w:marTop w:val="0"/>
      <w:marBottom w:val="0"/>
      <w:divBdr>
        <w:top w:val="none" w:sz="0" w:space="0" w:color="auto"/>
        <w:left w:val="none" w:sz="0" w:space="0" w:color="auto"/>
        <w:bottom w:val="none" w:sz="0" w:space="0" w:color="auto"/>
        <w:right w:val="none" w:sz="0" w:space="0" w:color="auto"/>
      </w:divBdr>
    </w:div>
    <w:div w:id="738405957">
      <w:bodyDiv w:val="1"/>
      <w:marLeft w:val="0"/>
      <w:marRight w:val="0"/>
      <w:marTop w:val="0"/>
      <w:marBottom w:val="0"/>
      <w:divBdr>
        <w:top w:val="none" w:sz="0" w:space="0" w:color="auto"/>
        <w:left w:val="none" w:sz="0" w:space="0" w:color="auto"/>
        <w:bottom w:val="none" w:sz="0" w:space="0" w:color="auto"/>
        <w:right w:val="none" w:sz="0" w:space="0" w:color="auto"/>
      </w:divBdr>
    </w:div>
    <w:div w:id="761612308">
      <w:bodyDiv w:val="1"/>
      <w:marLeft w:val="0"/>
      <w:marRight w:val="0"/>
      <w:marTop w:val="0"/>
      <w:marBottom w:val="0"/>
      <w:divBdr>
        <w:top w:val="none" w:sz="0" w:space="0" w:color="auto"/>
        <w:left w:val="none" w:sz="0" w:space="0" w:color="auto"/>
        <w:bottom w:val="none" w:sz="0" w:space="0" w:color="auto"/>
        <w:right w:val="none" w:sz="0" w:space="0" w:color="auto"/>
      </w:divBdr>
    </w:div>
    <w:div w:id="814375199">
      <w:bodyDiv w:val="1"/>
      <w:marLeft w:val="0"/>
      <w:marRight w:val="0"/>
      <w:marTop w:val="0"/>
      <w:marBottom w:val="0"/>
      <w:divBdr>
        <w:top w:val="none" w:sz="0" w:space="0" w:color="auto"/>
        <w:left w:val="none" w:sz="0" w:space="0" w:color="auto"/>
        <w:bottom w:val="none" w:sz="0" w:space="0" w:color="auto"/>
        <w:right w:val="none" w:sz="0" w:space="0" w:color="auto"/>
      </w:divBdr>
    </w:div>
    <w:div w:id="999384968">
      <w:bodyDiv w:val="1"/>
      <w:marLeft w:val="0"/>
      <w:marRight w:val="0"/>
      <w:marTop w:val="0"/>
      <w:marBottom w:val="0"/>
      <w:divBdr>
        <w:top w:val="none" w:sz="0" w:space="0" w:color="auto"/>
        <w:left w:val="none" w:sz="0" w:space="0" w:color="auto"/>
        <w:bottom w:val="none" w:sz="0" w:space="0" w:color="auto"/>
        <w:right w:val="none" w:sz="0" w:space="0" w:color="auto"/>
      </w:divBdr>
    </w:div>
    <w:div w:id="1131939204">
      <w:bodyDiv w:val="1"/>
      <w:marLeft w:val="0"/>
      <w:marRight w:val="0"/>
      <w:marTop w:val="0"/>
      <w:marBottom w:val="0"/>
      <w:divBdr>
        <w:top w:val="none" w:sz="0" w:space="0" w:color="auto"/>
        <w:left w:val="none" w:sz="0" w:space="0" w:color="auto"/>
        <w:bottom w:val="none" w:sz="0" w:space="0" w:color="auto"/>
        <w:right w:val="none" w:sz="0" w:space="0" w:color="auto"/>
      </w:divBdr>
    </w:div>
    <w:div w:id="1180201454">
      <w:bodyDiv w:val="1"/>
      <w:marLeft w:val="0"/>
      <w:marRight w:val="0"/>
      <w:marTop w:val="0"/>
      <w:marBottom w:val="0"/>
      <w:divBdr>
        <w:top w:val="none" w:sz="0" w:space="0" w:color="auto"/>
        <w:left w:val="none" w:sz="0" w:space="0" w:color="auto"/>
        <w:bottom w:val="none" w:sz="0" w:space="0" w:color="auto"/>
        <w:right w:val="none" w:sz="0" w:space="0" w:color="auto"/>
      </w:divBdr>
    </w:div>
    <w:div w:id="1204753075">
      <w:bodyDiv w:val="1"/>
      <w:marLeft w:val="0"/>
      <w:marRight w:val="0"/>
      <w:marTop w:val="0"/>
      <w:marBottom w:val="0"/>
      <w:divBdr>
        <w:top w:val="none" w:sz="0" w:space="0" w:color="auto"/>
        <w:left w:val="none" w:sz="0" w:space="0" w:color="auto"/>
        <w:bottom w:val="none" w:sz="0" w:space="0" w:color="auto"/>
        <w:right w:val="none" w:sz="0" w:space="0" w:color="auto"/>
      </w:divBdr>
    </w:div>
    <w:div w:id="1208642172">
      <w:bodyDiv w:val="1"/>
      <w:marLeft w:val="0"/>
      <w:marRight w:val="0"/>
      <w:marTop w:val="0"/>
      <w:marBottom w:val="0"/>
      <w:divBdr>
        <w:top w:val="none" w:sz="0" w:space="0" w:color="auto"/>
        <w:left w:val="none" w:sz="0" w:space="0" w:color="auto"/>
        <w:bottom w:val="none" w:sz="0" w:space="0" w:color="auto"/>
        <w:right w:val="none" w:sz="0" w:space="0" w:color="auto"/>
      </w:divBdr>
    </w:div>
    <w:div w:id="1228226153">
      <w:bodyDiv w:val="1"/>
      <w:marLeft w:val="0"/>
      <w:marRight w:val="0"/>
      <w:marTop w:val="0"/>
      <w:marBottom w:val="0"/>
      <w:divBdr>
        <w:top w:val="none" w:sz="0" w:space="0" w:color="auto"/>
        <w:left w:val="none" w:sz="0" w:space="0" w:color="auto"/>
        <w:bottom w:val="none" w:sz="0" w:space="0" w:color="auto"/>
        <w:right w:val="none" w:sz="0" w:space="0" w:color="auto"/>
      </w:divBdr>
    </w:div>
    <w:div w:id="1242526027">
      <w:bodyDiv w:val="1"/>
      <w:marLeft w:val="0"/>
      <w:marRight w:val="0"/>
      <w:marTop w:val="0"/>
      <w:marBottom w:val="0"/>
      <w:divBdr>
        <w:top w:val="none" w:sz="0" w:space="0" w:color="auto"/>
        <w:left w:val="none" w:sz="0" w:space="0" w:color="auto"/>
        <w:bottom w:val="none" w:sz="0" w:space="0" w:color="auto"/>
        <w:right w:val="none" w:sz="0" w:space="0" w:color="auto"/>
      </w:divBdr>
    </w:div>
    <w:div w:id="1340085226">
      <w:bodyDiv w:val="1"/>
      <w:marLeft w:val="0"/>
      <w:marRight w:val="0"/>
      <w:marTop w:val="0"/>
      <w:marBottom w:val="0"/>
      <w:divBdr>
        <w:top w:val="none" w:sz="0" w:space="0" w:color="auto"/>
        <w:left w:val="none" w:sz="0" w:space="0" w:color="auto"/>
        <w:bottom w:val="none" w:sz="0" w:space="0" w:color="auto"/>
        <w:right w:val="none" w:sz="0" w:space="0" w:color="auto"/>
      </w:divBdr>
      <w:divsChild>
        <w:div w:id="1160192861">
          <w:marLeft w:val="0"/>
          <w:marRight w:val="0"/>
          <w:marTop w:val="0"/>
          <w:marBottom w:val="0"/>
          <w:divBdr>
            <w:top w:val="none" w:sz="0" w:space="0" w:color="auto"/>
            <w:left w:val="none" w:sz="0" w:space="0" w:color="auto"/>
            <w:bottom w:val="none" w:sz="0" w:space="0" w:color="auto"/>
            <w:right w:val="none" w:sz="0" w:space="0" w:color="auto"/>
          </w:divBdr>
        </w:div>
      </w:divsChild>
    </w:div>
    <w:div w:id="1355381327">
      <w:bodyDiv w:val="1"/>
      <w:marLeft w:val="0"/>
      <w:marRight w:val="0"/>
      <w:marTop w:val="0"/>
      <w:marBottom w:val="0"/>
      <w:divBdr>
        <w:top w:val="none" w:sz="0" w:space="0" w:color="auto"/>
        <w:left w:val="none" w:sz="0" w:space="0" w:color="auto"/>
        <w:bottom w:val="none" w:sz="0" w:space="0" w:color="auto"/>
        <w:right w:val="none" w:sz="0" w:space="0" w:color="auto"/>
      </w:divBdr>
    </w:div>
    <w:div w:id="1442381835">
      <w:bodyDiv w:val="1"/>
      <w:marLeft w:val="0"/>
      <w:marRight w:val="0"/>
      <w:marTop w:val="0"/>
      <w:marBottom w:val="0"/>
      <w:divBdr>
        <w:top w:val="none" w:sz="0" w:space="0" w:color="auto"/>
        <w:left w:val="none" w:sz="0" w:space="0" w:color="auto"/>
        <w:bottom w:val="none" w:sz="0" w:space="0" w:color="auto"/>
        <w:right w:val="none" w:sz="0" w:space="0" w:color="auto"/>
      </w:divBdr>
    </w:div>
    <w:div w:id="1585381936">
      <w:bodyDiv w:val="1"/>
      <w:marLeft w:val="0"/>
      <w:marRight w:val="0"/>
      <w:marTop w:val="0"/>
      <w:marBottom w:val="0"/>
      <w:divBdr>
        <w:top w:val="none" w:sz="0" w:space="0" w:color="auto"/>
        <w:left w:val="none" w:sz="0" w:space="0" w:color="auto"/>
        <w:bottom w:val="none" w:sz="0" w:space="0" w:color="auto"/>
        <w:right w:val="none" w:sz="0" w:space="0" w:color="auto"/>
      </w:divBdr>
    </w:div>
    <w:div w:id="1612122875">
      <w:bodyDiv w:val="1"/>
      <w:marLeft w:val="0"/>
      <w:marRight w:val="0"/>
      <w:marTop w:val="0"/>
      <w:marBottom w:val="0"/>
      <w:divBdr>
        <w:top w:val="none" w:sz="0" w:space="0" w:color="auto"/>
        <w:left w:val="none" w:sz="0" w:space="0" w:color="auto"/>
        <w:bottom w:val="none" w:sz="0" w:space="0" w:color="auto"/>
        <w:right w:val="none" w:sz="0" w:space="0" w:color="auto"/>
      </w:divBdr>
    </w:div>
    <w:div w:id="1655137430">
      <w:bodyDiv w:val="1"/>
      <w:marLeft w:val="0"/>
      <w:marRight w:val="0"/>
      <w:marTop w:val="0"/>
      <w:marBottom w:val="0"/>
      <w:divBdr>
        <w:top w:val="none" w:sz="0" w:space="0" w:color="auto"/>
        <w:left w:val="none" w:sz="0" w:space="0" w:color="auto"/>
        <w:bottom w:val="none" w:sz="0" w:space="0" w:color="auto"/>
        <w:right w:val="none" w:sz="0" w:space="0" w:color="auto"/>
      </w:divBdr>
    </w:div>
    <w:div w:id="1716348804">
      <w:bodyDiv w:val="1"/>
      <w:marLeft w:val="0"/>
      <w:marRight w:val="0"/>
      <w:marTop w:val="0"/>
      <w:marBottom w:val="0"/>
      <w:divBdr>
        <w:top w:val="none" w:sz="0" w:space="0" w:color="auto"/>
        <w:left w:val="none" w:sz="0" w:space="0" w:color="auto"/>
        <w:bottom w:val="none" w:sz="0" w:space="0" w:color="auto"/>
        <w:right w:val="none" w:sz="0" w:space="0" w:color="auto"/>
      </w:divBdr>
    </w:div>
    <w:div w:id="1737044815">
      <w:bodyDiv w:val="1"/>
      <w:marLeft w:val="0"/>
      <w:marRight w:val="0"/>
      <w:marTop w:val="0"/>
      <w:marBottom w:val="0"/>
      <w:divBdr>
        <w:top w:val="none" w:sz="0" w:space="0" w:color="auto"/>
        <w:left w:val="none" w:sz="0" w:space="0" w:color="auto"/>
        <w:bottom w:val="none" w:sz="0" w:space="0" w:color="auto"/>
        <w:right w:val="none" w:sz="0" w:space="0" w:color="auto"/>
      </w:divBdr>
    </w:div>
    <w:div w:id="1821116604">
      <w:bodyDiv w:val="1"/>
      <w:marLeft w:val="0"/>
      <w:marRight w:val="0"/>
      <w:marTop w:val="0"/>
      <w:marBottom w:val="0"/>
      <w:divBdr>
        <w:top w:val="none" w:sz="0" w:space="0" w:color="auto"/>
        <w:left w:val="none" w:sz="0" w:space="0" w:color="auto"/>
        <w:bottom w:val="none" w:sz="0" w:space="0" w:color="auto"/>
        <w:right w:val="none" w:sz="0" w:space="0" w:color="auto"/>
      </w:divBdr>
    </w:div>
    <w:div w:id="1913930615">
      <w:bodyDiv w:val="1"/>
      <w:marLeft w:val="0"/>
      <w:marRight w:val="0"/>
      <w:marTop w:val="0"/>
      <w:marBottom w:val="0"/>
      <w:divBdr>
        <w:top w:val="none" w:sz="0" w:space="0" w:color="auto"/>
        <w:left w:val="none" w:sz="0" w:space="0" w:color="auto"/>
        <w:bottom w:val="none" w:sz="0" w:space="0" w:color="auto"/>
        <w:right w:val="none" w:sz="0" w:space="0" w:color="auto"/>
      </w:divBdr>
    </w:div>
    <w:div w:id="1930576610">
      <w:bodyDiv w:val="1"/>
      <w:marLeft w:val="0"/>
      <w:marRight w:val="0"/>
      <w:marTop w:val="0"/>
      <w:marBottom w:val="0"/>
      <w:divBdr>
        <w:top w:val="none" w:sz="0" w:space="0" w:color="auto"/>
        <w:left w:val="none" w:sz="0" w:space="0" w:color="auto"/>
        <w:bottom w:val="none" w:sz="0" w:space="0" w:color="auto"/>
        <w:right w:val="none" w:sz="0" w:space="0" w:color="auto"/>
      </w:divBdr>
    </w:div>
    <w:div w:id="1996257674">
      <w:bodyDiv w:val="1"/>
      <w:marLeft w:val="0"/>
      <w:marRight w:val="0"/>
      <w:marTop w:val="0"/>
      <w:marBottom w:val="0"/>
      <w:divBdr>
        <w:top w:val="none" w:sz="0" w:space="0" w:color="auto"/>
        <w:left w:val="none" w:sz="0" w:space="0" w:color="auto"/>
        <w:bottom w:val="none" w:sz="0" w:space="0" w:color="auto"/>
        <w:right w:val="none" w:sz="0" w:space="0" w:color="auto"/>
      </w:divBdr>
    </w:div>
    <w:div w:id="2000845573">
      <w:bodyDiv w:val="1"/>
      <w:marLeft w:val="0"/>
      <w:marRight w:val="0"/>
      <w:marTop w:val="0"/>
      <w:marBottom w:val="0"/>
      <w:divBdr>
        <w:top w:val="none" w:sz="0" w:space="0" w:color="auto"/>
        <w:left w:val="none" w:sz="0" w:space="0" w:color="auto"/>
        <w:bottom w:val="none" w:sz="0" w:space="0" w:color="auto"/>
        <w:right w:val="none" w:sz="0" w:space="0" w:color="auto"/>
      </w:divBdr>
    </w:div>
    <w:div w:id="2009166397">
      <w:bodyDiv w:val="1"/>
      <w:marLeft w:val="0"/>
      <w:marRight w:val="0"/>
      <w:marTop w:val="0"/>
      <w:marBottom w:val="0"/>
      <w:divBdr>
        <w:top w:val="none" w:sz="0" w:space="0" w:color="auto"/>
        <w:left w:val="none" w:sz="0" w:space="0" w:color="auto"/>
        <w:bottom w:val="none" w:sz="0" w:space="0" w:color="auto"/>
        <w:right w:val="none" w:sz="0" w:space="0" w:color="auto"/>
      </w:divBdr>
    </w:div>
    <w:div w:id="2021621180">
      <w:bodyDiv w:val="1"/>
      <w:marLeft w:val="0"/>
      <w:marRight w:val="0"/>
      <w:marTop w:val="0"/>
      <w:marBottom w:val="0"/>
      <w:divBdr>
        <w:top w:val="none" w:sz="0" w:space="0" w:color="auto"/>
        <w:left w:val="none" w:sz="0" w:space="0" w:color="auto"/>
        <w:bottom w:val="none" w:sz="0" w:space="0" w:color="auto"/>
        <w:right w:val="none" w:sz="0" w:space="0" w:color="auto"/>
      </w:divBdr>
    </w:div>
    <w:div w:id="204166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emf"/><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D10536-83FF-427A-8C08-9572AD18D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18550</Words>
  <Characters>105741</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
    </vt:vector>
  </TitlesOfParts>
  <Company>NBT</Company>
  <LinksUpToDate>false</LinksUpToDate>
  <CharactersWithSpaces>124043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Odd</dc:creator>
  <cp:lastModifiedBy>David Odd</cp:lastModifiedBy>
  <cp:revision>23</cp:revision>
  <cp:lastPrinted>2020-01-16T12:50:00Z</cp:lastPrinted>
  <dcterms:created xsi:type="dcterms:W3CDTF">2020-12-15T20:01:00Z</dcterms:created>
  <dcterms:modified xsi:type="dcterms:W3CDTF">2020-12-16T09:30:00Z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ad0a5cd0-0309-36d1-b432-7f4d003f8074</vt:lpwstr>
  </property>
  <property fmtid="{D5CDD505-2E9C-101B-9397-08002B2CF9AE}" pid="24" name="Mendeley Citation Style_1">
    <vt:lpwstr>http://www.zotero.org/styles/nature</vt:lpwstr>
  </property>
</Properties>
</file>