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25839" w14:textId="448071B1" w:rsidR="00C10AF7" w:rsidRPr="00C10AF7" w:rsidRDefault="002B3D1B" w:rsidP="00C10AF7">
      <w:pPr>
        <w:pStyle w:val="Heading1"/>
        <w:rPr>
          <w:shd w:val="clear" w:color="auto" w:fill="FFFFFF"/>
        </w:rPr>
      </w:pPr>
      <w:commentRangeStart w:id="0"/>
      <w:r w:rsidRPr="00C81F80">
        <w:t>Automated development of clinical prediction</w:t>
      </w:r>
      <w:r w:rsidR="00AC3789" w:rsidRPr="00C81F80">
        <w:t xml:space="preserve"> models</w:t>
      </w:r>
      <w:r w:rsidR="000F27E0" w:rsidRPr="00C81F80">
        <w:t xml:space="preserve"> </w:t>
      </w:r>
      <w:r w:rsidR="009B7324">
        <w:t xml:space="preserve">enables real-time risk </w:t>
      </w:r>
      <w:r w:rsidR="0046040A">
        <w:t xml:space="preserve">stratification with </w:t>
      </w:r>
      <w:r w:rsidR="00AC3789" w:rsidRPr="00C81F80">
        <w:t>appl</w:t>
      </w:r>
      <w:r w:rsidR="000F27E0" w:rsidRPr="00C81F80">
        <w:t>ication</w:t>
      </w:r>
      <w:r w:rsidR="00AC3789" w:rsidRPr="00C81F80">
        <w:t xml:space="preserve"> to </w:t>
      </w:r>
      <w:r w:rsidRPr="00C81F80">
        <w:rPr>
          <w:shd w:val="clear" w:color="auto" w:fill="FFFFFF"/>
        </w:rPr>
        <w:t>hypoxic-ischaemic encephalopathy</w:t>
      </w:r>
      <w:commentRangeEnd w:id="0"/>
      <w:r w:rsidR="00CD26DB" w:rsidRPr="00C81F80">
        <w:rPr>
          <w:rStyle w:val="CommentReference"/>
          <w:rFonts w:asciiTheme="minorHAnsi" w:eastAsiaTheme="minorHAnsi" w:hAnsiTheme="minorHAnsi" w:cstheme="minorBidi"/>
          <w:color w:val="auto"/>
        </w:rPr>
        <w:commentReference w:id="0"/>
      </w:r>
    </w:p>
    <w:p w14:paraId="7C2A2F93" w14:textId="79702158" w:rsidR="00A404C1" w:rsidRPr="00C81F80" w:rsidRDefault="00A404C1" w:rsidP="00172234">
      <w:pPr>
        <w:rPr>
          <w:rFonts w:cstheme="minorHAnsi"/>
          <w:b/>
          <w:bCs/>
          <w:shd w:val="clear" w:color="auto" w:fill="FFFFFF"/>
        </w:rPr>
      </w:pPr>
    </w:p>
    <w:p w14:paraId="17E6F9AE" w14:textId="2D7BAE75" w:rsidR="00A404C1" w:rsidRPr="001034D2" w:rsidRDefault="00A404C1" w:rsidP="00172234">
      <w:pPr>
        <w:rPr>
          <w:rFonts w:cstheme="minorHAnsi"/>
          <w:bCs/>
        </w:rPr>
      </w:pPr>
      <w:r w:rsidRPr="001034D2">
        <w:rPr>
          <w:rFonts w:cstheme="minorHAnsi"/>
        </w:rPr>
        <w:t>Matthew S Lyon (0000-0002-2500-1013)</w:t>
      </w:r>
      <w:r w:rsidRPr="001034D2">
        <w:rPr>
          <w:rFonts w:cstheme="minorHAnsi"/>
          <w:vertAlign w:val="superscript"/>
        </w:rPr>
        <w:t>1,2</w:t>
      </w:r>
      <w:r w:rsidR="00BC7B1C" w:rsidRPr="001034D2">
        <w:rPr>
          <w:rFonts w:cstheme="minorHAnsi"/>
          <w:vertAlign w:val="superscript"/>
        </w:rPr>
        <w:t>,3</w:t>
      </w:r>
      <w:r w:rsidR="0044669D" w:rsidRPr="001034D2">
        <w:rPr>
          <w:rFonts w:cstheme="minorHAnsi"/>
          <w:vertAlign w:val="superscript"/>
        </w:rPr>
        <w:t>*</w:t>
      </w:r>
      <w:r w:rsidRPr="001034D2">
        <w:rPr>
          <w:rFonts w:cstheme="minorHAnsi"/>
        </w:rPr>
        <w:t xml:space="preserve">, </w:t>
      </w:r>
      <w:r w:rsidRPr="001034D2">
        <w:rPr>
          <w:rFonts w:cstheme="minorHAnsi"/>
          <w:bCs/>
        </w:rPr>
        <w:t>Heather White</w:t>
      </w:r>
      <w:r w:rsidRPr="001034D2">
        <w:rPr>
          <w:rFonts w:cstheme="minorHAnsi"/>
        </w:rPr>
        <w:t>, Tom R Gaunt</w:t>
      </w:r>
      <w:ins w:id="1" w:author="Tom Gaunt" w:date="2022-02-18T14:45:00Z">
        <w:r w:rsidR="000A5C52">
          <w:rPr>
            <w:rFonts w:cstheme="minorHAnsi"/>
          </w:rPr>
          <w:t xml:space="preserve"> (</w:t>
        </w:r>
        <w:r w:rsidR="000A5C52" w:rsidRPr="000A5C52">
          <w:rPr>
            <w:rFonts w:cstheme="minorHAnsi"/>
          </w:rPr>
          <w:t>0000-0003-0924-3247</w:t>
        </w:r>
        <w:r w:rsidR="000A5C52">
          <w:rPr>
            <w:rFonts w:cstheme="minorHAnsi"/>
          </w:rPr>
          <w:t>)</w:t>
        </w:r>
      </w:ins>
      <w:r w:rsidRPr="001034D2">
        <w:rPr>
          <w:rFonts w:cstheme="minorHAnsi"/>
          <w:vertAlign w:val="superscript"/>
        </w:rPr>
        <w:t>1,2</w:t>
      </w:r>
      <w:r w:rsidR="00BC7B1C" w:rsidRPr="001034D2">
        <w:rPr>
          <w:rFonts w:cstheme="minorHAnsi"/>
          <w:vertAlign w:val="superscript"/>
        </w:rPr>
        <w:t>,3</w:t>
      </w:r>
      <w:r w:rsidRPr="001034D2">
        <w:rPr>
          <w:rFonts w:cstheme="minorHAnsi"/>
        </w:rPr>
        <w:t xml:space="preserve">, </w:t>
      </w:r>
      <w:r w:rsidRPr="001034D2">
        <w:rPr>
          <w:rFonts w:cstheme="minorHAnsi"/>
          <w:bCs/>
        </w:rPr>
        <w:t>Deborah Lawlor</w:t>
      </w:r>
      <w:r w:rsidR="00687ADF" w:rsidRPr="001034D2">
        <w:rPr>
          <w:rFonts w:cstheme="minorHAnsi"/>
          <w:bCs/>
        </w:rPr>
        <w:t xml:space="preserve"> (</w:t>
      </w:r>
      <w:r w:rsidR="00687ADF" w:rsidRPr="001034D2">
        <w:rPr>
          <w:rFonts w:cstheme="minorHAnsi"/>
          <w:shd w:val="clear" w:color="auto" w:fill="FFFFFF"/>
        </w:rPr>
        <w:t>0000-0002-6793-2262)</w:t>
      </w:r>
      <w:r w:rsidRPr="001034D2">
        <w:rPr>
          <w:rFonts w:cstheme="minorHAnsi"/>
          <w:bCs/>
          <w:vertAlign w:val="superscript"/>
        </w:rPr>
        <w:t>1,2</w:t>
      </w:r>
      <w:r w:rsidR="00BC7B1C" w:rsidRPr="001034D2">
        <w:rPr>
          <w:rFonts w:cstheme="minorHAnsi"/>
          <w:bCs/>
          <w:vertAlign w:val="superscript"/>
        </w:rPr>
        <w:t>,3</w:t>
      </w:r>
      <w:r w:rsidRPr="001034D2">
        <w:rPr>
          <w:rFonts w:cstheme="minorHAnsi"/>
          <w:bCs/>
        </w:rPr>
        <w:t>, David Odd</w:t>
      </w:r>
      <w:commentRangeStart w:id="2"/>
      <w:commentRangeEnd w:id="2"/>
      <w:r w:rsidRPr="001034D2">
        <w:rPr>
          <w:rStyle w:val="CommentReference"/>
          <w:rFonts w:cstheme="minorHAnsi"/>
          <w:sz w:val="24"/>
          <w:szCs w:val="24"/>
        </w:rPr>
        <w:commentReference w:id="2"/>
      </w:r>
      <w:ins w:id="3" w:author="David Odd" w:date="2022-02-17T17:26:00Z">
        <w:r w:rsidR="007C4BBD">
          <w:rPr>
            <w:rFonts w:cstheme="minorHAnsi"/>
            <w:bCs/>
          </w:rPr>
          <w:t xml:space="preserve"> (</w:t>
        </w:r>
        <w:r w:rsidR="007C4BBD" w:rsidRPr="007C4BBD">
          <w:rPr>
            <w:rFonts w:cstheme="minorHAnsi"/>
            <w:bCs/>
          </w:rPr>
          <w:t>0000-0002-6416-4966</w:t>
        </w:r>
        <w:r w:rsidR="007C4BBD">
          <w:rPr>
            <w:rFonts w:cstheme="minorHAnsi"/>
            <w:bCs/>
          </w:rPr>
          <w:t>)</w:t>
        </w:r>
      </w:ins>
      <w:r w:rsidR="00321122" w:rsidRPr="001034D2">
        <w:rPr>
          <w:rFonts w:cstheme="minorHAnsi"/>
          <w:bCs/>
          <w:vertAlign w:val="superscript"/>
        </w:rPr>
        <w:t>4</w:t>
      </w:r>
    </w:p>
    <w:p w14:paraId="130554A4" w14:textId="77777777" w:rsidR="00A404C1" w:rsidRPr="001034D2" w:rsidRDefault="00A404C1" w:rsidP="00172234">
      <w:pPr>
        <w:rPr>
          <w:rFonts w:cstheme="minorHAnsi"/>
        </w:rPr>
      </w:pPr>
    </w:p>
    <w:p w14:paraId="4E8CD58B" w14:textId="47782071" w:rsidR="00A404C1" w:rsidRPr="001034D2" w:rsidRDefault="00A404C1" w:rsidP="00172234">
      <w:pPr>
        <w:pStyle w:val="ListParagraph"/>
        <w:numPr>
          <w:ilvl w:val="0"/>
          <w:numId w:val="4"/>
        </w:numPr>
        <w:spacing w:after="0" w:line="240" w:lineRule="auto"/>
        <w:rPr>
          <w:rFonts w:cstheme="minorHAnsi"/>
          <w:sz w:val="24"/>
          <w:szCs w:val="24"/>
        </w:rPr>
      </w:pPr>
      <w:r w:rsidRPr="001034D2">
        <w:rPr>
          <w:rFonts w:cstheme="minorHAnsi"/>
          <w:sz w:val="24"/>
          <w:szCs w:val="24"/>
        </w:rPr>
        <w:t xml:space="preserve">National Institute for Health Research </w:t>
      </w:r>
      <w:r w:rsidR="003954DE" w:rsidRPr="001034D2">
        <w:rPr>
          <w:rFonts w:cstheme="minorHAnsi"/>
          <w:sz w:val="24"/>
          <w:szCs w:val="24"/>
        </w:rPr>
        <w:t xml:space="preserve">(NIHR) </w:t>
      </w:r>
      <w:r w:rsidRPr="001034D2">
        <w:rPr>
          <w:rFonts w:cstheme="minorHAnsi"/>
          <w:sz w:val="24"/>
          <w:szCs w:val="24"/>
        </w:rPr>
        <w:t>Bristol Biomedical Research Centre</w:t>
      </w:r>
      <w:r w:rsidR="003954DE" w:rsidRPr="001034D2">
        <w:rPr>
          <w:rFonts w:cstheme="minorHAnsi"/>
          <w:sz w:val="24"/>
          <w:szCs w:val="24"/>
        </w:rPr>
        <w:t xml:space="preserve"> (BRC)</w:t>
      </w:r>
      <w:r w:rsidRPr="001034D2">
        <w:rPr>
          <w:rFonts w:cstheme="minorHAnsi"/>
          <w:sz w:val="24"/>
          <w:szCs w:val="24"/>
        </w:rPr>
        <w:t>, University of Bristol</w:t>
      </w:r>
    </w:p>
    <w:p w14:paraId="60311614" w14:textId="60594F0F" w:rsidR="00687ADF" w:rsidRPr="001034D2" w:rsidRDefault="00A404C1" w:rsidP="00172234">
      <w:pPr>
        <w:pStyle w:val="ListParagraph"/>
        <w:numPr>
          <w:ilvl w:val="0"/>
          <w:numId w:val="4"/>
        </w:numPr>
        <w:spacing w:after="0" w:line="240" w:lineRule="auto"/>
        <w:rPr>
          <w:rFonts w:cstheme="minorHAnsi"/>
          <w:sz w:val="24"/>
          <w:szCs w:val="24"/>
        </w:rPr>
      </w:pPr>
      <w:r w:rsidRPr="001034D2">
        <w:rPr>
          <w:rFonts w:cstheme="minorHAnsi"/>
          <w:sz w:val="24"/>
          <w:szCs w:val="24"/>
        </w:rPr>
        <w:t>Medical Research Council (MRC) Integrative Epidemiology Unit (IEU)</w:t>
      </w:r>
      <w:r w:rsidR="00EE050E" w:rsidRPr="001034D2">
        <w:rPr>
          <w:rFonts w:cstheme="minorHAnsi"/>
          <w:sz w:val="24"/>
          <w:szCs w:val="24"/>
        </w:rPr>
        <w:t xml:space="preserve">, </w:t>
      </w:r>
      <w:r w:rsidR="00687ADF" w:rsidRPr="001034D2">
        <w:rPr>
          <w:rFonts w:cstheme="minorHAnsi"/>
          <w:sz w:val="24"/>
          <w:szCs w:val="24"/>
        </w:rPr>
        <w:t>University of Bristol</w:t>
      </w:r>
    </w:p>
    <w:p w14:paraId="0BE917A8" w14:textId="6C074B49" w:rsidR="00A404C1" w:rsidRPr="001034D2" w:rsidRDefault="00687ADF" w:rsidP="00172234">
      <w:pPr>
        <w:pStyle w:val="ListParagraph"/>
        <w:numPr>
          <w:ilvl w:val="0"/>
          <w:numId w:val="4"/>
        </w:numPr>
        <w:spacing w:after="0" w:line="240" w:lineRule="auto"/>
        <w:rPr>
          <w:rFonts w:cstheme="minorHAnsi"/>
          <w:sz w:val="24"/>
          <w:szCs w:val="24"/>
        </w:rPr>
      </w:pPr>
      <w:r w:rsidRPr="001034D2">
        <w:rPr>
          <w:rFonts w:cstheme="minorHAnsi"/>
          <w:sz w:val="24"/>
          <w:szCs w:val="24"/>
        </w:rPr>
        <w:t xml:space="preserve">Population Health Sciences, </w:t>
      </w:r>
      <w:r w:rsidR="00A404C1" w:rsidRPr="001034D2">
        <w:rPr>
          <w:rFonts w:cstheme="minorHAnsi"/>
          <w:sz w:val="24"/>
          <w:szCs w:val="24"/>
        </w:rPr>
        <w:t>Bristol Medical School, University of Bristol</w:t>
      </w:r>
    </w:p>
    <w:p w14:paraId="08843189" w14:textId="21CF2431" w:rsidR="00BB49A0" w:rsidRPr="001034D2" w:rsidRDefault="00BB49A0" w:rsidP="00172234">
      <w:pPr>
        <w:pStyle w:val="ListParagraph"/>
        <w:numPr>
          <w:ilvl w:val="0"/>
          <w:numId w:val="4"/>
        </w:numPr>
        <w:spacing w:after="0" w:line="240" w:lineRule="auto"/>
        <w:rPr>
          <w:rFonts w:cstheme="minorHAnsi"/>
          <w:sz w:val="24"/>
          <w:szCs w:val="24"/>
        </w:rPr>
      </w:pPr>
      <w:r w:rsidRPr="001034D2">
        <w:rPr>
          <w:rFonts w:cstheme="minorHAnsi"/>
          <w:sz w:val="24"/>
          <w:szCs w:val="24"/>
        </w:rPr>
        <w:t>Division of Population Health, Cardiff University</w:t>
      </w:r>
    </w:p>
    <w:p w14:paraId="083D3990" w14:textId="77777777" w:rsidR="00A404C1" w:rsidRPr="001034D2" w:rsidRDefault="00A404C1" w:rsidP="00172234">
      <w:pPr>
        <w:rPr>
          <w:rFonts w:cstheme="minorHAnsi"/>
        </w:rPr>
      </w:pPr>
    </w:p>
    <w:p w14:paraId="0DE074AF" w14:textId="20502832" w:rsidR="00820FA7" w:rsidRPr="001034D2" w:rsidRDefault="00A404C1" w:rsidP="00172234">
      <w:pPr>
        <w:rPr>
          <w:rFonts w:cstheme="minorHAnsi"/>
          <w:color w:val="0563C1" w:themeColor="hyperlink"/>
          <w:u w:val="single"/>
        </w:rPr>
      </w:pPr>
      <w:r w:rsidRPr="001034D2">
        <w:rPr>
          <w:rFonts w:cstheme="minorHAnsi"/>
        </w:rPr>
        <w:t xml:space="preserve">* To whom correspondence should be addressed. Tel: +44 (0) 117 331 4094; Email: </w:t>
      </w:r>
      <w:hyperlink r:id="rId12" w:history="1">
        <w:r w:rsidR="00440B9D" w:rsidRPr="001034D2">
          <w:rPr>
            <w:rStyle w:val="Hyperlink"/>
            <w:rFonts w:cstheme="minorHAnsi"/>
          </w:rPr>
          <w:t>matt.lyon@bristol.ac.uk</w:t>
        </w:r>
      </w:hyperlink>
    </w:p>
    <w:p w14:paraId="44A85505" w14:textId="77777777" w:rsidR="00870869" w:rsidRPr="00C81F80" w:rsidRDefault="00870869" w:rsidP="00172234">
      <w:pPr>
        <w:rPr>
          <w:rFonts w:cstheme="minorHAnsi"/>
          <w:b/>
          <w:bCs/>
        </w:rPr>
      </w:pPr>
    </w:p>
    <w:p w14:paraId="702D8BFA" w14:textId="34D37A97" w:rsidR="001D3065" w:rsidRDefault="001D3065" w:rsidP="001C08BE">
      <w:pPr>
        <w:pStyle w:val="Heading2"/>
      </w:pPr>
      <w:r w:rsidRPr="00C81F80">
        <w:t>Abstract</w:t>
      </w:r>
    </w:p>
    <w:p w14:paraId="0BB8E0E2" w14:textId="77777777" w:rsidR="00F87DAC" w:rsidRPr="001B1776" w:rsidRDefault="00F87DAC" w:rsidP="001B1776"/>
    <w:p w14:paraId="2B9D23D5" w14:textId="46747CAB" w:rsidR="003349A6" w:rsidRPr="00C81F80" w:rsidRDefault="001D3065" w:rsidP="003349A6">
      <w:pPr>
        <w:pStyle w:val="Heading2"/>
      </w:pPr>
      <w:r w:rsidRPr="00C81F80">
        <w:t>Introduction</w:t>
      </w:r>
    </w:p>
    <w:p w14:paraId="74EF6FE7" w14:textId="20A4EEE0" w:rsidR="008811A0" w:rsidRPr="00C81F80" w:rsidRDefault="008811A0" w:rsidP="00172234">
      <w:pPr>
        <w:rPr>
          <w:rFonts w:cstheme="minorHAnsi"/>
          <w:b/>
          <w:bCs/>
        </w:rPr>
      </w:pPr>
    </w:p>
    <w:p w14:paraId="1522C64B" w14:textId="4698BD73" w:rsidR="00A945FA" w:rsidRDefault="00210FAD" w:rsidP="00210FAD">
      <w:pPr>
        <w:shd w:val="clear" w:color="auto" w:fill="FFFFFF"/>
        <w:rPr>
          <w:rFonts w:cstheme="minorHAnsi"/>
          <w:color w:val="201F1E"/>
          <w:bdr w:val="none" w:sz="0" w:space="0" w:color="auto" w:frame="1"/>
        </w:rPr>
      </w:pPr>
      <w:r w:rsidRPr="001034D2">
        <w:rPr>
          <w:rFonts w:cstheme="minorHAnsi"/>
          <w:color w:val="201F1E"/>
          <w:bdr w:val="none" w:sz="0" w:space="0" w:color="auto" w:frame="1"/>
        </w:rPr>
        <w:t xml:space="preserve">In </w:t>
      </w:r>
      <w:r w:rsidR="005062B3" w:rsidRPr="001034D2">
        <w:rPr>
          <w:rFonts w:cstheme="minorHAnsi"/>
          <w:color w:val="201F1E"/>
          <w:bdr w:val="none" w:sz="0" w:space="0" w:color="auto" w:frame="1"/>
        </w:rPr>
        <w:t>healthcare</w:t>
      </w:r>
      <w:r w:rsidR="00764828" w:rsidRPr="001034D2">
        <w:rPr>
          <w:rFonts w:cstheme="minorHAnsi"/>
          <w:color w:val="201F1E"/>
          <w:bdr w:val="none" w:sz="0" w:space="0" w:color="auto" w:frame="1"/>
        </w:rPr>
        <w:t>,</w:t>
      </w:r>
      <w:r w:rsidRPr="001034D2">
        <w:rPr>
          <w:rFonts w:cstheme="minorHAnsi"/>
          <w:color w:val="201F1E"/>
          <w:bdr w:val="none" w:sz="0" w:space="0" w:color="auto" w:frame="1"/>
        </w:rPr>
        <w:t xml:space="preserve"> prediction is </w:t>
      </w:r>
      <w:r w:rsidR="00CD6AB7" w:rsidRPr="001034D2">
        <w:rPr>
          <w:rFonts w:cstheme="minorHAnsi"/>
          <w:color w:val="201F1E"/>
          <w:bdr w:val="none" w:sz="0" w:space="0" w:color="auto" w:frame="1"/>
        </w:rPr>
        <w:t>used to</w:t>
      </w:r>
      <w:r w:rsidRPr="001034D2">
        <w:rPr>
          <w:rFonts w:cstheme="minorHAnsi"/>
          <w:color w:val="201F1E"/>
          <w:bdr w:val="none" w:sz="0" w:space="0" w:color="auto" w:frame="1"/>
        </w:rPr>
        <w:t xml:space="preserve"> stratify </w:t>
      </w:r>
      <w:r w:rsidR="00CD6AB7" w:rsidRPr="001034D2">
        <w:rPr>
          <w:rFonts w:cstheme="minorHAnsi"/>
          <w:color w:val="201F1E"/>
          <w:bdr w:val="none" w:sz="0" w:space="0" w:color="auto" w:frame="1"/>
        </w:rPr>
        <w:t>individuals</w:t>
      </w:r>
      <w:r w:rsidRPr="001034D2">
        <w:rPr>
          <w:rFonts w:cstheme="minorHAnsi"/>
          <w:color w:val="201F1E"/>
          <w:bdr w:val="none" w:sz="0" w:space="0" w:color="auto" w:frame="1"/>
        </w:rPr>
        <w:t xml:space="preserve"> into different groups of</w:t>
      </w:r>
      <w:r w:rsidR="00C71987"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risk </w:t>
      </w:r>
      <w:r w:rsidR="003C5115" w:rsidRPr="001034D2">
        <w:rPr>
          <w:rFonts w:cstheme="minorHAnsi"/>
          <w:color w:val="201F1E"/>
          <w:bdr w:val="none" w:sz="0" w:space="0" w:color="auto" w:frame="1"/>
        </w:rPr>
        <w:t>to</w:t>
      </w:r>
      <w:r w:rsidRPr="001034D2">
        <w:rPr>
          <w:rFonts w:cstheme="minorHAnsi"/>
          <w:color w:val="201F1E"/>
          <w:bdr w:val="none" w:sz="0" w:space="0" w:color="auto" w:frame="1"/>
        </w:rPr>
        <w:t xml:space="preserve"> optimise prevention and treatment </w:t>
      </w:r>
      <w:r w:rsidR="00AB38FE" w:rsidRPr="001034D2">
        <w:rPr>
          <w:rFonts w:cstheme="minorHAnsi"/>
          <w:color w:val="201F1E"/>
          <w:bdr w:val="none" w:sz="0" w:space="0" w:color="auto" w:frame="1"/>
        </w:rPr>
        <w:t xml:space="preserve">of disease </w:t>
      </w:r>
      <w:r w:rsidR="00791FEF" w:rsidRPr="001034D2">
        <w:rPr>
          <w:rFonts w:cstheme="minorHAnsi"/>
          <w:color w:val="201F1E"/>
          <w:bdr w:val="none" w:sz="0" w:space="0" w:color="auto" w:frame="1"/>
        </w:rPr>
        <w:fldChar w:fldCharType="begin" w:fldLock="1"/>
      </w:r>
      <w:r w:rsidR="00B638B4" w:rsidRPr="001034D2">
        <w:rPr>
          <w:rFonts w:cstheme="minorHAnsi"/>
          <w:color w:val="201F1E"/>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791FEF" w:rsidRPr="001034D2">
        <w:rPr>
          <w:rFonts w:cstheme="minorHAnsi"/>
          <w:noProof/>
          <w:color w:val="201F1E"/>
          <w:bdr w:val="none" w:sz="0" w:space="0" w:color="auto" w:frame="1"/>
        </w:rPr>
        <w:t>[1]</w:t>
      </w:r>
      <w:r w:rsidR="00791FEF" w:rsidRPr="001034D2">
        <w:rPr>
          <w:rFonts w:cstheme="minorHAnsi"/>
          <w:color w:val="201F1E"/>
          <w:bdr w:val="none" w:sz="0" w:space="0" w:color="auto" w:frame="1"/>
        </w:rPr>
        <w:fldChar w:fldCharType="end"/>
      </w:r>
      <w:r w:rsidR="002C2C69" w:rsidRPr="001034D2">
        <w:rPr>
          <w:rFonts w:cstheme="minorHAnsi"/>
          <w:color w:val="201F1E"/>
          <w:bdr w:val="none" w:sz="0" w:space="0" w:color="auto" w:frame="1"/>
        </w:rPr>
        <w:t xml:space="preserve">. </w:t>
      </w:r>
      <w:r w:rsidR="00EB28CC" w:rsidRPr="001034D2">
        <w:rPr>
          <w:rFonts w:cstheme="minorHAnsi"/>
          <w:color w:val="201F1E"/>
          <w:bdr w:val="none" w:sz="0" w:space="0" w:color="auto" w:frame="1"/>
        </w:rPr>
        <w:t>T</w:t>
      </w:r>
      <w:r w:rsidR="00563B42" w:rsidRPr="001034D2">
        <w:rPr>
          <w:rFonts w:cstheme="minorHAnsi"/>
          <w:color w:val="201F1E"/>
          <w:bdr w:val="none" w:sz="0" w:space="0" w:color="auto" w:frame="1"/>
        </w:rPr>
        <w:t xml:space="preserve">his approach </w:t>
      </w:r>
      <w:r w:rsidRPr="001034D2">
        <w:rPr>
          <w:rFonts w:cstheme="minorHAnsi"/>
          <w:color w:val="201F1E"/>
          <w:bdr w:val="none" w:sz="0" w:space="0" w:color="auto" w:frame="1"/>
        </w:rPr>
        <w:t xml:space="preserve">has been </w:t>
      </w:r>
      <w:r w:rsidR="00EA6014" w:rsidRPr="001034D2">
        <w:rPr>
          <w:rFonts w:cstheme="minorHAnsi"/>
          <w:color w:val="201F1E"/>
          <w:bdr w:val="none" w:sz="0" w:space="0" w:color="auto" w:frame="1"/>
        </w:rPr>
        <w:t>successfully</w:t>
      </w:r>
      <w:r w:rsidR="006C2713" w:rsidRPr="001034D2">
        <w:rPr>
          <w:rFonts w:cstheme="minorHAnsi"/>
          <w:color w:val="201F1E"/>
          <w:bdr w:val="none" w:sz="0" w:space="0" w:color="auto" w:frame="1"/>
        </w:rPr>
        <w:t xml:space="preserve"> applied </w:t>
      </w:r>
      <w:r w:rsidRPr="001034D2">
        <w:rPr>
          <w:rFonts w:cstheme="minorHAnsi"/>
          <w:color w:val="201F1E"/>
          <w:bdr w:val="none" w:sz="0" w:space="0" w:color="auto" w:frame="1"/>
        </w:rPr>
        <w:t xml:space="preserve">for decades to </w:t>
      </w:r>
      <w:r w:rsidR="00FE40A0" w:rsidRPr="001034D2">
        <w:rPr>
          <w:rFonts w:cstheme="minorHAnsi"/>
          <w:color w:val="201F1E"/>
          <w:bdr w:val="none" w:sz="0" w:space="0" w:color="auto" w:frame="1"/>
        </w:rPr>
        <w:t xml:space="preserve">identify individuals </w:t>
      </w:r>
      <w:r w:rsidRPr="001034D2">
        <w:rPr>
          <w:rFonts w:cstheme="minorHAnsi"/>
          <w:color w:val="201F1E"/>
          <w:bdr w:val="none" w:sz="0" w:space="0" w:color="auto" w:frame="1"/>
        </w:rPr>
        <w:t xml:space="preserve">who </w:t>
      </w:r>
      <w:r w:rsidR="00FE40A0" w:rsidRPr="001034D2">
        <w:rPr>
          <w:rFonts w:cstheme="minorHAnsi"/>
          <w:color w:val="201F1E"/>
          <w:bdr w:val="none" w:sz="0" w:space="0" w:color="auto" w:frame="1"/>
        </w:rPr>
        <w:t xml:space="preserve">benefit from </w:t>
      </w:r>
      <w:r w:rsidRPr="001034D2">
        <w:rPr>
          <w:rFonts w:cstheme="minorHAnsi"/>
          <w:color w:val="201F1E"/>
          <w:bdr w:val="none" w:sz="0" w:space="0" w:color="auto" w:frame="1"/>
        </w:rPr>
        <w:t>statin medication reduc</w:t>
      </w:r>
      <w:r w:rsidR="00FE40A0" w:rsidRPr="001034D2">
        <w:rPr>
          <w:rFonts w:cstheme="minorHAnsi"/>
          <w:color w:val="201F1E"/>
          <w:bdr w:val="none" w:sz="0" w:space="0" w:color="auto" w:frame="1"/>
        </w:rPr>
        <w:t>ing</w:t>
      </w:r>
      <w:r w:rsidRPr="001034D2">
        <w:rPr>
          <w:rFonts w:cstheme="minorHAnsi"/>
          <w:color w:val="201F1E"/>
          <w:bdr w:val="none" w:sz="0" w:space="0" w:color="auto" w:frame="1"/>
        </w:rPr>
        <w:t xml:space="preserve"> population levels of cardiovascular disease </w:t>
      </w:r>
      <w:r w:rsidR="00B638B4" w:rsidRPr="001034D2">
        <w:rPr>
          <w:rFonts w:cstheme="minorHAnsi"/>
          <w:color w:val="201F1E"/>
          <w:bdr w:val="none" w:sz="0" w:space="0" w:color="auto" w:frame="1"/>
        </w:rPr>
        <w:fldChar w:fldCharType="begin" w:fldLock="1"/>
      </w:r>
      <w:r w:rsidR="00B638B4" w:rsidRPr="001034D2">
        <w:rPr>
          <w:rFonts w:cstheme="minorHAnsi"/>
          <w:color w:val="201F1E"/>
          <w:bdr w:val="none" w:sz="0" w:space="0" w:color="auto" w:frame="1"/>
        </w:rPr>
        <w:instrText>ADDIN CSL_CITATION {"citationItems":[{"id":"ITEM-1","itemData":{"DOI":"10.1177/2048004016687211","abstract":"Cardiovascular disease is a significant and ever-growing problem in the United Kingdom, accounting for nearly one-third of all deaths and leading to significant morbidity. It is also of particular and pressing interest as developing countries experience a change in lifestyle which introduces novel risk factors for cardiovascular disease, leading to a boom in cardiovascular disease risk throughout the developing world. The burden of cardiovascular disease can be ameliorated by careful risk reduction and, as such, primary prevention is an important priority for all developers of health policy. Strong consensus exists between international guidelines regarding the necessity of smoking cessation, weight optimisation and the importance of exercise, whilst guidelines vary slightly in their approach to hypertension and considerably regarding their approach to optimal lipid profile which remains a contentious issue. Previously fashionable ideas such as the polypill appear devoid of in-vivo efficacy, but there remain areas of future interest such as the benefit of serum urate reduction and utility of reduction of homocysteine levels.","author":[{"dropping-particle":"","family":"Stewart","given":"Jack","non-dropping-particle":"","parse-names":false,"suffix":""},{"dropping-particle":"","family":"Manmathan","given":"Gavin","non-dropping-particle":"","parse-names":false,"suffix":""},{"dropping-particle":"","family":"Wilkinson","given":"Peter","non-dropping-particle":"","parse-names":false,"suffix":""}],"id":"ITEM-1","issued":{"date-parts":[["0"]]},"title":"Primary prevention of cardiovascular disease: A review of contemporary guidance and literature","type":"article-journal"},"uris":["http://www.mendeley.com/documents/?uuid=6914f755-2e2a-3942-bdbd-9bcc35ef3218"]}],"mendeley":{"formattedCitation":"[2]","plainTextFormattedCitation":"[2]","previouslyFormattedCitation":"[2]"},"properties":{"noteIndex":0},"schema":"https://github.com/citation-style-language/schema/raw/master/csl-citation.json"}</w:instrText>
      </w:r>
      <w:r w:rsidR="00B638B4"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[2]</w:t>
      </w:r>
      <w:r w:rsidR="00B638B4"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w:t>
      </w:r>
      <w:r w:rsidR="00C44707" w:rsidRPr="001034D2">
        <w:rPr>
          <w:rFonts w:cstheme="minorHAnsi"/>
          <w:color w:val="201F1E"/>
          <w:bdr w:val="none" w:sz="0" w:space="0" w:color="auto" w:frame="1"/>
        </w:rPr>
        <w:t>P</w:t>
      </w:r>
      <w:r w:rsidR="0034281A" w:rsidRPr="001034D2">
        <w:rPr>
          <w:rFonts w:cstheme="minorHAnsi"/>
          <w:color w:val="201F1E"/>
          <w:bdr w:val="none" w:sz="0" w:space="0" w:color="auto" w:frame="1"/>
        </w:rPr>
        <w:t xml:space="preserve">rediction modelling </w:t>
      </w:r>
      <w:r w:rsidRPr="001034D2">
        <w:rPr>
          <w:rFonts w:cstheme="minorHAnsi"/>
          <w:color w:val="201F1E"/>
          <w:bdr w:val="none" w:sz="0" w:space="0" w:color="auto" w:frame="1"/>
        </w:rPr>
        <w:t xml:space="preserve">involves combining several variables in a statistical </w:t>
      </w:r>
      <w:commentRangeStart w:id="4"/>
      <w:r w:rsidRPr="001034D2">
        <w:rPr>
          <w:rFonts w:cstheme="minorHAnsi"/>
          <w:color w:val="201F1E"/>
          <w:bdr w:val="none" w:sz="0" w:space="0" w:color="auto" w:frame="1"/>
        </w:rPr>
        <w:t xml:space="preserve">equation </w:t>
      </w:r>
      <w:commentRangeEnd w:id="4"/>
      <w:r w:rsidR="000A5C52">
        <w:rPr>
          <w:rStyle w:val="CommentReference"/>
        </w:rPr>
        <w:commentReference w:id="4"/>
      </w:r>
      <w:r w:rsidRPr="001034D2">
        <w:rPr>
          <w:rFonts w:cstheme="minorHAnsi"/>
          <w:color w:val="201F1E"/>
          <w:bdr w:val="none" w:sz="0" w:space="0" w:color="auto" w:frame="1"/>
        </w:rPr>
        <w:t xml:space="preserve">(for example a multivariable regression model) </w:t>
      </w:r>
      <w:r w:rsidR="00501BB1" w:rsidRPr="001034D2">
        <w:rPr>
          <w:rFonts w:cstheme="minorHAnsi"/>
          <w:color w:val="201F1E"/>
          <w:bdr w:val="none" w:sz="0" w:space="0" w:color="auto" w:frame="1"/>
        </w:rPr>
        <w:t>to</w:t>
      </w:r>
      <w:r w:rsidRPr="001034D2">
        <w:rPr>
          <w:rFonts w:cstheme="minorHAnsi"/>
          <w:color w:val="201F1E"/>
          <w:bdr w:val="none" w:sz="0" w:space="0" w:color="auto" w:frame="1"/>
        </w:rPr>
        <w:t xml:space="preserve"> </w:t>
      </w:r>
      <w:r w:rsidR="00AB172F" w:rsidRPr="001034D2">
        <w:rPr>
          <w:rFonts w:cstheme="minorHAnsi"/>
          <w:color w:val="201F1E"/>
          <w:bdr w:val="none" w:sz="0" w:space="0" w:color="auto" w:frame="1"/>
        </w:rPr>
        <w:t>estimate the occurrence of a future outcome</w:t>
      </w:r>
      <w:r w:rsidR="00B06B24" w:rsidRPr="001034D2">
        <w:rPr>
          <w:rFonts w:cstheme="minorHAnsi"/>
          <w:color w:val="201F1E"/>
          <w:bdr w:val="none" w:sz="0" w:space="0" w:color="auto" w:frame="1"/>
        </w:rPr>
        <w:t xml:space="preserve"> </w:t>
      </w:r>
      <w:r w:rsidR="00B06B24" w:rsidRPr="001034D2">
        <w:rPr>
          <w:rFonts w:cstheme="minorHAnsi"/>
          <w:color w:val="201F1E"/>
          <w:bdr w:val="none" w:sz="0" w:space="0" w:color="auto" w:frame="1"/>
        </w:rPr>
        <w:fldChar w:fldCharType="begin" w:fldLock="1"/>
      </w:r>
      <w:r w:rsidR="00627A3B" w:rsidRPr="001034D2">
        <w:rPr>
          <w:rFonts w:cstheme="minorHAnsi"/>
          <w:color w:val="201F1E"/>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B06B24" w:rsidRPr="001034D2">
        <w:rPr>
          <w:rFonts w:cstheme="minorHAnsi"/>
          <w:color w:val="201F1E"/>
          <w:bdr w:val="none" w:sz="0" w:space="0" w:color="auto" w:frame="1"/>
        </w:rPr>
        <w:fldChar w:fldCharType="separate"/>
      </w:r>
      <w:r w:rsidR="00B06B24" w:rsidRPr="001034D2">
        <w:rPr>
          <w:rFonts w:cstheme="minorHAnsi"/>
          <w:noProof/>
          <w:color w:val="201F1E"/>
          <w:bdr w:val="none" w:sz="0" w:space="0" w:color="auto" w:frame="1"/>
        </w:rPr>
        <w:t>[1]</w:t>
      </w:r>
      <w:r w:rsidR="00B06B24" w:rsidRPr="001034D2">
        <w:rPr>
          <w:rFonts w:cstheme="minorHAnsi"/>
          <w:color w:val="201F1E"/>
          <w:bdr w:val="none" w:sz="0" w:space="0" w:color="auto" w:frame="1"/>
        </w:rPr>
        <w:fldChar w:fldCharType="end"/>
      </w:r>
      <w:r w:rsidR="00B02FF0" w:rsidRPr="001034D2">
        <w:rPr>
          <w:rFonts w:cstheme="minorHAnsi"/>
          <w:color w:val="201F1E"/>
          <w:bdr w:val="none" w:sz="0" w:space="0" w:color="auto" w:frame="1"/>
        </w:rPr>
        <w:t>.</w:t>
      </w:r>
      <w:r w:rsidR="009A7099" w:rsidRPr="001034D2">
        <w:rPr>
          <w:rFonts w:cstheme="minorHAnsi"/>
          <w:color w:val="201F1E"/>
          <w:bdr w:val="none" w:sz="0" w:space="0" w:color="auto" w:frame="1"/>
        </w:rPr>
        <w:t xml:space="preserve"> </w:t>
      </w:r>
      <w:r w:rsidR="008A7E85" w:rsidRPr="001034D2">
        <w:rPr>
          <w:rFonts w:cstheme="minorHAnsi"/>
          <w:color w:val="201F1E"/>
          <w:bdr w:val="none" w:sz="0" w:space="0" w:color="auto" w:frame="1"/>
        </w:rPr>
        <w:t>Clinical p</w:t>
      </w:r>
      <w:r w:rsidRPr="001034D2">
        <w:rPr>
          <w:rFonts w:cstheme="minorHAnsi"/>
          <w:color w:val="201F1E"/>
          <w:bdr w:val="none" w:sz="0" w:space="0" w:color="auto" w:frame="1"/>
        </w:rPr>
        <w:t>rediction model</w:t>
      </w:r>
      <w:r w:rsidR="008A7E85" w:rsidRPr="001034D2">
        <w:rPr>
          <w:rFonts w:cstheme="minorHAnsi"/>
          <w:color w:val="201F1E"/>
          <w:bdr w:val="none" w:sz="0" w:space="0" w:color="auto" w:frame="1"/>
        </w:rPr>
        <w:t>s</w:t>
      </w:r>
      <w:r w:rsidRPr="001034D2">
        <w:rPr>
          <w:rFonts w:cstheme="minorHAnsi"/>
          <w:color w:val="201F1E"/>
          <w:bdr w:val="none" w:sz="0" w:space="0" w:color="auto" w:frame="1"/>
        </w:rPr>
        <w:t xml:space="preserve"> should be accurate</w:t>
      </w:r>
      <w:r w:rsidR="00B02FF0" w:rsidRPr="001034D2">
        <w:rPr>
          <w:rFonts w:cstheme="minorHAnsi"/>
          <w:color w:val="201F1E"/>
          <w:bdr w:val="none" w:sz="0" w:space="0" w:color="auto" w:frame="1"/>
        </w:rPr>
        <w:t xml:space="preserve"> </w:t>
      </w:r>
      <w:r w:rsidR="00B02FF0" w:rsidRPr="001034D2">
        <w:rPr>
          <w:rFonts w:cstheme="minorHAnsi"/>
          <w:color w:val="201F1E"/>
          <w:bdr w:val="none" w:sz="0" w:space="0" w:color="auto" w:frame="1"/>
        </w:rPr>
        <w:fldChar w:fldCharType="begin" w:fldLock="1"/>
      </w:r>
      <w:r w:rsidR="00126D5C"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B02FF0" w:rsidRPr="001034D2">
        <w:rPr>
          <w:rFonts w:cstheme="minorHAnsi"/>
          <w:color w:val="201F1E"/>
          <w:bdr w:val="none" w:sz="0" w:space="0" w:color="auto" w:frame="1"/>
        </w:rPr>
        <w:fldChar w:fldCharType="separate"/>
      </w:r>
      <w:r w:rsidR="00B02FF0" w:rsidRPr="001034D2">
        <w:rPr>
          <w:rFonts w:cstheme="minorHAnsi"/>
          <w:noProof/>
          <w:color w:val="201F1E"/>
          <w:bdr w:val="none" w:sz="0" w:space="0" w:color="auto" w:frame="1"/>
        </w:rPr>
        <w:t>[3]</w:t>
      </w:r>
      <w:r w:rsidR="00B02FF0"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w:t>
      </w:r>
      <w:r w:rsidR="003C5115" w:rsidRPr="001034D2">
        <w:rPr>
          <w:rFonts w:cstheme="minorHAnsi"/>
          <w:color w:val="201F1E"/>
          <w:bdr w:val="none" w:sz="0" w:space="0" w:color="auto" w:frame="1"/>
        </w:rPr>
        <w:t>i.e.,</w:t>
      </w:r>
      <w:r w:rsidRPr="001034D2">
        <w:rPr>
          <w:rFonts w:cstheme="minorHAnsi"/>
          <w:color w:val="201F1E"/>
          <w:bdr w:val="none" w:sz="0" w:space="0" w:color="auto" w:frame="1"/>
        </w:rPr>
        <w:t xml:space="preserve"> be able to discriminate between those who go on to get the disease and those who remain healthy</w:t>
      </w:r>
      <w:ins w:id="5" w:author="Tom Gaunt" w:date="2022-02-18T14:49:00Z">
        <w:r w:rsidR="000A5C52">
          <w:rPr>
            <w:rFonts w:cstheme="minorHAnsi"/>
            <w:color w:val="201F1E"/>
            <w:bdr w:val="none" w:sz="0" w:space="0" w:color="auto" w:frame="1"/>
          </w:rPr>
          <w:t>,</w:t>
        </w:r>
      </w:ins>
      <w:r w:rsidRPr="001034D2">
        <w:rPr>
          <w:rFonts w:cstheme="minorHAnsi"/>
          <w:color w:val="201F1E"/>
          <w:bdr w:val="none" w:sz="0" w:space="0" w:color="auto" w:frame="1"/>
        </w:rPr>
        <w:t xml:space="preserve"> and calibrated </w:t>
      </w:r>
      <w:r w:rsidR="00126D5C" w:rsidRPr="001034D2">
        <w:rPr>
          <w:rFonts w:cstheme="minorHAnsi"/>
          <w:color w:val="201F1E"/>
          <w:bdr w:val="none" w:sz="0" w:space="0" w:color="auto" w:frame="1"/>
        </w:rPr>
        <w:fldChar w:fldCharType="begin" w:fldLock="1"/>
      </w:r>
      <w:r w:rsidR="00B06B24"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126D5C" w:rsidRPr="001034D2">
        <w:rPr>
          <w:rFonts w:cstheme="minorHAnsi"/>
          <w:color w:val="201F1E"/>
          <w:bdr w:val="none" w:sz="0" w:space="0" w:color="auto" w:frame="1"/>
        </w:rPr>
        <w:fldChar w:fldCharType="separate"/>
      </w:r>
      <w:r w:rsidR="00126D5C" w:rsidRPr="001034D2">
        <w:rPr>
          <w:rFonts w:cstheme="minorHAnsi"/>
          <w:noProof/>
          <w:color w:val="201F1E"/>
          <w:bdr w:val="none" w:sz="0" w:space="0" w:color="auto" w:frame="1"/>
        </w:rPr>
        <w:t>[3]</w:t>
      </w:r>
      <w:r w:rsidR="00126D5C" w:rsidRPr="001034D2">
        <w:rPr>
          <w:rFonts w:cstheme="minorHAnsi"/>
          <w:color w:val="201F1E"/>
          <w:bdr w:val="none" w:sz="0" w:space="0" w:color="auto" w:frame="1"/>
        </w:rPr>
        <w:fldChar w:fldCharType="end"/>
      </w:r>
      <w:r w:rsidR="00126D5C" w:rsidRPr="001034D2">
        <w:rPr>
          <w:rFonts w:cstheme="minorHAnsi"/>
          <w:color w:val="201F1E"/>
          <w:bdr w:val="none" w:sz="0" w:space="0" w:color="auto" w:frame="1"/>
        </w:rPr>
        <w:t xml:space="preserve"> </w:t>
      </w:r>
      <w:r w:rsidRPr="001034D2">
        <w:rPr>
          <w:rFonts w:cstheme="minorHAnsi"/>
          <w:color w:val="201F1E"/>
          <w:bdr w:val="none" w:sz="0" w:space="0" w:color="auto" w:frame="1"/>
        </w:rPr>
        <w:t>such that the proportion predicted to get disease is similar to that subsequently observed), feasible (</w:t>
      </w:r>
      <w:r w:rsidR="003C5115" w:rsidRPr="001034D2">
        <w:rPr>
          <w:rFonts w:cstheme="minorHAnsi"/>
          <w:color w:val="201F1E"/>
          <w:bdr w:val="none" w:sz="0" w:space="0" w:color="auto" w:frame="1"/>
        </w:rPr>
        <w:t>i.e.,</w:t>
      </w:r>
      <w:r w:rsidRPr="001034D2">
        <w:rPr>
          <w:rFonts w:cstheme="minorHAnsi"/>
          <w:color w:val="201F1E"/>
          <w:bdr w:val="none" w:sz="0" w:space="0" w:color="auto" w:frame="1"/>
        </w:rPr>
        <w:t xml:space="preserve"> using variables that are </w:t>
      </w:r>
      <w:del w:id="6" w:author="Tom Gaunt" w:date="2022-02-18T14:49:00Z">
        <w:r w:rsidRPr="001034D2" w:rsidDel="000A5C52">
          <w:rPr>
            <w:rFonts w:cstheme="minorHAnsi"/>
            <w:color w:val="201F1E"/>
            <w:bdr w:val="none" w:sz="0" w:space="0" w:color="auto" w:frame="1"/>
          </w:rPr>
          <w:delText xml:space="preserve">possible and </w:delText>
        </w:r>
      </w:del>
      <w:r w:rsidRPr="001034D2">
        <w:rPr>
          <w:rFonts w:cstheme="minorHAnsi"/>
          <w:color w:val="201F1E"/>
          <w:bdr w:val="none" w:sz="0" w:space="0" w:color="auto" w:frame="1"/>
        </w:rPr>
        <w:t xml:space="preserve">relatively easy to obtain) and cost-efficient. New prediction models should be compared to those already used in terms of accuracy, </w:t>
      </w:r>
      <w:r w:rsidR="003C5115" w:rsidRPr="001034D2">
        <w:rPr>
          <w:rFonts w:cstheme="minorHAnsi"/>
          <w:color w:val="201F1E"/>
          <w:bdr w:val="none" w:sz="0" w:space="0" w:color="auto" w:frame="1"/>
        </w:rPr>
        <w:t>feasibility,</w:t>
      </w:r>
      <w:r w:rsidRPr="001034D2">
        <w:rPr>
          <w:rFonts w:cstheme="minorHAnsi"/>
          <w:color w:val="201F1E"/>
          <w:bdr w:val="none" w:sz="0" w:space="0" w:color="auto" w:frame="1"/>
        </w:rPr>
        <w:t xml:space="preserve"> and cost.</w:t>
      </w:r>
    </w:p>
    <w:p w14:paraId="01BC30F1" w14:textId="77777777" w:rsidR="00A945FA" w:rsidRDefault="00A945FA" w:rsidP="00210FAD">
      <w:pPr>
        <w:shd w:val="clear" w:color="auto" w:fill="FFFFFF"/>
        <w:rPr>
          <w:rFonts w:cstheme="minorHAnsi"/>
          <w:color w:val="201F1E"/>
          <w:bdr w:val="none" w:sz="0" w:space="0" w:color="auto" w:frame="1"/>
        </w:rPr>
      </w:pPr>
    </w:p>
    <w:p w14:paraId="72DB9B6C" w14:textId="1E24C58E" w:rsidR="006C569E" w:rsidRDefault="00367D38" w:rsidP="00210FAD">
      <w:pPr>
        <w:shd w:val="clear" w:color="auto" w:fill="FFFFFF"/>
        <w:rPr>
          <w:rFonts w:cstheme="minorHAnsi"/>
          <w:lang w:val="en-US"/>
        </w:rPr>
      </w:pPr>
      <w:r>
        <w:rPr>
          <w:rFonts w:cstheme="minorHAnsi"/>
          <w:bdr w:val="none" w:sz="0" w:space="0" w:color="auto" w:frame="1"/>
        </w:rPr>
        <w:t xml:space="preserve">Deciding </w:t>
      </w:r>
      <w:r w:rsidRPr="008B5C23">
        <w:rPr>
          <w:rFonts w:cstheme="minorHAnsi"/>
          <w:lang w:val="en-US"/>
        </w:rPr>
        <w:t xml:space="preserve">which variables to include in a prediction model is </w:t>
      </w:r>
      <w:del w:id="7" w:author="Neil Pearce" w:date="2022-02-11T11:01:00Z">
        <w:r w:rsidR="00FC7F96" w:rsidDel="00092DE4">
          <w:rPr>
            <w:rFonts w:cstheme="minorHAnsi"/>
            <w:lang w:val="en-US"/>
          </w:rPr>
          <w:delText xml:space="preserve">arguably </w:delText>
        </w:r>
      </w:del>
      <w:ins w:id="8" w:author="Neil Pearce" w:date="2022-02-11T11:01:00Z">
        <w:r w:rsidR="00092DE4">
          <w:rPr>
            <w:rFonts w:cstheme="minorHAnsi"/>
            <w:lang w:val="en-US"/>
          </w:rPr>
          <w:t xml:space="preserve">one of </w:t>
        </w:r>
      </w:ins>
      <w:commentRangeStart w:id="9"/>
      <w:r>
        <w:rPr>
          <w:rFonts w:cstheme="minorHAnsi"/>
          <w:lang w:val="en-US"/>
        </w:rPr>
        <w:t>the</w:t>
      </w:r>
      <w:commentRangeEnd w:id="9"/>
      <w:r w:rsidR="00092DE4">
        <w:rPr>
          <w:rStyle w:val="CommentReference"/>
        </w:rPr>
        <w:commentReference w:id="9"/>
      </w:r>
      <w:r>
        <w:rPr>
          <w:rFonts w:cstheme="minorHAnsi"/>
          <w:lang w:val="en-US"/>
        </w:rPr>
        <w:t xml:space="preserve"> </w:t>
      </w:r>
      <w:r w:rsidR="00FC7F96">
        <w:rPr>
          <w:rFonts w:cstheme="minorHAnsi"/>
          <w:lang w:val="en-US"/>
        </w:rPr>
        <w:t xml:space="preserve">most </w:t>
      </w:r>
      <w:r w:rsidRPr="008B5C23">
        <w:rPr>
          <w:rFonts w:cstheme="minorHAnsi"/>
          <w:lang w:val="en-US"/>
        </w:rPr>
        <w:t xml:space="preserve">important </w:t>
      </w:r>
      <w:r w:rsidR="003C2217">
        <w:rPr>
          <w:rFonts w:cstheme="minorHAnsi"/>
          <w:lang w:val="en-US"/>
        </w:rPr>
        <w:t xml:space="preserve">and </w:t>
      </w:r>
      <w:r w:rsidR="00FC7F96">
        <w:rPr>
          <w:rFonts w:cstheme="minorHAnsi"/>
          <w:lang w:val="en-US"/>
        </w:rPr>
        <w:t>difficult</w:t>
      </w:r>
      <w:r w:rsidR="003C2217">
        <w:rPr>
          <w:rFonts w:cstheme="minorHAnsi"/>
          <w:lang w:val="en-US"/>
        </w:rPr>
        <w:t xml:space="preserve"> step</w:t>
      </w:r>
      <w:ins w:id="10" w:author="Tom Gaunt" w:date="2022-02-18T14:50:00Z">
        <w:r w:rsidR="000A5C52">
          <w:rPr>
            <w:rFonts w:cstheme="minorHAnsi"/>
            <w:lang w:val="en-US"/>
          </w:rPr>
          <w:t>s</w:t>
        </w:r>
      </w:ins>
      <w:r w:rsidR="003C2217">
        <w:rPr>
          <w:rFonts w:cstheme="minorHAnsi"/>
          <w:lang w:val="en-US"/>
        </w:rPr>
        <w:t xml:space="preserve"> in the</w:t>
      </w:r>
      <w:r w:rsidR="00B44EDB">
        <w:rPr>
          <w:rFonts w:cstheme="minorHAnsi"/>
          <w:lang w:val="en-US"/>
        </w:rPr>
        <w:t xml:space="preserve"> model development</w:t>
      </w:r>
      <w:r w:rsidR="003C2217">
        <w:rPr>
          <w:rFonts w:cstheme="minorHAnsi"/>
          <w:lang w:val="en-US"/>
        </w:rPr>
        <w:t xml:space="preserve"> process</w:t>
      </w:r>
      <w:r w:rsidR="00FC7F96">
        <w:rPr>
          <w:rFonts w:cstheme="minorHAnsi"/>
          <w:lang w:val="en-US"/>
        </w:rPr>
        <w:t xml:space="preserve"> </w:t>
      </w:r>
      <w:r w:rsidRPr="008B5C23">
        <w:rPr>
          <w:rFonts w:cstheme="minorHAnsi"/>
          <w:lang w:val="en-US"/>
        </w:rPr>
        <w:fldChar w:fldCharType="begin" w:fldLock="1"/>
      </w:r>
      <w:r w:rsidR="00FB2E82">
        <w:rPr>
          <w:rFonts w:cstheme="minorHAnsi"/>
          <w:lang w:val="en-US"/>
        </w:rPr>
        <w:instrText>ADDIN CSL_CITATION {"citationItems":[{"id":"ITEM-1","itemData":{"DOI":"10.1136/fmch-2019-000262","ISSN":"20098774","PMID":"32148735","abstract":"Clinical prediction models are used frequently in clinical practice to identify patients who are at risk of developing an adverse outcome so that preventive measures can be initiated. A prediction model can be developed in a number of ways; however, an appropriate variable selection strategy needs to be followed in all cases. Our purpose is to introduce readers to the concept of variable selection in prediction modelling, including the importance of variable selection and variable reduction strategies. We will discuss the various variable selection techniques that can be applied during prediction model building (backward elimination, forward selection, stepwise selection and all possible subset selection), and the stopping rule/selection criteria in variable selection (p values, Akaike information criterion, Bayesian information criterion and Mallows' C p statistic). This paper focuses on the importance of including appropriate variables, following the proper steps, and adopting the proper methods when selecting variables for prediction models.","author":[{"dropping-particle":"","family":"Chowdhury","given":"Mohammad Ziaul Islam","non-dropping-particle":"","parse-names":false,"suffix":""},{"dropping-particle":"","family":"Turin","given":"Tanvir C.","non-dropping-particle":"","parse-names":false,"suffix":""}],"container-title":"Family Medicine and Community Health","id":"ITEM-1","issue":"1","issued":{"date-parts":[["2020","2","16"]]},"page":"262","publisher":"BMJ Publishing Group","title":"Variable selection strategies and its importance in clinical prediction modelling","type":"article-journal","volume":"8"},"uris":["http://www.mendeley.com/documents/?uuid=2ca0503c-90ec-3ec9-b3b7-dc29f15275f6"]}],"mendeley":{"formattedCitation":"[4]","plainTextFormattedCitation":"[4]","previouslyFormattedCitation":"[4]"},"properties":{"noteIndex":0},"schema":"https://github.com/citation-style-language/schema/raw/master/csl-citation.json"}</w:instrText>
      </w:r>
      <w:r w:rsidRPr="008B5C23">
        <w:rPr>
          <w:rFonts w:cstheme="minorHAnsi"/>
          <w:lang w:val="en-US"/>
        </w:rPr>
        <w:fldChar w:fldCharType="separate"/>
      </w:r>
      <w:r w:rsidR="0078175B" w:rsidRPr="0078175B">
        <w:rPr>
          <w:rFonts w:cstheme="minorHAnsi"/>
          <w:noProof/>
          <w:lang w:val="en-US"/>
        </w:rPr>
        <w:t>[4]</w:t>
      </w:r>
      <w:r w:rsidRPr="008B5C23">
        <w:rPr>
          <w:rFonts w:cstheme="minorHAnsi"/>
          <w:lang w:val="en-US"/>
        </w:rPr>
        <w:fldChar w:fldCharType="end"/>
      </w:r>
      <w:r w:rsidRPr="008B5C23">
        <w:rPr>
          <w:rFonts w:cstheme="minorHAnsi"/>
          <w:lang w:val="en-US"/>
        </w:rPr>
        <w:t>.</w:t>
      </w:r>
      <w:r>
        <w:rPr>
          <w:rFonts w:cstheme="minorHAnsi"/>
          <w:lang w:val="en-US"/>
        </w:rPr>
        <w:t xml:space="preserve"> </w:t>
      </w:r>
      <w:r w:rsidR="00210FAD" w:rsidRPr="001034D2">
        <w:rPr>
          <w:rFonts w:cstheme="minorHAnsi"/>
          <w:color w:val="201F1E"/>
          <w:bdr w:val="none" w:sz="0" w:space="0" w:color="auto" w:frame="1"/>
        </w:rPr>
        <w:t xml:space="preserve">Traditionally, prediction models have been based on established risk factors </w:t>
      </w:r>
      <w:commentRangeStart w:id="11"/>
      <w:commentRangeStart w:id="12"/>
      <w:r w:rsidR="00210FAD" w:rsidRPr="001034D2">
        <w:rPr>
          <w:rFonts w:cstheme="minorHAnsi"/>
          <w:color w:val="201F1E"/>
          <w:bdr w:val="none" w:sz="0" w:space="0" w:color="auto" w:frame="1"/>
        </w:rPr>
        <w:t>(causally related to the outcome of interest)</w:t>
      </w:r>
      <w:commentRangeEnd w:id="11"/>
      <w:r w:rsidR="00956BBE">
        <w:rPr>
          <w:rStyle w:val="CommentReference"/>
        </w:rPr>
        <w:commentReference w:id="11"/>
      </w:r>
      <w:commentRangeEnd w:id="12"/>
      <w:r w:rsidR="00956BBE">
        <w:rPr>
          <w:rStyle w:val="CommentReference"/>
        </w:rPr>
        <w:commentReference w:id="12"/>
      </w:r>
      <w:r w:rsidR="00210FAD" w:rsidRPr="001034D2">
        <w:rPr>
          <w:rFonts w:cstheme="minorHAnsi"/>
          <w:color w:val="201F1E"/>
          <w:bdr w:val="none" w:sz="0" w:space="0" w:color="auto" w:frame="1"/>
        </w:rPr>
        <w:t>, for example cardiovascular risk prediction tools in common use internationally, such as the pooled cohort equation</w:t>
      </w:r>
      <w:r w:rsidR="00791FEF" w:rsidRPr="001034D2">
        <w:rPr>
          <w:rFonts w:cstheme="minorHAnsi"/>
          <w:color w:val="201F1E"/>
          <w:bdr w:val="none" w:sz="0" w:space="0" w:color="auto" w:frame="1"/>
        </w:rPr>
        <w:t xml:space="preserve"> </w:t>
      </w:r>
      <w:r w:rsidR="00791FEF" w:rsidRPr="001034D2">
        <w:rPr>
          <w:rFonts w:cstheme="minorHAnsi"/>
          <w:color w:val="201F1E"/>
          <w:bdr w:val="none" w:sz="0" w:space="0" w:color="auto" w:frame="1"/>
        </w:rPr>
        <w:fldChar w:fldCharType="begin" w:fldLock="1"/>
      </w:r>
      <w:r w:rsidR="00FB2E82">
        <w:rPr>
          <w:rFonts w:cstheme="minorHAnsi"/>
          <w:color w:val="201F1E"/>
          <w:bdr w:val="none" w:sz="0" w:space="0" w:color="auto" w:frame="1"/>
        </w:rPr>
        <w:instrText>ADDIN CSL_CITATION {"citationItems":[{"id":"ITEM-1","itemData":{"DOI":"10.1016/j.jacc.2013.11.005","author":[{"dropping-particle":"","family":"Goff","given":"David C","non-dropping-particle":"","parse-names":false,"suffix":""},{"dropping-particle":"","family":"Donald Lloyd-Jones","given":"Co-Chair M","non-dropping-particle":"","parse-names":false,"suffix":""},{"dropping-particle":"","family":"Glen Bennett","given":"Co-Chair","non-dropping-particle":"","parse-names":false,"suffix":""},{"dropping-particle":"","family":"Coady","given":"Sean","non-dropping-particle":"","parse-names":false,"suffix":""},{"dropping-particle":"","family":"D","given":"Ralph B","non-dropping-particle":"","parse-names":false,"suffix":""},{"dropping-particle":"","family":"Raymond Gibbons","given":"Faha","non-dropping-particle":"","parse-names":false,"suffix":""},{"dropping-particle":"","family":"Philip Greenland","given":"Faha","non-dropping-particle":"","parse-names":false,"suffix":""},{"dropping-particle":"","family":"Daniel Lackland","given":"Faha T","non-dropping-particle":"","parse-names":false,"suffix":""},{"dropping-particle":"","family":"Daniel Levy","given":"Faha","non-dropping-particle":"","parse-names":false,"suffix":""},{"dropping-particle":"","family":"O","given":"Christopher J","non-dropping-particle":"","parse-names":false,"suffix":""},{"dropping-particle":"","family":"Robinson","given":"Jennifer G","non-dropping-particle":"","parse-names":false,"suffix":""},{"dropping-particle":"","family":"Sanford Schwartz","given":"Faha J","non-dropping-particle":"","parse-names":false,"suffix":""},{"dropping-particle":"","family":"Shero","given":"Susan T","non-dropping-particle":"","parse-names":false,"suffix":""},{"dropping-particle":"","family":"Smith","given":"Sidney C","non-dropping-particle":"","parse-names":false,"suffix":""},{"dropping-particle":"","family":"Paul Sorlie","given":"Faha","non-dropping-particle":"","parse-names":false,"suffix":""},{"dropping-particle":"","family":"Stone","given":"Neil J","non-dropping-particle":"","parse-names":false,"suffix":""},{"dropping-particle":"","family":"Peter F Wilson","given":"Faha W","non-dropping-particle":"","parse-names":false,"suffix":""},{"dropping-particle":"","family":"Jordan","given":"Harmon S","non-dropping-particle":"","parse-names":false,"suffix":""},{"dropping-particle":"","family":"Lev Nevo","given":"SCD","non-dropping-particle":"","parse-names":false,"suffix":""},{"dropping-particle":"","family":"Wnek","given":"Janusz","non-dropping-particle":"","parse-names":false,"suffix":""},{"dropping-particle":"","family":"Anderson","given":"Jeffrey L","non-dropping-particle":"","parse-names":false,"suffix":""},{"dropping-particle":"","family":"Jonathan Halperin","given":"Chair L","non-dropping-particle":"","parse-names":false,"suffix":""},{"dropping-particle":"","family":"Albert","given":"Nancy M","non-dropping-particle":"","parse-names":false,"suffix":""},{"dropping-particle":"","family":"Biykem Bozkurt","given":"Faha","non-dropping-particle":"","parse-names":false,"suffix":""},{"dropping-particle":"","family":"Ralph Brindis","given":"Faha G","non-dropping-particle":"","parse-names":false,"suffix":""},{"dropping-particle":"","family":"Lesley Curtis","given":"Macc H","non-dropping-particle":"","parse-names":false,"suffix":""},{"dropping-particle":"","family":"David DeMets","given":"Faha","non-dropping-particle":"","parse-names":false,"suffix":""},{"dropping-particle":"","family":"Hochman","given":"Judith S","non-dropping-particle":"","parse-names":false,"suffix":""},{"dropping-particle":"","family":"Richard Kovacs","given":"Faha J","non-dropping-particle":"","parse-names":false,"suffix":""},{"dropping-particle":"","family":"Magnus Ohman","given":"Faha E","non-dropping-particle":"","parse-names":false,"suffix":""},{"dropping-particle":"","family":"Susan Pressler","given":"Facc J","non-dropping-particle":"","parse-names":false,"suffix":""},{"dropping-particle":"","family":"Frank Sellke","given":"Faha W","non-dropping-particle":"","parse-names":false,"suffix":""},{"dropping-particle":"","family":"Win-Kuang Shen","given":"Faha","non-dropping-particle":"","parse-names":false,"suffix":""},{"dropping-particle":"","family":"Gordon Tomaselli","given":"Chair F","non-dropping-particle":"","parse-names":false,"suffix":""}],"id":"ITEM-1","issue":"25","issued":{"date-parts":[["2014"]]},"title":"2013 ACC/AHA Guideline on the Assessment of Cardiovascular Risk: A Report of the American College of Cardiology/American Heart Association Task Force on Practice Guidelines","type":"article-journal","volume":"63"},"uris":["http://www.mendeley.com/documents/?uuid=4a8a202b-7c15-3c9a-8eda-de3cde19f138"]}],"mendeley":{"formattedCitation":"[5]","plainTextFormattedCitation":"[5]","previouslyFormattedCitation":"[5]"},"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78175B" w:rsidRPr="0078175B">
        <w:rPr>
          <w:rFonts w:cstheme="minorHAnsi"/>
          <w:noProof/>
          <w:color w:val="201F1E"/>
          <w:bdr w:val="none" w:sz="0" w:space="0" w:color="auto" w:frame="1"/>
        </w:rPr>
        <w:t>[5]</w:t>
      </w:r>
      <w:r w:rsidR="00791FEF" w:rsidRPr="001034D2">
        <w:rPr>
          <w:rFonts w:cstheme="minorHAnsi"/>
          <w:color w:val="201F1E"/>
          <w:bdr w:val="none" w:sz="0" w:space="0" w:color="auto" w:frame="1"/>
        </w:rPr>
        <w:fldChar w:fldCharType="end"/>
      </w:r>
      <w:r w:rsidR="00210FAD" w:rsidRPr="001034D2">
        <w:rPr>
          <w:rFonts w:cstheme="minorHAnsi"/>
          <w:color w:val="201F1E"/>
          <w:bdr w:val="none" w:sz="0" w:space="0" w:color="auto" w:frame="1"/>
        </w:rPr>
        <w:t xml:space="preserve"> and Q-risk</w:t>
      </w:r>
      <w:r w:rsidR="00791FEF" w:rsidRPr="001034D2">
        <w:rPr>
          <w:rFonts w:cstheme="minorHAnsi"/>
          <w:color w:val="201F1E"/>
          <w:bdr w:val="none" w:sz="0" w:space="0" w:color="auto" w:frame="1"/>
        </w:rPr>
        <w:t xml:space="preserve"> </w:t>
      </w:r>
      <w:r w:rsidR="00791FEF" w:rsidRPr="001034D2">
        <w:rPr>
          <w:rFonts w:cstheme="minorHAnsi"/>
          <w:color w:val="201F1E"/>
          <w:bdr w:val="none" w:sz="0" w:space="0" w:color="auto" w:frame="1"/>
        </w:rPr>
        <w:fldChar w:fldCharType="begin" w:fldLock="1"/>
      </w:r>
      <w:r w:rsidR="00FB2E82">
        <w:rPr>
          <w:rFonts w:cstheme="minorHAnsi"/>
          <w:color w:val="201F1E"/>
          <w:bdr w:val="none" w:sz="0" w:space="0" w:color="auto" w:frame="1"/>
        </w:rPr>
        <w:instrText>ADDIN CSL_CITATION {"citationItems":[{"id":"ITEM-1","itemData":{"DOI":"10.1136/BMJ.J2099","ISSN":"1756-1833","PMID":"28536104","abstract":"Objectives  To develop and validate updated QRISK3 prediction algorithms to estimate the 10 year risk of cardiovascular disease in women and men accounting for potential new risk factors.\n\nDesign  Prospective open cohort study.\n\nSetting  General practices in England providing data for the QResearch database.\n\nParticipants  1309 QResearch general practices in England: 981 practices were used to develop the scores and a separate set of 328 practices were used to validate the scores. 7.89 million patients aged 25-84 years were in the derivation cohort and 2.67 million patients in the validation cohort. Patients were free of cardiovascular disease and not prescribed statins at baseline.\n\nMethods  Cox proportional hazards models in the derivation cohort to derive separate risk equations in men and women for evaluation at 10 years. Risk factors considered included those already in QRISK2 (age, ethnicity, deprivation, systolic blood pressure, body mass index, total cholesterol: high density lipoprotein cholesterol ratio, smoking, family history of coronary heart disease in a first degree relative aged less than 60 years, type 1 diabetes, type 2 diabetes, treated hypertension, rheumatoid arthritis, atrial fibrillation, chronic kidney disease (stage 4 or 5)) and new risk factors (chronic kidney disease (stage 3, 4, or 5), a measure of systolic blood pressure variability (standard deviation of repeated measures), migraine, corticosteroids, systemic lupus erythematosus (SLE), atypical antipsychotics, severe mental illness, and HIV/AIDs). We also considered erectile dysfunction diagnosis or treatment in men. Measures of calibration and discrimination were determined in the validation cohort for men and women separately and for individual subgroups by age group, ethnicity, and baseline disease status.\n\nMain outcome measures  Incident cardiovascular disease recorded on any of the following three linked data sources: general practice, mortality, or hospital admission records.\n\nResults  363 565 incident cases of cardiovascular disease were identified in the derivation cohort during follow-up arising from 50.8 million person years of observation. All new risk factors considered met the model inclusion criteria except for HIV/AIDS, which was not statistically significant. The models had good calibration and high levels of explained variation and discrimination. In women, the algorithm explained 59.6% of the variation in time to diagnosis of cardiovascular disease (R2, wi…","author":[{"dropping-particle":"","family":"Hippisley-Cox","given":"Julia","non-dropping-particle":"","parse-names":false,"suffix":""},{"dropping-particle":"","family":"Coupland","given":"Carol","non-dropping-particle":"","parse-names":false,"suffix":""},{"dropping-particle":"","family":"Brindle","given":"Peter","non-dropping-particle":"","parse-names":false,"suffix":""}],"container-title":"BMJ","id":"ITEM-1","issued":{"date-parts":[["2017","5","23"]]},"publisher":"British Medical Journal Publishing Group","title":"Development and validation of QRISK3 risk prediction algorithms to estimate future risk of cardiovascular disease: prospective cohort study","type":"article-journal","volume":"357"},"uris":["http://www.mendeley.com/documents/?uuid=984a6877-1833-3aee-bc3f-196d4ff539d7"]}],"mendeley":{"formattedCitation":"[6]","plainTextFormattedCitation":"[6]","previouslyFormattedCitation":"[6]"},"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78175B" w:rsidRPr="0078175B">
        <w:rPr>
          <w:rFonts w:cstheme="minorHAnsi"/>
          <w:noProof/>
          <w:color w:val="201F1E"/>
          <w:bdr w:val="none" w:sz="0" w:space="0" w:color="auto" w:frame="1"/>
        </w:rPr>
        <w:t>[6]</w:t>
      </w:r>
      <w:r w:rsidR="00791FEF" w:rsidRPr="001034D2">
        <w:rPr>
          <w:rFonts w:cstheme="minorHAnsi"/>
          <w:color w:val="201F1E"/>
          <w:bdr w:val="none" w:sz="0" w:space="0" w:color="auto" w:frame="1"/>
        </w:rPr>
        <w:fldChar w:fldCharType="end"/>
      </w:r>
      <w:r w:rsidR="00210FAD" w:rsidRPr="001034D2">
        <w:rPr>
          <w:rFonts w:cstheme="minorHAnsi"/>
          <w:color w:val="201F1E"/>
          <w:bdr w:val="none" w:sz="0" w:space="0" w:color="auto" w:frame="1"/>
        </w:rPr>
        <w:t xml:space="preserve">, include </w:t>
      </w:r>
      <w:r w:rsidR="00210FAD" w:rsidRPr="008B5C23">
        <w:rPr>
          <w:rFonts w:cstheme="minorHAnsi"/>
          <w:bdr w:val="none" w:sz="0" w:space="0" w:color="auto" w:frame="1"/>
        </w:rPr>
        <w:t>established cardiovascular risk factors such as cigarette smoking, systolic blood pressure and diabetes.</w:t>
      </w:r>
      <w:r w:rsidR="008B5C23" w:rsidRPr="008B5C23">
        <w:rPr>
          <w:rFonts w:cstheme="minorHAnsi"/>
          <w:bdr w:val="none" w:sz="0" w:space="0" w:color="auto" w:frame="1"/>
        </w:rPr>
        <w:t xml:space="preserve"> </w:t>
      </w:r>
      <w:r w:rsidR="00FB3E8A" w:rsidRPr="008B5C23">
        <w:rPr>
          <w:rFonts w:cstheme="minorHAnsi"/>
          <w:lang w:val="en-US"/>
        </w:rPr>
        <w:t xml:space="preserve">However, </w:t>
      </w:r>
      <w:r w:rsidR="00A1213E">
        <w:rPr>
          <w:rFonts w:cstheme="minorHAnsi"/>
          <w:lang w:val="en-US"/>
        </w:rPr>
        <w:t xml:space="preserve">identifying risk factors </w:t>
      </w:r>
      <w:r w:rsidR="00FB3E8A" w:rsidRPr="008B5C23">
        <w:rPr>
          <w:rFonts w:cstheme="minorHAnsi"/>
          <w:lang w:val="en-US"/>
        </w:rPr>
        <w:t>is time consuming</w:t>
      </w:r>
      <w:r w:rsidR="005C7E48">
        <w:rPr>
          <w:rFonts w:cstheme="minorHAnsi"/>
          <w:lang w:val="en-US"/>
        </w:rPr>
        <w:t xml:space="preserve"> and laborious</w:t>
      </w:r>
      <w:r w:rsidR="00D577F2">
        <w:rPr>
          <w:rFonts w:cstheme="minorHAnsi"/>
          <w:lang w:val="en-US"/>
        </w:rPr>
        <w:t xml:space="preserve"> and</w:t>
      </w:r>
      <w:r w:rsidR="00FB3E8A" w:rsidRPr="008B5C23">
        <w:rPr>
          <w:rFonts w:cstheme="minorHAnsi"/>
          <w:lang w:val="en-US"/>
        </w:rPr>
        <w:t xml:space="preserve"> </w:t>
      </w:r>
      <w:r w:rsidR="00AA43F8">
        <w:rPr>
          <w:rFonts w:cstheme="minorHAnsi"/>
          <w:lang w:val="en-US"/>
        </w:rPr>
        <w:t>may be subject to selection biases</w:t>
      </w:r>
      <w:r w:rsidR="00EF773E">
        <w:rPr>
          <w:rFonts w:cstheme="minorHAnsi"/>
          <w:lang w:val="en-US"/>
        </w:rPr>
        <w:t xml:space="preserve"> if the variables</w:t>
      </w:r>
      <w:r w:rsidR="00B92CE3">
        <w:rPr>
          <w:rFonts w:cstheme="minorHAnsi"/>
          <w:lang w:val="en-US"/>
        </w:rPr>
        <w:t xml:space="preserve"> were preselected</w:t>
      </w:r>
      <w:r w:rsidR="005E7CCE">
        <w:rPr>
          <w:rFonts w:cstheme="minorHAnsi"/>
          <w:lang w:val="en-US"/>
        </w:rPr>
        <w:t xml:space="preserve"> using prior knowledge</w:t>
      </w:r>
      <w:r w:rsidR="005C7E48">
        <w:rPr>
          <w:rFonts w:cstheme="minorHAnsi"/>
          <w:lang w:val="en-US"/>
        </w:rPr>
        <w:t xml:space="preserve">. This process may not be </w:t>
      </w:r>
      <w:r w:rsidR="005C7E48" w:rsidRPr="008B5C23">
        <w:rPr>
          <w:rFonts w:cstheme="minorHAnsi"/>
          <w:lang w:val="en-US"/>
        </w:rPr>
        <w:t>optimal or practical when applied to large datasets</w:t>
      </w:r>
      <w:r w:rsidR="005C7E48">
        <w:rPr>
          <w:rFonts w:cstheme="minorHAnsi"/>
          <w:lang w:val="en-US"/>
        </w:rPr>
        <w:t xml:space="preserve"> and must be repeated with every new dataset.</w:t>
      </w:r>
    </w:p>
    <w:p w14:paraId="3EE0BC9C" w14:textId="77777777" w:rsidR="006C569E" w:rsidRDefault="006C569E" w:rsidP="00210FAD">
      <w:pPr>
        <w:shd w:val="clear" w:color="auto" w:fill="FFFFFF"/>
        <w:rPr>
          <w:rFonts w:cstheme="minorHAnsi"/>
          <w:lang w:val="en-US"/>
        </w:rPr>
      </w:pPr>
    </w:p>
    <w:p w14:paraId="0C202EFF" w14:textId="3CACFA21" w:rsidR="00210FAD" w:rsidRPr="00E47C8E" w:rsidRDefault="00092DE4" w:rsidP="00210FAD">
      <w:pPr>
        <w:shd w:val="clear" w:color="auto" w:fill="FFFFFF"/>
        <w:rPr>
          <w:rFonts w:cstheme="minorHAnsi"/>
          <w:lang w:val="en-US"/>
        </w:rPr>
      </w:pPr>
      <w:ins w:id="13" w:author="Neil Pearce" w:date="2022-02-11T11:03:00Z">
        <w:r>
          <w:rPr>
            <w:rFonts w:cstheme="minorHAnsi"/>
            <w:color w:val="201F1E"/>
            <w:bdr w:val="none" w:sz="0" w:space="0" w:color="auto" w:frame="1"/>
          </w:rPr>
          <w:lastRenderedPageBreak/>
          <w:t>I</w:t>
        </w:r>
      </w:ins>
      <w:del w:id="14" w:author="Neil Pearce" w:date="2022-02-11T11:03:00Z">
        <w:r w:rsidR="00210FAD" w:rsidRPr="001034D2" w:rsidDel="00092DE4">
          <w:rPr>
            <w:rFonts w:cstheme="minorHAnsi"/>
            <w:color w:val="201F1E"/>
            <w:bdr w:val="none" w:sz="0" w:space="0" w:color="auto" w:frame="1"/>
          </w:rPr>
          <w:delText>i</w:delText>
        </w:r>
      </w:del>
      <w:r w:rsidR="00210FAD" w:rsidRPr="001034D2">
        <w:rPr>
          <w:rFonts w:cstheme="minorHAnsi"/>
          <w:color w:val="201F1E"/>
          <w:bdr w:val="none" w:sz="0" w:space="0" w:color="auto" w:frame="1"/>
        </w:rPr>
        <w:t>t is increasingly recognised that whilst some risk factors are good predictors, disease predictors do not need to be (causal) risk factors. Hence cardiovascular risk prediction tools also include high density lipoprotein cholesterol (</w:t>
      </w:r>
      <w:proofErr w:type="spellStart"/>
      <w:r w:rsidR="00210FAD" w:rsidRPr="001034D2">
        <w:rPr>
          <w:rFonts w:cstheme="minorHAnsi"/>
          <w:color w:val="201F1E"/>
          <w:bdr w:val="none" w:sz="0" w:space="0" w:color="auto" w:frame="1"/>
        </w:rPr>
        <w:t>HDLc</w:t>
      </w:r>
      <w:proofErr w:type="spellEnd"/>
      <w:r w:rsidR="00210FAD" w:rsidRPr="001034D2">
        <w:rPr>
          <w:rFonts w:cstheme="minorHAnsi"/>
          <w:color w:val="201F1E"/>
          <w:bdr w:val="none" w:sz="0" w:space="0" w:color="auto" w:frame="1"/>
        </w:rPr>
        <w:t>) but do not include, the biologically related, triglyceride levels, despite evidence from randomized trials and genetic studies supporting a causal role for triglycerides</w:t>
      </w:r>
      <w:r w:rsidR="00577BC7">
        <w:rPr>
          <w:rFonts w:cstheme="minorHAnsi"/>
          <w:color w:val="201F1E"/>
          <w:bdr w:val="none" w:sz="0" w:space="0" w:color="auto" w:frame="1"/>
        </w:rPr>
        <w:t xml:space="preserve"> </w:t>
      </w:r>
      <w:r w:rsidR="00210FAD" w:rsidRPr="001034D2">
        <w:rPr>
          <w:rFonts w:cstheme="minorHAnsi"/>
          <w:color w:val="201F1E"/>
          <w:bdr w:val="none" w:sz="0" w:space="0" w:color="auto" w:frame="1"/>
        </w:rPr>
        <w:t xml:space="preserve">but not </w:t>
      </w:r>
      <w:proofErr w:type="spellStart"/>
      <w:r w:rsidR="00210FAD" w:rsidRPr="001034D2">
        <w:rPr>
          <w:rFonts w:cstheme="minorHAnsi"/>
          <w:color w:val="201F1E"/>
          <w:bdr w:val="none" w:sz="0" w:space="0" w:color="auto" w:frame="1"/>
        </w:rPr>
        <w:t>HDLc</w:t>
      </w:r>
      <w:proofErr w:type="spellEnd"/>
      <w:r w:rsidR="00577BC7">
        <w:rPr>
          <w:rFonts w:cstheme="minorHAnsi"/>
          <w:color w:val="201F1E"/>
          <w:bdr w:val="none" w:sz="0" w:space="0" w:color="auto" w:frame="1"/>
        </w:rPr>
        <w:t xml:space="preserve"> </w:t>
      </w:r>
      <w:r w:rsidR="00210FAD" w:rsidRPr="001034D2">
        <w:rPr>
          <w:rFonts w:cstheme="minorHAnsi"/>
          <w:color w:val="201F1E"/>
          <w:bdr w:val="none" w:sz="0" w:space="0" w:color="auto" w:frame="1"/>
        </w:rPr>
        <w:t>in cardiovascular disease risk</w:t>
      </w:r>
      <w:r w:rsidR="00577BC7">
        <w:rPr>
          <w:rFonts w:cstheme="minorHAnsi"/>
          <w:color w:val="201F1E"/>
          <w:bdr w:val="none" w:sz="0" w:space="0" w:color="auto" w:frame="1"/>
        </w:rPr>
        <w:t xml:space="preserve"> </w:t>
      </w:r>
      <w:r w:rsidR="00577BC7">
        <w:rPr>
          <w:rFonts w:cstheme="minorHAnsi"/>
          <w:color w:val="201F1E"/>
          <w:bdr w:val="none" w:sz="0" w:space="0" w:color="auto" w:frame="1"/>
        </w:rPr>
        <w:fldChar w:fldCharType="begin" w:fldLock="1"/>
      </w:r>
      <w:r w:rsidR="0078175B">
        <w:rPr>
          <w:rFonts w:cstheme="minorHAnsi"/>
          <w:color w:val="201F1E"/>
          <w:bdr w:val="none" w:sz="0" w:space="0" w:color="auto" w:frame="1"/>
        </w:rPr>
        <w:instrText>ADDIN CSL_CITATION {"citationItems":[{"id":"ITEM-1","itemData":{"DOI":"10.1016/S0140-6736(14)61177-6","ISSN":"1474-547X","PMID":"25131982","abstract":"After the introduction of statins, clinical emphasis first focussed on LDL cholesterol-lowering, then on the potential for raising HDL cholesterol, with less focus on lowering triglycerides. However, the understanding from genetic studies and negative results from randomised trials that low HDL cholesterol might not cause cardiovascular disease as originally thought has now generated renewed interest in raised concentrations of triglycerides. This renewed interest has also been driven by epidemiological and genetic evidence supporting raised triglycerides, remnant cholesterol, or triglyceride-rich lipoproteins as an additional cause of cardiovascular disease and all-cause mortality. Triglycerides can be measured in the non-fasting or fasting states, with concentrations of 2-10 mmol/L conferring increased risk of cardiovascular disease, and concentrations greater than 10 mmol/L conferring increased risk of acute pancreatitis and possibly cardiovascular disease. Although randomised trials showing cardiovascular benefit of triglyceride reduction are scarce, new triglyceride-lowering drugs are being developed, and large-scale trials have been initiated that will hopefully provide conclusive evidence as to whether lowering triglycerides reduces the risk of cardiovascular disease. © 2014 Elsevier Ltd.","author":[{"dropping-particle":"","family":"Nordestgaard","given":"Børge G.","non-dropping-particle":"","parse-names":false,"suffix":""},{"dropping-particle":"","family":"Varbo","given":"Anette","non-dropping-particle":"","parse-names":false,"suffix":""}],"container-title":"Lancet (London, England)","id":"ITEM-1","issue":"9943","issued":{"date-parts":[["2014"]]},"page":"626-635","publisher":"Lancet","title":"Triglycerides and cardiovascular disease","type":"article-journal","volume":"384"},"uris":["http://www.mendeley.com/documents/?uuid=bafd7d27-f3a6-38e5-a3b9-1eea6d5cacbb"]}],"mendeley":{"formattedCitation":"[7]","plainTextFormattedCitation":"[7]","previouslyFormattedCitation":"[7]"},"properties":{"noteIndex":0},"schema":"https://github.com/citation-style-language/schema/raw/master/csl-citation.json"}</w:instrText>
      </w:r>
      <w:r w:rsidR="00577BC7">
        <w:rPr>
          <w:rFonts w:cstheme="minorHAnsi"/>
          <w:color w:val="201F1E"/>
          <w:bdr w:val="none" w:sz="0" w:space="0" w:color="auto" w:frame="1"/>
        </w:rPr>
        <w:fldChar w:fldCharType="separate"/>
      </w:r>
      <w:r w:rsidR="00FB3E8A" w:rsidRPr="00FB3E8A">
        <w:rPr>
          <w:rFonts w:cstheme="minorHAnsi"/>
          <w:noProof/>
          <w:color w:val="201F1E"/>
          <w:bdr w:val="none" w:sz="0" w:space="0" w:color="auto" w:frame="1"/>
        </w:rPr>
        <w:t>[7]</w:t>
      </w:r>
      <w:r w:rsidR="00577BC7">
        <w:rPr>
          <w:rFonts w:cstheme="minorHAnsi"/>
          <w:color w:val="201F1E"/>
          <w:bdr w:val="none" w:sz="0" w:space="0" w:color="auto" w:frame="1"/>
        </w:rPr>
        <w:fldChar w:fldCharType="end"/>
      </w:r>
      <w:r w:rsidR="00210FAD" w:rsidRPr="001034D2">
        <w:rPr>
          <w:rFonts w:cstheme="minorHAnsi"/>
          <w:color w:val="201F1E"/>
          <w:bdr w:val="none" w:sz="0" w:space="0" w:color="auto" w:frame="1"/>
        </w:rPr>
        <w:t xml:space="preserve">. This is because </w:t>
      </w:r>
      <w:proofErr w:type="spellStart"/>
      <w:r w:rsidR="00210FAD" w:rsidRPr="001034D2">
        <w:rPr>
          <w:rFonts w:cstheme="minorHAnsi"/>
          <w:color w:val="201F1E"/>
          <w:bdr w:val="none" w:sz="0" w:space="0" w:color="auto" w:frame="1"/>
        </w:rPr>
        <w:t>HDLc</w:t>
      </w:r>
      <w:proofErr w:type="spellEnd"/>
      <w:r w:rsidR="00210FAD" w:rsidRPr="001034D2">
        <w:rPr>
          <w:rFonts w:cstheme="minorHAnsi"/>
          <w:color w:val="201F1E"/>
          <w:bdr w:val="none" w:sz="0" w:space="0" w:color="auto" w:frame="1"/>
        </w:rPr>
        <w:t xml:space="preserve"> is a stronger predictor than triglycerides, most likely because it does not vary so much within </w:t>
      </w:r>
      <w:commentRangeStart w:id="15"/>
      <w:r w:rsidR="00210FAD" w:rsidRPr="001034D2">
        <w:rPr>
          <w:rFonts w:cstheme="minorHAnsi"/>
          <w:color w:val="201F1E"/>
          <w:bdr w:val="none" w:sz="0" w:space="0" w:color="auto" w:frame="1"/>
        </w:rPr>
        <w:t>people</w:t>
      </w:r>
      <w:commentRangeEnd w:id="15"/>
      <w:r w:rsidR="00E76EB3">
        <w:rPr>
          <w:rStyle w:val="CommentReference"/>
        </w:rPr>
        <w:commentReference w:id="15"/>
      </w:r>
      <w:r w:rsidR="00210FAD" w:rsidRPr="001034D2">
        <w:rPr>
          <w:rFonts w:cstheme="minorHAnsi"/>
          <w:color w:val="201F1E"/>
          <w:bdr w:val="none" w:sz="0" w:space="0" w:color="auto" w:frame="1"/>
        </w:rPr>
        <w:t>.</w:t>
      </w:r>
    </w:p>
    <w:p w14:paraId="0B0DB169" w14:textId="77777777" w:rsidR="00210FAD" w:rsidRPr="001034D2" w:rsidRDefault="00210FAD" w:rsidP="00210FAD">
      <w:pPr>
        <w:shd w:val="clear" w:color="auto" w:fill="FFFFFF"/>
        <w:rPr>
          <w:rFonts w:cstheme="minorHAnsi"/>
          <w:i/>
          <w:iCs/>
          <w:color w:val="201F1E"/>
          <w:bdr w:val="none" w:sz="0" w:space="0" w:color="auto" w:frame="1"/>
        </w:rPr>
      </w:pPr>
    </w:p>
    <w:p w14:paraId="6BEC0114" w14:textId="36ACC310" w:rsidR="00473320" w:rsidRDefault="00454BEF" w:rsidP="00210FAD">
      <w:pPr>
        <w:shd w:val="clear" w:color="auto" w:fill="FFFFFF"/>
        <w:rPr>
          <w:rFonts w:cstheme="minorHAnsi"/>
          <w:color w:val="FF0000"/>
          <w:bdr w:val="none" w:sz="0" w:space="0" w:color="auto" w:frame="1"/>
        </w:rPr>
      </w:pPr>
      <w:r w:rsidRPr="001034D2">
        <w:rPr>
          <w:rFonts w:cstheme="minorHAnsi"/>
          <w:color w:val="201F1E"/>
          <w:bdr w:val="none" w:sz="0" w:space="0" w:color="auto" w:frame="1"/>
        </w:rPr>
        <w:t>T</w:t>
      </w:r>
      <w:r w:rsidR="00210FAD" w:rsidRPr="001034D2">
        <w:rPr>
          <w:rFonts w:cstheme="minorHAnsi"/>
          <w:color w:val="201F1E"/>
          <w:bdr w:val="none" w:sz="0" w:space="0" w:color="auto" w:frame="1"/>
        </w:rPr>
        <w:t>he availability of</w:t>
      </w:r>
      <w:r w:rsidR="006E1F2B" w:rsidRPr="001034D2">
        <w:rPr>
          <w:rFonts w:cstheme="minorHAnsi"/>
          <w:color w:val="201F1E"/>
          <w:bdr w:val="none" w:sz="0" w:space="0" w:color="auto" w:frame="1"/>
        </w:rPr>
        <w:t xml:space="preserve"> large multidimensional </w:t>
      </w:r>
      <w:r w:rsidR="00086589" w:rsidRPr="001034D2">
        <w:rPr>
          <w:rFonts w:cstheme="minorHAnsi"/>
          <w:color w:val="201F1E"/>
          <w:bdr w:val="none" w:sz="0" w:space="0" w:color="auto" w:frame="1"/>
        </w:rPr>
        <w:t>data</w:t>
      </w:r>
      <w:r w:rsidR="006E1F2B" w:rsidRPr="001034D2">
        <w:rPr>
          <w:rFonts w:cstheme="minorHAnsi"/>
          <w:color w:val="201F1E"/>
          <w:bdr w:val="none" w:sz="0" w:space="0" w:color="auto" w:frame="1"/>
        </w:rPr>
        <w:t xml:space="preserve"> such as</w:t>
      </w:r>
      <w:r w:rsidR="00210FAD" w:rsidRPr="001034D2">
        <w:rPr>
          <w:rFonts w:cstheme="minorHAnsi"/>
          <w:color w:val="201F1E"/>
          <w:bdr w:val="none" w:sz="0" w:space="0" w:color="auto" w:frame="1"/>
        </w:rPr>
        <w:t xml:space="preserve"> multi ‘omi</w:t>
      </w:r>
      <w:r w:rsidR="00701C1D" w:rsidRPr="001034D2">
        <w:rPr>
          <w:rFonts w:cstheme="minorHAnsi"/>
          <w:color w:val="201F1E"/>
          <w:bdr w:val="none" w:sz="0" w:space="0" w:color="auto" w:frame="1"/>
        </w:rPr>
        <w:t>cs</w:t>
      </w:r>
      <w:r w:rsidRPr="001034D2">
        <w:rPr>
          <w:rFonts w:cstheme="minorHAnsi"/>
          <w:color w:val="201F1E"/>
          <w:bdr w:val="none" w:sz="0" w:space="0" w:color="auto" w:frame="1"/>
        </w:rPr>
        <w:t xml:space="preserve"> </w:t>
      </w:r>
      <w:r w:rsidR="00561A34">
        <w:rPr>
          <w:rFonts w:cstheme="minorHAnsi"/>
          <w:color w:val="201F1E"/>
          <w:bdr w:val="none" w:sz="0" w:space="0" w:color="auto" w:frame="1"/>
        </w:rPr>
        <w:t xml:space="preserve">and electronic medical records </w:t>
      </w:r>
      <w:r w:rsidRPr="001034D2">
        <w:rPr>
          <w:rFonts w:cstheme="minorHAnsi"/>
          <w:color w:val="201F1E"/>
          <w:bdr w:val="none" w:sz="0" w:space="0" w:color="auto" w:frame="1"/>
        </w:rPr>
        <w:t>has enabled</w:t>
      </w:r>
      <w:r w:rsidR="00210FAD" w:rsidRPr="001034D2">
        <w:rPr>
          <w:rFonts w:cstheme="minorHAnsi"/>
          <w:color w:val="201F1E"/>
          <w:bdr w:val="none" w:sz="0" w:space="0" w:color="auto" w:frame="1"/>
        </w:rPr>
        <w:t xml:space="preserve"> the potential to take a </w:t>
      </w:r>
      <w:r w:rsidR="001A5757" w:rsidRPr="001034D2">
        <w:rPr>
          <w:rFonts w:cstheme="minorHAnsi"/>
          <w:color w:val="201F1E"/>
          <w:bdr w:val="none" w:sz="0" w:space="0" w:color="auto" w:frame="1"/>
        </w:rPr>
        <w:t>hypothesis-free</w:t>
      </w:r>
      <w:r w:rsidR="00210FAD" w:rsidRPr="001034D2">
        <w:rPr>
          <w:rFonts w:cstheme="minorHAnsi"/>
          <w:color w:val="201F1E"/>
          <w:bdr w:val="none" w:sz="0" w:space="0" w:color="auto" w:frame="1"/>
        </w:rPr>
        <w:t xml:space="preserve"> approach to prediction. In contrast to a hypothesis</w:t>
      </w:r>
      <w:r w:rsidR="00404FB2" w:rsidRPr="001034D2">
        <w:rPr>
          <w:rFonts w:cstheme="minorHAnsi"/>
          <w:color w:val="201F1E"/>
          <w:bdr w:val="none" w:sz="0" w:space="0" w:color="auto" w:frame="1"/>
        </w:rPr>
        <w:t>-</w:t>
      </w:r>
      <w:r w:rsidR="00210FAD" w:rsidRPr="001034D2">
        <w:rPr>
          <w:rFonts w:cstheme="minorHAnsi"/>
          <w:color w:val="201F1E"/>
          <w:bdr w:val="none" w:sz="0" w:space="0" w:color="auto" w:frame="1"/>
        </w:rPr>
        <w:t>driven risk factor approach, this has the potential to identify many more variables that might improve prediction accuracy</w:t>
      </w:r>
      <w:r w:rsidR="00542AFF" w:rsidRPr="001034D2">
        <w:rPr>
          <w:rFonts w:cstheme="minorHAnsi"/>
          <w:color w:val="201F1E"/>
          <w:bdr w:val="none" w:sz="0" w:space="0" w:color="auto" w:frame="1"/>
        </w:rPr>
        <w:t>.</w:t>
      </w:r>
      <w:r w:rsidR="00210FAD" w:rsidRPr="001034D2">
        <w:rPr>
          <w:rFonts w:cstheme="minorHAnsi"/>
          <w:color w:val="201F1E"/>
          <w:bdr w:val="none" w:sz="0" w:space="0" w:color="auto" w:frame="1"/>
        </w:rPr>
        <w:t xml:space="preserve"> </w:t>
      </w:r>
      <w:r w:rsidR="008B5C21" w:rsidRPr="001034D2">
        <w:rPr>
          <w:rFonts w:cstheme="minorHAnsi"/>
          <w:color w:val="201F1E"/>
          <w:bdr w:val="none" w:sz="0" w:space="0" w:color="auto" w:frame="1"/>
        </w:rPr>
        <w:t xml:space="preserve">Automated feature selection </w:t>
      </w:r>
      <w:r w:rsidR="00210FAD" w:rsidRPr="001034D2">
        <w:rPr>
          <w:rFonts w:cstheme="minorHAnsi"/>
          <w:color w:val="201F1E"/>
          <w:bdr w:val="none" w:sz="0" w:space="0" w:color="auto" w:frame="1"/>
        </w:rPr>
        <w:t>methods are often used in these studies to reduce the potential number of variables that remain in the model</w:t>
      </w:r>
      <w:r w:rsidR="00CD2318">
        <w:rPr>
          <w:rFonts w:cstheme="minorHAnsi"/>
          <w:color w:val="201F1E"/>
          <w:bdr w:val="none" w:sz="0" w:space="0" w:color="auto" w:frame="1"/>
        </w:rPr>
        <w:t>.</w:t>
      </w:r>
      <w:r w:rsidR="00210FAD" w:rsidRPr="001034D2">
        <w:rPr>
          <w:rFonts w:cstheme="minorHAnsi"/>
          <w:color w:val="201F1E"/>
          <w:bdr w:val="none" w:sz="0" w:space="0" w:color="auto" w:frame="1"/>
        </w:rPr>
        <w:t xml:space="preserve"> </w:t>
      </w:r>
      <w:r w:rsidR="00CD2318">
        <w:rPr>
          <w:rFonts w:cstheme="minorHAnsi"/>
          <w:color w:val="201F1E"/>
          <w:bdr w:val="none" w:sz="0" w:space="0" w:color="auto" w:frame="1"/>
        </w:rPr>
        <w:t xml:space="preserve">These are needed </w:t>
      </w:r>
      <w:r w:rsidR="00210FAD" w:rsidRPr="001034D2">
        <w:rPr>
          <w:rFonts w:cstheme="minorHAnsi"/>
          <w:color w:val="201F1E"/>
          <w:bdr w:val="none" w:sz="0" w:space="0" w:color="auto" w:frame="1"/>
        </w:rPr>
        <w:t xml:space="preserve">as the scale of the data (several 100s or 1000s of variables) would be beyond conventional approaches comparing different multivariable regression models with a smaller number of variables selected </w:t>
      </w:r>
      <w:proofErr w:type="gramStart"/>
      <w:r w:rsidR="00210FAD" w:rsidRPr="001034D2">
        <w:rPr>
          <w:rFonts w:cstheme="minorHAnsi"/>
          <w:color w:val="201F1E"/>
          <w:bdr w:val="none" w:sz="0" w:space="0" w:color="auto" w:frame="1"/>
        </w:rPr>
        <w:t>on the basis of</w:t>
      </w:r>
      <w:proofErr w:type="gramEnd"/>
      <w:r w:rsidR="00210FAD" w:rsidRPr="001034D2">
        <w:rPr>
          <w:rFonts w:cstheme="minorHAnsi"/>
          <w:color w:val="201F1E"/>
          <w:bdr w:val="none" w:sz="0" w:space="0" w:color="auto" w:frame="1"/>
        </w:rPr>
        <w:t xml:space="preserve"> ‘independence’ based on a p-value and/or </w:t>
      </w:r>
      <w:ins w:id="16" w:author="Tom Gaunt" w:date="2022-02-18T15:06:00Z">
        <w:r w:rsidR="00956BBE">
          <w:rPr>
            <w:rFonts w:cstheme="minorHAnsi"/>
            <w:color w:val="201F1E"/>
            <w:bdr w:val="none" w:sz="0" w:space="0" w:color="auto" w:frame="1"/>
          </w:rPr>
          <w:t xml:space="preserve">regression </w:t>
        </w:r>
      </w:ins>
      <w:r w:rsidR="00210FAD" w:rsidRPr="001034D2">
        <w:rPr>
          <w:rFonts w:cstheme="minorHAnsi"/>
          <w:color w:val="201F1E"/>
          <w:bdr w:val="none" w:sz="0" w:space="0" w:color="auto" w:frame="1"/>
        </w:rPr>
        <w:t>coefficient threshold.</w:t>
      </w:r>
      <w:r w:rsidR="00D27A5C">
        <w:rPr>
          <w:rFonts w:cstheme="minorHAnsi"/>
          <w:color w:val="201F1E"/>
          <w:bdr w:val="none" w:sz="0" w:space="0" w:color="auto" w:frame="1"/>
        </w:rPr>
        <w:t xml:space="preserve"> </w:t>
      </w:r>
      <w:r w:rsidR="00D27A5C" w:rsidRPr="006C1D4C">
        <w:rPr>
          <w:rFonts w:cstheme="minorHAnsi"/>
          <w:bdr w:val="none" w:sz="0" w:space="0" w:color="auto" w:frame="1"/>
        </w:rPr>
        <w:t xml:space="preserve">Several </w:t>
      </w:r>
      <w:r w:rsidR="00CB35F3" w:rsidRPr="006C1D4C">
        <w:rPr>
          <w:rFonts w:cstheme="minorHAnsi"/>
          <w:bdr w:val="none" w:sz="0" w:space="0" w:color="auto" w:frame="1"/>
        </w:rPr>
        <w:t xml:space="preserve">popular </w:t>
      </w:r>
      <w:r w:rsidR="00D27A5C" w:rsidRPr="006C1D4C">
        <w:rPr>
          <w:rFonts w:cstheme="minorHAnsi"/>
          <w:bdr w:val="none" w:sz="0" w:space="0" w:color="auto" w:frame="1"/>
        </w:rPr>
        <w:t xml:space="preserve">feature selection approaches exist including </w:t>
      </w:r>
      <w:r w:rsidR="005775E2" w:rsidRPr="006C1D4C">
        <w:rPr>
          <w:rFonts w:cstheme="minorHAnsi"/>
          <w:bdr w:val="none" w:sz="0" w:space="0" w:color="auto" w:frame="1"/>
        </w:rPr>
        <w:t>penalis</w:t>
      </w:r>
      <w:r w:rsidR="00823753" w:rsidRPr="006C1D4C">
        <w:rPr>
          <w:rFonts w:cstheme="minorHAnsi"/>
          <w:bdr w:val="none" w:sz="0" w:space="0" w:color="auto" w:frame="1"/>
        </w:rPr>
        <w:t>ed</w:t>
      </w:r>
      <w:r w:rsidR="005775E2" w:rsidRPr="006C1D4C">
        <w:rPr>
          <w:rFonts w:cstheme="minorHAnsi"/>
          <w:bdr w:val="none" w:sz="0" w:space="0" w:color="auto" w:frame="1"/>
        </w:rPr>
        <w:t xml:space="preserve"> </w:t>
      </w:r>
      <w:r w:rsidR="00E00225" w:rsidRPr="006C1D4C">
        <w:rPr>
          <w:rFonts w:cstheme="minorHAnsi"/>
          <w:bdr w:val="none" w:sz="0" w:space="0" w:color="auto" w:frame="1"/>
        </w:rPr>
        <w:t xml:space="preserve">methods </w:t>
      </w:r>
      <w:r w:rsidR="00F018AC" w:rsidRPr="006C1D4C">
        <w:rPr>
          <w:rFonts w:cstheme="minorHAnsi"/>
          <w:bdr w:val="none" w:sz="0" w:space="0" w:color="auto" w:frame="1"/>
        </w:rPr>
        <w:t xml:space="preserve">which </w:t>
      </w:r>
      <w:r w:rsidR="00FB47C9" w:rsidRPr="006C1D4C">
        <w:rPr>
          <w:rFonts w:cstheme="minorHAnsi"/>
          <w:bdr w:val="none" w:sz="0" w:space="0" w:color="auto" w:frame="1"/>
        </w:rPr>
        <w:t xml:space="preserve">weight features </w:t>
      </w:r>
      <w:r w:rsidR="003343F0" w:rsidRPr="006C1D4C">
        <w:rPr>
          <w:rFonts w:cstheme="minorHAnsi"/>
          <w:bdr w:val="none" w:sz="0" w:space="0" w:color="auto" w:frame="1"/>
        </w:rPr>
        <w:t xml:space="preserve">based on their predictability </w:t>
      </w:r>
      <w:r w:rsidR="0045195F" w:rsidRPr="006C1D4C">
        <w:rPr>
          <w:rFonts w:cstheme="minorHAnsi"/>
          <w:bdr w:val="none" w:sz="0" w:space="0" w:color="auto" w:frame="1"/>
        </w:rPr>
        <w:t xml:space="preserve">and </w:t>
      </w:r>
      <w:r w:rsidR="002D2F16" w:rsidRPr="006C1D4C">
        <w:rPr>
          <w:rFonts w:cstheme="minorHAnsi"/>
          <w:bdr w:val="none" w:sz="0" w:space="0" w:color="auto" w:frame="1"/>
        </w:rPr>
        <w:t>shrink</w:t>
      </w:r>
      <w:r w:rsidR="0045195F" w:rsidRPr="006C1D4C">
        <w:rPr>
          <w:rFonts w:cstheme="minorHAnsi"/>
          <w:bdr w:val="none" w:sz="0" w:space="0" w:color="auto" w:frame="1"/>
        </w:rPr>
        <w:t xml:space="preserve"> those close to zero </w:t>
      </w:r>
      <w:r w:rsidR="005775E2" w:rsidRPr="006C1D4C">
        <w:rPr>
          <w:rFonts w:cstheme="minorHAnsi"/>
          <w:bdr w:val="none" w:sz="0" w:space="0" w:color="auto" w:frame="1"/>
        </w:rPr>
        <w:t>(</w:t>
      </w:r>
      <w:r w:rsidR="002E4559" w:rsidRPr="006C1D4C">
        <w:rPr>
          <w:rFonts w:cstheme="minorHAnsi"/>
          <w:bdr w:val="none" w:sz="0" w:space="0" w:color="auto" w:frame="1"/>
        </w:rPr>
        <w:t xml:space="preserve">such as </w:t>
      </w:r>
      <w:r w:rsidR="005775E2" w:rsidRPr="006C1D4C">
        <w:rPr>
          <w:rFonts w:cstheme="minorHAnsi"/>
          <w:bdr w:val="none" w:sz="0" w:space="0" w:color="auto" w:frame="1"/>
        </w:rPr>
        <w:t>LASSO</w:t>
      </w:r>
      <w:r w:rsidR="00611228">
        <w:rPr>
          <w:rFonts w:cstheme="minorHAnsi"/>
          <w:bdr w:val="none" w:sz="0" w:space="0" w:color="auto" w:frame="1"/>
        </w:rPr>
        <w:t xml:space="preserve"> </w:t>
      </w:r>
      <w:r w:rsidR="001A0C71">
        <w:rPr>
          <w:rFonts w:cstheme="minorHAnsi"/>
          <w:bdr w:val="none" w:sz="0" w:space="0" w:color="auto" w:frame="1"/>
        </w:rPr>
        <w:fldChar w:fldCharType="begin" w:fldLock="1"/>
      </w:r>
      <w:r w:rsidR="0078175B">
        <w:rPr>
          <w:rFonts w:cstheme="minorHAnsi"/>
          <w:bdr w:val="none" w:sz="0" w:space="0" w:color="auto" w:frame="1"/>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sidR="001A0C71">
        <w:rPr>
          <w:rFonts w:cstheme="minorHAnsi"/>
          <w:bdr w:val="none" w:sz="0" w:space="0" w:color="auto" w:frame="1"/>
        </w:rPr>
        <w:fldChar w:fldCharType="separate"/>
      </w:r>
      <w:r w:rsidR="00FB3E8A" w:rsidRPr="00FB3E8A">
        <w:rPr>
          <w:rFonts w:cstheme="minorHAnsi"/>
          <w:noProof/>
          <w:bdr w:val="none" w:sz="0" w:space="0" w:color="auto" w:frame="1"/>
        </w:rPr>
        <w:t>[8]</w:t>
      </w:r>
      <w:r w:rsidR="001A0C71">
        <w:rPr>
          <w:rFonts w:cstheme="minorHAnsi"/>
          <w:bdr w:val="none" w:sz="0" w:space="0" w:color="auto" w:frame="1"/>
        </w:rPr>
        <w:fldChar w:fldCharType="end"/>
      </w:r>
      <w:r w:rsidR="005775E2" w:rsidRPr="006C1D4C">
        <w:rPr>
          <w:rFonts w:cstheme="minorHAnsi"/>
          <w:bdr w:val="none" w:sz="0" w:space="0" w:color="auto" w:frame="1"/>
        </w:rPr>
        <w:t xml:space="preserve"> and Elastic-net</w:t>
      </w:r>
      <w:r w:rsidR="002E4559" w:rsidRPr="006C1D4C">
        <w:rPr>
          <w:rFonts w:cstheme="minorHAnsi"/>
          <w:bdr w:val="none" w:sz="0" w:space="0" w:color="auto" w:frame="1"/>
        </w:rPr>
        <w:t xml:space="preserve"> regression </w:t>
      </w:r>
      <w:r w:rsidR="005A7202">
        <w:rPr>
          <w:rFonts w:cstheme="minorHAnsi"/>
          <w:bdr w:val="none" w:sz="0" w:space="0" w:color="auto" w:frame="1"/>
        </w:rPr>
        <w:fldChar w:fldCharType="begin" w:fldLock="1"/>
      </w:r>
      <w:r w:rsidR="005A7202">
        <w:rPr>
          <w:rFonts w:cstheme="minorHAnsi"/>
          <w:bdr w:val="none" w:sz="0" w:space="0" w:color="auto" w:frame="1"/>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5A7202">
        <w:rPr>
          <w:rFonts w:ascii="Cambria Math" w:hAnsi="Cambria Math" w:cs="Cambria Math"/>
          <w:bdr w:val="none" w:sz="0" w:space="0" w:color="auto" w:frame="1"/>
        </w:rPr>
        <w:instrText>≫</w:instrText>
      </w:r>
      <w:r w:rsidR="005A7202">
        <w:rPr>
          <w:rFonts w:cstheme="minorHAnsi"/>
          <w:bdr w:val="none" w:sz="0" w:space="0" w:color="auto" w:frame="1"/>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[9]","plainTextFormattedCitation":"[9]","previouslyFormattedCitation":"[9]"},"properties":{"noteIndex":0},"schema":"https://github.com/citation-style-language/schema/raw/master/csl-citation.json"}</w:instrText>
      </w:r>
      <w:r w:rsidR="005A7202">
        <w:rPr>
          <w:rFonts w:cstheme="minorHAnsi"/>
          <w:bdr w:val="none" w:sz="0" w:space="0" w:color="auto" w:frame="1"/>
        </w:rPr>
        <w:fldChar w:fldCharType="separate"/>
      </w:r>
      <w:r w:rsidR="005A7202" w:rsidRPr="005A7202">
        <w:rPr>
          <w:rFonts w:cstheme="minorHAnsi"/>
          <w:noProof/>
          <w:bdr w:val="none" w:sz="0" w:space="0" w:color="auto" w:frame="1"/>
        </w:rPr>
        <w:t>[9]</w:t>
      </w:r>
      <w:r w:rsidR="005A7202">
        <w:rPr>
          <w:rFonts w:cstheme="minorHAnsi"/>
          <w:bdr w:val="none" w:sz="0" w:space="0" w:color="auto" w:frame="1"/>
        </w:rPr>
        <w:fldChar w:fldCharType="end"/>
      </w:r>
      <w:r w:rsidR="005A7202">
        <w:rPr>
          <w:rFonts w:cstheme="minorHAnsi"/>
          <w:bdr w:val="none" w:sz="0" w:space="0" w:color="auto" w:frame="1"/>
        </w:rPr>
        <w:t xml:space="preserve"> </w:t>
      </w:r>
      <w:r w:rsidR="002E4559" w:rsidRPr="006C1D4C">
        <w:rPr>
          <w:rFonts w:cstheme="minorHAnsi"/>
          <w:bdr w:val="none" w:sz="0" w:space="0" w:color="auto" w:frame="1"/>
        </w:rPr>
        <w:t>and linear support vector classifier</w:t>
      </w:r>
      <w:r w:rsidR="006E0D25">
        <w:rPr>
          <w:rFonts w:cstheme="minorHAnsi"/>
          <w:bdr w:val="none" w:sz="0" w:space="0" w:color="auto" w:frame="1"/>
        </w:rPr>
        <w:t xml:space="preserve"> </w:t>
      </w:r>
      <w:r w:rsidR="006E0D25">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author":[{"dropping-particle":"","family":"Fan","given":"Rong-En","non-dropping-particle":"","parse-names":false,"suffix":""},{"dropping-particle":"","family":"Chang","given":"Kai-Wei","non-dropping-particle":"","parse-names":false,"suffix":""},{"dropping-particle":"","family":"Hsieh","given":"Cho-Jui","non-dropping-particle":"","parse-names":false,"suffix":""},{"dropping-particle":"","family":"Wang","given":"Xiang-Rui","non-dropping-particle":"","parse-names":false,"suffix":""},{"dropping-particle":"","family":"Lin","given":"Chih-Jen","non-dropping-particle":"","parse-names":false,"suffix":""}],"container-title":"Journal of Machine Learning Research","id":"ITEM-1","issued":{"date-parts":[["2008"]]},"page":"1871-1874","title":"{LIBLINEAR}: A Library for Large Linear Classification","type":"article-journal","volume":"9"},"uris":["http://www.mendeley.com/documents/?uuid=7682dd18-62c7-47a6-adf7-f3fe0f4645b9"]}],"mendeley":{"formattedCitation":"[10]","plainTextFormattedCitation":"[10]","previouslyFormattedCitation":"[10]"},"properties":{"noteIndex":0},"schema":"https://github.com/citation-style-language/schema/raw/master/csl-citation.json"}</w:instrText>
      </w:r>
      <w:r w:rsidR="006E0D25">
        <w:rPr>
          <w:rFonts w:cstheme="minorHAnsi"/>
          <w:bdr w:val="none" w:sz="0" w:space="0" w:color="auto" w:frame="1"/>
        </w:rPr>
        <w:fldChar w:fldCharType="separate"/>
      </w:r>
      <w:r w:rsidR="005A7202" w:rsidRPr="005A7202">
        <w:rPr>
          <w:rFonts w:cstheme="minorHAnsi"/>
          <w:noProof/>
          <w:bdr w:val="none" w:sz="0" w:space="0" w:color="auto" w:frame="1"/>
        </w:rPr>
        <w:t>[10]</w:t>
      </w:r>
      <w:r w:rsidR="006E0D25">
        <w:rPr>
          <w:rFonts w:cstheme="minorHAnsi"/>
          <w:bdr w:val="none" w:sz="0" w:space="0" w:color="auto" w:frame="1"/>
        </w:rPr>
        <w:fldChar w:fldCharType="end"/>
      </w:r>
      <w:r w:rsidR="005775E2" w:rsidRPr="006C1D4C">
        <w:rPr>
          <w:rFonts w:cstheme="minorHAnsi"/>
          <w:bdr w:val="none" w:sz="0" w:space="0" w:color="auto" w:frame="1"/>
        </w:rPr>
        <w:t>)</w:t>
      </w:r>
      <w:r w:rsidR="00A24279" w:rsidRPr="006C1D4C">
        <w:rPr>
          <w:rFonts w:cstheme="minorHAnsi"/>
          <w:bdr w:val="none" w:sz="0" w:space="0" w:color="auto" w:frame="1"/>
        </w:rPr>
        <w:t xml:space="preserve">, </w:t>
      </w:r>
      <w:r w:rsidR="002809B0">
        <w:rPr>
          <w:rFonts w:cstheme="minorHAnsi"/>
          <w:bdr w:val="none" w:sz="0" w:space="0" w:color="auto" w:frame="1"/>
        </w:rPr>
        <w:t xml:space="preserve">the </w:t>
      </w:r>
      <w:r w:rsidR="00B7059D" w:rsidRPr="006C1D4C">
        <w:rPr>
          <w:rFonts w:cstheme="minorHAnsi"/>
          <w:bdr w:val="none" w:sz="0" w:space="0" w:color="auto" w:frame="1"/>
        </w:rPr>
        <w:t xml:space="preserve">impurity metric </w:t>
      </w:r>
      <w:r w:rsidR="00B7059D">
        <w:rPr>
          <w:rFonts w:cstheme="minorHAnsi"/>
          <w:bdr w:val="none" w:sz="0" w:space="0" w:color="auto" w:frame="1"/>
        </w:rPr>
        <w:t xml:space="preserve">of </w:t>
      </w:r>
      <w:r w:rsidR="00E43ADA" w:rsidRPr="006C1D4C">
        <w:rPr>
          <w:rFonts w:cstheme="minorHAnsi"/>
          <w:bdr w:val="none" w:sz="0" w:space="0" w:color="auto" w:frame="1"/>
        </w:rPr>
        <w:t>decision tree</w:t>
      </w:r>
      <w:r w:rsidR="00386907" w:rsidRPr="006C1D4C">
        <w:rPr>
          <w:rFonts w:cstheme="minorHAnsi"/>
          <w:bdr w:val="none" w:sz="0" w:space="0" w:color="auto" w:frame="1"/>
        </w:rPr>
        <w:t xml:space="preserve"> ensembles</w:t>
      </w:r>
      <w:r w:rsidR="00E43ADA" w:rsidRPr="006C1D4C">
        <w:rPr>
          <w:rFonts w:cstheme="minorHAnsi"/>
          <w:bdr w:val="none" w:sz="0" w:space="0" w:color="auto" w:frame="1"/>
        </w:rPr>
        <w:t xml:space="preserve"> </w:t>
      </w:r>
      <w:r w:rsidR="00B51EDE" w:rsidRPr="006C1D4C">
        <w:rPr>
          <w:rFonts w:cstheme="minorHAnsi"/>
          <w:bdr w:val="none" w:sz="0" w:space="0" w:color="auto" w:frame="1"/>
        </w:rPr>
        <w:t>(</w:t>
      </w:r>
      <w:r w:rsidR="00AD2553" w:rsidRPr="006C1D4C">
        <w:rPr>
          <w:rFonts w:cstheme="minorHAnsi"/>
          <w:bdr w:val="none" w:sz="0" w:space="0" w:color="auto" w:frame="1"/>
        </w:rPr>
        <w:t>i.e., extra trees</w:t>
      </w:r>
      <w:r w:rsidR="006E0D25">
        <w:rPr>
          <w:rFonts w:cstheme="minorHAnsi"/>
          <w:bdr w:val="none" w:sz="0" w:space="0" w:color="auto" w:frame="1"/>
        </w:rPr>
        <w:t xml:space="preserve"> </w:t>
      </w:r>
      <w:r w:rsidR="006E0D25">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[11]","plainTextFormattedCitation":"[11]","previouslyFormattedCitation":"[11]"},"properties":{"noteIndex":0},"schema":"https://github.com/citation-style-language/schema/raw/master/csl-citation.json"}</w:instrText>
      </w:r>
      <w:r w:rsidR="006E0D25">
        <w:rPr>
          <w:rFonts w:cstheme="minorHAnsi"/>
          <w:bdr w:val="none" w:sz="0" w:space="0" w:color="auto" w:frame="1"/>
        </w:rPr>
        <w:fldChar w:fldCharType="separate"/>
      </w:r>
      <w:r w:rsidR="005A7202" w:rsidRPr="005A7202">
        <w:rPr>
          <w:rFonts w:cstheme="minorHAnsi"/>
          <w:noProof/>
          <w:bdr w:val="none" w:sz="0" w:space="0" w:color="auto" w:frame="1"/>
        </w:rPr>
        <w:t>[11]</w:t>
      </w:r>
      <w:r w:rsidR="006E0D25">
        <w:rPr>
          <w:rFonts w:cstheme="minorHAnsi"/>
          <w:bdr w:val="none" w:sz="0" w:space="0" w:color="auto" w:frame="1"/>
        </w:rPr>
        <w:fldChar w:fldCharType="end"/>
      </w:r>
      <w:r w:rsidR="005A7202">
        <w:rPr>
          <w:rFonts w:cstheme="minorHAnsi"/>
          <w:bdr w:val="none" w:sz="0" w:space="0" w:color="auto" w:frame="1"/>
        </w:rPr>
        <w:t xml:space="preserve"> and </w:t>
      </w:r>
      <w:r w:rsidR="00B51EDE" w:rsidRPr="006C1D4C">
        <w:rPr>
          <w:rFonts w:cstheme="minorHAnsi"/>
          <w:bdr w:val="none" w:sz="0" w:space="0" w:color="auto" w:frame="1"/>
        </w:rPr>
        <w:t>random fores</w:t>
      </w:r>
      <w:r w:rsidR="00BF043E" w:rsidRPr="006C1D4C">
        <w:rPr>
          <w:rFonts w:cstheme="minorHAnsi"/>
          <w:bdr w:val="none" w:sz="0" w:space="0" w:color="auto" w:frame="1"/>
        </w:rPr>
        <w:t>t</w:t>
      </w:r>
      <w:r w:rsidR="005A7202">
        <w:rPr>
          <w:rFonts w:cstheme="minorHAnsi"/>
          <w:bdr w:val="none" w:sz="0" w:space="0" w:color="auto" w:frame="1"/>
        </w:rPr>
        <w:t xml:space="preserve"> </w:t>
      </w:r>
      <w:r w:rsidR="005A7202">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 *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regression.","author":[{"dropping-particle":"","family":"Breiman","given":"Leo","non-dropping-particle":"","parse-names":false,"suffix":""}],"id":"ITEM-1","issued":{"date-parts":[["2001"]]},"page":"5-32","title":"Random Forests","type":"article-journal","volume":"45"},"uris":["http://www.mendeley.com/documents/?uuid=05645f5a-a3ba-397b-81f6-7e9465d0c029"]}],"mendeley":{"formattedCitation":"[12]","plainTextFormattedCitation":"[12]","previouslyFormattedCitation":"[12]"},"properties":{"noteIndex":0},"schema":"https://github.com/citation-style-language/schema/raw/master/csl-citation.json"}</w:instrText>
      </w:r>
      <w:r w:rsidR="005A7202">
        <w:rPr>
          <w:rFonts w:cstheme="minorHAnsi"/>
          <w:bdr w:val="none" w:sz="0" w:space="0" w:color="auto" w:frame="1"/>
        </w:rPr>
        <w:fldChar w:fldCharType="separate"/>
      </w:r>
      <w:r w:rsidR="005A7202" w:rsidRPr="005A7202">
        <w:rPr>
          <w:rFonts w:cstheme="minorHAnsi"/>
          <w:noProof/>
          <w:bdr w:val="none" w:sz="0" w:space="0" w:color="auto" w:frame="1"/>
        </w:rPr>
        <w:t>[12]</w:t>
      </w:r>
      <w:r w:rsidR="005A7202">
        <w:rPr>
          <w:rFonts w:cstheme="minorHAnsi"/>
          <w:bdr w:val="none" w:sz="0" w:space="0" w:color="auto" w:frame="1"/>
        </w:rPr>
        <w:fldChar w:fldCharType="end"/>
      </w:r>
      <w:r w:rsidR="00B51EDE" w:rsidRPr="006C1D4C">
        <w:rPr>
          <w:rFonts w:cstheme="minorHAnsi"/>
          <w:bdr w:val="none" w:sz="0" w:space="0" w:color="auto" w:frame="1"/>
        </w:rPr>
        <w:t>)</w:t>
      </w:r>
      <w:r w:rsidR="00F34E7E" w:rsidRPr="006C1D4C">
        <w:rPr>
          <w:rFonts w:cstheme="minorHAnsi"/>
          <w:bdr w:val="none" w:sz="0" w:space="0" w:color="auto" w:frame="1"/>
        </w:rPr>
        <w:t xml:space="preserve"> and</w:t>
      </w:r>
      <w:r w:rsidR="00A421CE" w:rsidRPr="006C1D4C">
        <w:rPr>
          <w:rFonts w:cstheme="minorHAnsi"/>
          <w:bdr w:val="none" w:sz="0" w:space="0" w:color="auto" w:frame="1"/>
        </w:rPr>
        <w:t xml:space="preserve"> recursive feature elimination</w:t>
      </w:r>
      <w:r w:rsidR="00611228">
        <w:rPr>
          <w:rFonts w:cstheme="minorHAnsi"/>
          <w:bdr w:val="none" w:sz="0" w:space="0" w:color="auto" w:frame="1"/>
        </w:rPr>
        <w:t xml:space="preserve"> </w:t>
      </w:r>
      <w:r w:rsidR="00611228">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[13]","plainTextFormattedCitation":"[13]","previouslyFormattedCitation":"[13]"},"properties":{"noteIndex":0},"schema":"https://github.com/citation-style-language/schema/raw/master/csl-citation.json"}</w:instrText>
      </w:r>
      <w:r w:rsidR="00611228">
        <w:rPr>
          <w:rFonts w:cstheme="minorHAnsi"/>
          <w:bdr w:val="none" w:sz="0" w:space="0" w:color="auto" w:frame="1"/>
        </w:rPr>
        <w:fldChar w:fldCharType="separate"/>
      </w:r>
      <w:r w:rsidR="005A7202" w:rsidRPr="005A7202">
        <w:rPr>
          <w:rFonts w:cstheme="minorHAnsi"/>
          <w:noProof/>
          <w:bdr w:val="none" w:sz="0" w:space="0" w:color="auto" w:frame="1"/>
        </w:rPr>
        <w:t>[13]</w:t>
      </w:r>
      <w:r w:rsidR="00611228">
        <w:rPr>
          <w:rFonts w:cstheme="minorHAnsi"/>
          <w:bdr w:val="none" w:sz="0" w:space="0" w:color="auto" w:frame="1"/>
        </w:rPr>
        <w:fldChar w:fldCharType="end"/>
      </w:r>
      <w:r w:rsidR="00A421CE" w:rsidRPr="006C1D4C">
        <w:rPr>
          <w:rFonts w:cstheme="minorHAnsi"/>
          <w:bdr w:val="none" w:sz="0" w:space="0" w:color="auto" w:frame="1"/>
        </w:rPr>
        <w:t xml:space="preserve"> (RFE</w:t>
      </w:r>
      <w:r w:rsidR="00971A5B">
        <w:rPr>
          <w:rFonts w:cstheme="minorHAnsi"/>
          <w:bdr w:val="none" w:sz="0" w:space="0" w:color="auto" w:frame="1"/>
        </w:rPr>
        <w:t>, also known as backward stepwise regression</w:t>
      </w:r>
      <w:r w:rsidR="00A421CE" w:rsidRPr="006C1D4C">
        <w:rPr>
          <w:rFonts w:cstheme="minorHAnsi"/>
          <w:bdr w:val="none" w:sz="0" w:space="0" w:color="auto" w:frame="1"/>
        </w:rPr>
        <w:t xml:space="preserve">) which </w:t>
      </w:r>
      <w:r w:rsidR="00EB4808" w:rsidRPr="006C1D4C">
        <w:rPr>
          <w:rFonts w:cstheme="minorHAnsi"/>
          <w:bdr w:val="none" w:sz="0" w:space="0" w:color="auto" w:frame="1"/>
        </w:rPr>
        <w:t>builds a</w:t>
      </w:r>
      <w:r w:rsidR="00A421CE" w:rsidRPr="006C1D4C">
        <w:rPr>
          <w:rFonts w:cstheme="minorHAnsi"/>
          <w:bdr w:val="none" w:sz="0" w:space="0" w:color="auto" w:frame="1"/>
        </w:rPr>
        <w:t xml:space="preserve"> model containing all features and iteratively remov</w:t>
      </w:r>
      <w:r w:rsidR="003822E2" w:rsidRPr="006C1D4C">
        <w:rPr>
          <w:rFonts w:cstheme="minorHAnsi"/>
          <w:bdr w:val="none" w:sz="0" w:space="0" w:color="auto" w:frame="1"/>
        </w:rPr>
        <w:t>es</w:t>
      </w:r>
      <w:r w:rsidR="00A421CE" w:rsidRPr="006C1D4C">
        <w:rPr>
          <w:rFonts w:cstheme="minorHAnsi"/>
          <w:bdr w:val="none" w:sz="0" w:space="0" w:color="auto" w:frame="1"/>
        </w:rPr>
        <w:t xml:space="preserve"> the weakest until </w:t>
      </w:r>
      <w:r w:rsidR="003822E2" w:rsidRPr="006C1D4C">
        <w:rPr>
          <w:rFonts w:cstheme="minorHAnsi"/>
          <w:bdr w:val="none" w:sz="0" w:space="0" w:color="auto" w:frame="1"/>
        </w:rPr>
        <w:t xml:space="preserve">model </w:t>
      </w:r>
      <w:r w:rsidR="00A421CE" w:rsidRPr="006C1D4C">
        <w:rPr>
          <w:rFonts w:cstheme="minorHAnsi"/>
          <w:bdr w:val="none" w:sz="0" w:space="0" w:color="auto" w:frame="1"/>
        </w:rPr>
        <w:t>performance declines</w:t>
      </w:r>
      <w:r w:rsidR="00F34E7E" w:rsidRPr="006C1D4C">
        <w:rPr>
          <w:rFonts w:cstheme="minorHAnsi"/>
          <w:bdr w:val="none" w:sz="0" w:space="0" w:color="auto" w:frame="1"/>
        </w:rPr>
        <w:t xml:space="preserve">, among </w:t>
      </w:r>
      <w:commentRangeStart w:id="17"/>
      <w:r w:rsidR="00F34E7E" w:rsidRPr="006C1D4C">
        <w:rPr>
          <w:rFonts w:cstheme="minorHAnsi"/>
          <w:bdr w:val="none" w:sz="0" w:space="0" w:color="auto" w:frame="1"/>
        </w:rPr>
        <w:t>others</w:t>
      </w:r>
      <w:commentRangeEnd w:id="17"/>
      <w:r w:rsidR="00E76EB3">
        <w:rPr>
          <w:rStyle w:val="CommentReference"/>
        </w:rPr>
        <w:commentReference w:id="17"/>
      </w:r>
      <w:r w:rsidR="00A421CE" w:rsidRPr="006C1D4C">
        <w:rPr>
          <w:rFonts w:cstheme="minorHAnsi"/>
          <w:bdr w:val="none" w:sz="0" w:space="0" w:color="auto" w:frame="1"/>
        </w:rPr>
        <w:t>.</w:t>
      </w:r>
    </w:p>
    <w:p w14:paraId="03CA47B3" w14:textId="77777777" w:rsidR="00473320" w:rsidRDefault="00473320" w:rsidP="00210FAD">
      <w:pPr>
        <w:shd w:val="clear" w:color="auto" w:fill="FFFFFF"/>
        <w:rPr>
          <w:rFonts w:cstheme="minorHAnsi"/>
          <w:color w:val="FF0000"/>
          <w:bdr w:val="none" w:sz="0" w:space="0" w:color="auto" w:frame="1"/>
        </w:rPr>
      </w:pPr>
    </w:p>
    <w:p w14:paraId="7674A0E6" w14:textId="02D4729F" w:rsidR="00134F19" w:rsidRPr="00473320" w:rsidRDefault="00720DF7" w:rsidP="00210FAD">
      <w:pPr>
        <w:shd w:val="clear" w:color="auto" w:fill="FFFFFF"/>
        <w:rPr>
          <w:rFonts w:cstheme="minorHAnsi"/>
          <w:color w:val="201F1E"/>
          <w:bdr w:val="none" w:sz="0" w:space="0" w:color="auto" w:frame="1"/>
        </w:rPr>
      </w:pPr>
      <w:ins w:id="18" w:author="Neil Pearce" w:date="2022-02-11T11:14:00Z">
        <w:r>
          <w:rPr>
            <w:rFonts w:cstheme="minorHAnsi"/>
            <w:color w:val="000000" w:themeColor="text1"/>
            <w:bdr w:val="none" w:sz="0" w:space="0" w:color="auto" w:frame="1"/>
          </w:rPr>
          <w:t xml:space="preserve">Examples of </w:t>
        </w:r>
      </w:ins>
      <w:del w:id="19" w:author="Neil Pearce" w:date="2022-02-11T11:14:00Z">
        <w:r w:rsidR="00C76014" w:rsidRPr="00C76014" w:rsidDel="00720DF7">
          <w:rPr>
            <w:rFonts w:cstheme="minorHAnsi"/>
            <w:color w:val="000000" w:themeColor="text1"/>
            <w:bdr w:val="none" w:sz="0" w:space="0" w:color="auto" w:frame="1"/>
          </w:rPr>
          <w:delText>A</w:delText>
        </w:r>
      </w:del>
      <w:ins w:id="20" w:author="Neil Pearce" w:date="2022-02-11T11:14:00Z">
        <w:r>
          <w:rPr>
            <w:rFonts w:cstheme="minorHAnsi"/>
            <w:color w:val="000000" w:themeColor="text1"/>
            <w:bdr w:val="none" w:sz="0" w:space="0" w:color="auto" w:frame="1"/>
          </w:rPr>
          <w:t>a</w:t>
        </w:r>
      </w:ins>
      <w:r w:rsidR="00C76014" w:rsidRPr="00C76014">
        <w:rPr>
          <w:rFonts w:cstheme="minorHAnsi"/>
          <w:color w:val="000000" w:themeColor="text1"/>
          <w:bdr w:val="none" w:sz="0" w:space="0" w:color="auto" w:frame="1"/>
        </w:rPr>
        <w:t xml:space="preserve">utomated approaches to </w:t>
      </w:r>
      <w:ins w:id="21" w:author="Neil Pearce" w:date="2022-02-11T11:14:00Z">
        <w:r>
          <w:rPr>
            <w:rFonts w:cstheme="minorHAnsi"/>
            <w:color w:val="000000" w:themeColor="text1"/>
            <w:bdr w:val="none" w:sz="0" w:space="0" w:color="auto" w:frame="1"/>
          </w:rPr>
          <w:t>v</w:t>
        </w:r>
      </w:ins>
      <w:ins w:id="22" w:author="Neil Pearce" w:date="2022-02-11T11:15:00Z">
        <w:r>
          <w:rPr>
            <w:rFonts w:cstheme="minorHAnsi"/>
            <w:color w:val="000000" w:themeColor="text1"/>
            <w:bdr w:val="none" w:sz="0" w:space="0" w:color="auto" w:frame="1"/>
          </w:rPr>
          <w:t xml:space="preserve">ariable </w:t>
        </w:r>
      </w:ins>
      <w:ins w:id="23" w:author="Tom Gaunt" w:date="2022-02-18T15:07:00Z">
        <w:r w:rsidR="00A6074B">
          <w:rPr>
            <w:rFonts w:cstheme="minorHAnsi"/>
            <w:color w:val="000000" w:themeColor="text1"/>
            <w:bdr w:val="none" w:sz="0" w:space="0" w:color="auto" w:frame="1"/>
          </w:rPr>
          <w:t>s</w:t>
        </w:r>
      </w:ins>
      <w:ins w:id="24" w:author="Neil Pearce" w:date="2022-02-11T11:15:00Z">
        <w:r>
          <w:rPr>
            <w:rFonts w:cstheme="minorHAnsi"/>
            <w:color w:val="000000" w:themeColor="text1"/>
            <w:bdr w:val="none" w:sz="0" w:space="0" w:color="auto" w:frame="1"/>
          </w:rPr>
          <w:t xml:space="preserve">election for </w:t>
        </w:r>
      </w:ins>
      <w:r w:rsidR="00C76014" w:rsidRPr="00C76014">
        <w:rPr>
          <w:rFonts w:cstheme="minorHAnsi"/>
          <w:color w:val="000000" w:themeColor="text1"/>
          <w:bdr w:val="none" w:sz="0" w:space="0" w:color="auto" w:frame="1"/>
        </w:rPr>
        <w:t xml:space="preserve">model development have been used to combine multiple risk factors and &gt;150 nuclear magnetic resonance metabolite traits to predict pregnancy complications </w:t>
      </w:r>
      <w:r w:rsidR="006052AC">
        <w:rPr>
          <w:rFonts w:cstheme="minorHAnsi"/>
          <w:color w:val="000000" w:themeColor="text1"/>
          <w:bdr w:val="none" w:sz="0" w:space="0" w:color="auto" w:frame="1"/>
        </w:rPr>
        <w:fldChar w:fldCharType="begin" w:fldLock="1"/>
      </w:r>
      <w:r w:rsidR="005A7202">
        <w:rPr>
          <w:rFonts w:cstheme="minorHAnsi"/>
          <w:color w:val="000000" w:themeColor="text1"/>
          <w:bdr w:val="none" w:sz="0" w:space="0" w:color="auto" w:frame="1"/>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[14]","plainTextFormattedCitation":"[14]","previouslyFormattedCitation":"[14]"},"properties":{"noteIndex":0},"schema":"https://github.com/citation-style-language/schema/raw/master/csl-citation.json"}</w:instrText>
      </w:r>
      <w:r w:rsidR="006052AC">
        <w:rPr>
          <w:rFonts w:cstheme="minorHAnsi"/>
          <w:color w:val="000000" w:themeColor="text1"/>
          <w:bdr w:val="none" w:sz="0" w:space="0" w:color="auto" w:frame="1"/>
        </w:rPr>
        <w:fldChar w:fldCharType="separate"/>
      </w:r>
      <w:r w:rsidR="005A7202" w:rsidRPr="005A7202">
        <w:rPr>
          <w:rFonts w:cstheme="minorHAnsi"/>
          <w:noProof/>
          <w:color w:val="000000" w:themeColor="text1"/>
          <w:bdr w:val="none" w:sz="0" w:space="0" w:color="auto" w:frame="1"/>
        </w:rPr>
        <w:t>[14]</w:t>
      </w:r>
      <w:r w:rsidR="006052AC">
        <w:rPr>
          <w:rFonts w:cstheme="minorHAnsi"/>
          <w:color w:val="000000" w:themeColor="text1"/>
          <w:bdr w:val="none" w:sz="0" w:space="0" w:color="auto" w:frame="1"/>
        </w:rPr>
        <w:fldChar w:fldCharType="end"/>
      </w:r>
      <w:r w:rsidR="00C76014" w:rsidRPr="00C76014">
        <w:rPr>
          <w:rFonts w:cstheme="minorHAnsi"/>
          <w:color w:val="000000" w:themeColor="text1"/>
          <w:bdr w:val="none" w:sz="0" w:space="0" w:color="auto" w:frame="1"/>
        </w:rPr>
        <w:t>, multiple risk factors and &gt;700 mass spectrometry metabolites</w:t>
      </w:r>
      <w:r w:rsidR="006052AC">
        <w:rPr>
          <w:rFonts w:cstheme="minorHAnsi"/>
          <w:color w:val="000000" w:themeColor="text1"/>
          <w:bdr w:val="none" w:sz="0" w:space="0" w:color="auto" w:frame="1"/>
        </w:rPr>
        <w:t xml:space="preserve"> </w:t>
      </w:r>
      <w:r w:rsidR="00C76014" w:rsidRPr="00C76014">
        <w:rPr>
          <w:rFonts w:cstheme="minorHAnsi"/>
          <w:color w:val="000000" w:themeColor="text1"/>
          <w:bdr w:val="none" w:sz="0" w:space="0" w:color="auto" w:frame="1"/>
        </w:rPr>
        <w:t>to predict pregnancy outcomes</w:t>
      </w:r>
      <w:r w:rsidR="006052AC" w:rsidRPr="00C76014">
        <w:rPr>
          <w:rFonts w:cstheme="minorHAnsi"/>
          <w:color w:val="000000" w:themeColor="text1"/>
          <w:bdr w:val="none" w:sz="0" w:space="0" w:color="auto" w:frame="1"/>
        </w:rPr>
        <w:t xml:space="preserve"> </w:t>
      </w:r>
      <w:r w:rsidR="006052AC">
        <w:rPr>
          <w:rFonts w:cstheme="minorHAnsi"/>
          <w:color w:val="000000" w:themeColor="text1"/>
          <w:bdr w:val="none" w:sz="0" w:space="0" w:color="auto" w:frame="1"/>
        </w:rPr>
        <w:fldChar w:fldCharType="begin" w:fldLock="1"/>
      </w:r>
      <w:r w:rsidR="005A7202">
        <w:rPr>
          <w:rFonts w:cstheme="minorHAnsi"/>
          <w:color w:val="000000" w:themeColor="text1"/>
          <w:bdr w:val="none" w:sz="0" w:space="0" w:color="auto" w:frame="1"/>
        </w:rPr>
        <w:instrText>ADDIN CSL_CITATION {"citationItems":[{"id":"ITEM-1","itemData":{"DOI":"10.3390/METABO11080530","ISSN":"22181989","abstract":"Many women who experience gestational diabetes (GDM), gestational hypertension (GHT), pre-eclampsia (PE), have a spontaneous preterm birth (sPTB) or have an offspring born small/large for gestational age (SGA/LGA) do not meet the criteria for high-risk pregnancies based upon certain maternal risk factors. Tools that better predict these outcomes are needed to tailor antenatal care to risk. Recent studies have suggested that metabolomics may improve the prediction of these pregnancy-related disorders. These have largely been based on targeted platforms or focused on a single pregnancy outcome. The aim of this study was to assess the predictive ability of an untargeted platform of over 700 metabolites to predict the above pregnancy-related disorders in two cohorts. We used data collected from women in the Born in Bradford study (BiB; two sub-samples, n = 2000 and n = 1000) and the Pregnancy Outcome Prediction study (POPs; n = 827) to train, test and validate prediction models for GDM, PE, GHT, SGA, LGA and sPTB. We compared the predictive performance of three models: (1) risk factors (maternal age, pregnancy smoking, BMI, ethnicity and parity) (2) mass spectrometry (MS)-derived metabolites (n = 718 quantified metabolites, collected at 26–28 weeks’ gestation) and (3) combined risk factors and metabolites. We used BiB for the training and testing of the models and POPs for independent validation. In both cohorts, discrimination for GDM, PE, LGA and SGA improved with the addition of metabolites to the risk factor model. The models’ area under the curve (AUC) were similar for both cohorts, with good discrimination for GDM (AUC (95% CI) BiB 0.76 (0.71, 0.81) and POPs 0.76 (0.72, 0.81)) and LGA (BiB 0.86 (0.80, 0.91) and POPs 0.76 (0.60, 0.92)). Discrimination was improved for the combined models (compared to the risk factors models) for PE and SGA, with modest discrimination in both studies (PE-BiB 0.68 (0.58, 0.78) and POPs 0.66 (0.60, 0.71); SGA-BiB 0.68 (0.63, 0.74) and POPs 0.64 (0.59, 0.69)). Prediction for sPTB was poor in BiB and POPs for all models. In BiB, calibration for the combined models was good for GDM, LGA and SGA. Retained predictors include 4-hydroxyglutamate for GDM, LGA and PE and glycerol for GDM and PE. MS-derived metabolomics combined with maternal risk factors improves the prediction of GDM, PE, LGA and SGA, with good discrimination for GDM and LGA. Validation across two very different cohorts supports further investigation on whether t…","author":[{"dropping-particle":"","family":"McBride","given":"Nancy","non-dropping-particle":"","parse-names":false,"suffix":""},{"dropping-particle":"","family":"Yousefi","given":"Paul","non-dropping-particle":"","parse-names":false,"suffix":""},{"dropping-particle":"","family":"Sovio","given":"Ulla","non-dropping-particle":"","parse-names":false,"suffix":""},{"dropping-particle":"","family":"Taylor","given":"Kurt","non-dropping-particle":"","parse-names":false,"suffix":""},{"dropping-particle":"","family":"Vafai","given":"Yassaman","non-dropping-particle":"","parse-names":false,"suffix":""},{"dropping-particle":"","family":"Yang","given":"Tiffany","non-dropping-particle":"","parse-names":false,"suffix":""},{"dropping-particle":"","family":"Hou","given":"Bo","non-dropping-particle":"","parse-names":false,"suffix":""},{"dropping-particle":"","family":"Suderman","given":"Matthew","non-dropping-particle":"","parse-names":false,"suffix":""},{"dropping-particle":"","family":"Relton","given":"Caroline","non-dropping-particle":"","parse-names":false,"suffix":""},{"dropping-particle":"","family":"Smith","given":"Gordon C.S.","non-dropping-particle":"","parse-names":false,"suffix":""},{"dropping-particle":"","family":"Lawlor","given":"Deborah A.","non-dropping-particle":"","parse-names":false,"suffix":""}],"container-title":"Metabolites 2021, Vol. 11, Page 530","id":"ITEM-1","issue":"8","issued":{"date-parts":[["2021","8","10"]]},"page":"530","publisher":"Multidisciplinary Digital Publishing Institute","title":"Do Mass Spectrometry-Derived Metabolomics Improve the Prediction of Pregnancy-Related Disorders? Findings from a UK Birth Cohort with Independent Validation","type":"article-journal","volume":"11"},"uris":["http://www.mendeley.com/documents/?uuid=35d4230d-ee29-399d-9312-e585e929ca2a"]}],"mendeley":{"formattedCitation":"[15]","plainTextFormattedCitation":"[15]","previouslyFormattedCitation":"[15]"},"properties":{"noteIndex":0},"schema":"https://github.com/citation-style-language/schema/raw/master/csl-citation.json"}</w:instrText>
      </w:r>
      <w:r w:rsidR="006052AC">
        <w:rPr>
          <w:rFonts w:cstheme="minorHAnsi"/>
          <w:color w:val="000000" w:themeColor="text1"/>
          <w:bdr w:val="none" w:sz="0" w:space="0" w:color="auto" w:frame="1"/>
        </w:rPr>
        <w:fldChar w:fldCharType="separate"/>
      </w:r>
      <w:r w:rsidR="005A7202" w:rsidRPr="005A7202">
        <w:rPr>
          <w:rFonts w:cstheme="minorHAnsi"/>
          <w:noProof/>
          <w:color w:val="000000" w:themeColor="text1"/>
          <w:bdr w:val="none" w:sz="0" w:space="0" w:color="auto" w:frame="1"/>
        </w:rPr>
        <w:t>[15]</w:t>
      </w:r>
      <w:r w:rsidR="006052AC">
        <w:rPr>
          <w:rFonts w:cstheme="minorHAnsi"/>
          <w:color w:val="000000" w:themeColor="text1"/>
          <w:bdr w:val="none" w:sz="0" w:space="0" w:color="auto" w:frame="1"/>
        </w:rPr>
        <w:fldChar w:fldCharType="end"/>
      </w:r>
      <w:r w:rsidR="008D7963">
        <w:rPr>
          <w:rFonts w:cstheme="minorHAnsi"/>
          <w:color w:val="000000" w:themeColor="text1"/>
          <w:bdr w:val="none" w:sz="0" w:space="0" w:color="auto" w:frame="1"/>
        </w:rPr>
        <w:t>,</w:t>
      </w:r>
      <w:r w:rsidR="00C76014" w:rsidRPr="00C76014">
        <w:rPr>
          <w:rFonts w:cstheme="minorHAnsi"/>
          <w:color w:val="000000" w:themeColor="text1"/>
          <w:bdr w:val="none" w:sz="0" w:space="0" w:color="auto" w:frame="1"/>
        </w:rPr>
        <w:t xml:space="preserve"> and to</w:t>
      </w:r>
      <w:ins w:id="25" w:author="Neil Pearce" w:date="2022-02-11T11:15:00Z">
        <w:r>
          <w:rPr>
            <w:rFonts w:cstheme="minorHAnsi"/>
            <w:color w:val="000000" w:themeColor="text1"/>
            <w:bdr w:val="none" w:sz="0" w:space="0" w:color="auto" w:frame="1"/>
          </w:rPr>
          <w:t xml:space="preserve"> multiple risk factors and </w:t>
        </w:r>
      </w:ins>
      <w:ins w:id="26" w:author="David Odd" w:date="2022-02-17T17:37:00Z">
        <w:r w:rsidR="00B03546">
          <w:rPr>
            <w:rFonts w:cstheme="minorHAnsi"/>
            <w:color w:val="000000" w:themeColor="text1"/>
            <w:bdr w:val="none" w:sz="0" w:space="0" w:color="auto" w:frame="1"/>
          </w:rPr>
          <w:t>s</w:t>
        </w:r>
      </w:ins>
      <w:del w:id="27" w:author="Neil Pearce" w:date="2022-02-11T11:15:00Z">
        <w:r w:rsidR="00C76014" w:rsidRPr="00C76014" w:rsidDel="00720DF7">
          <w:rPr>
            <w:rFonts w:cstheme="minorHAnsi"/>
            <w:color w:val="000000" w:themeColor="text1"/>
            <w:bdr w:val="none" w:sz="0" w:space="0" w:color="auto" w:frame="1"/>
          </w:rPr>
          <w:delText xml:space="preserve"> compare a polygenic risk score based on ~7</w:delText>
        </w:r>
      </w:del>
      <w:ins w:id="28" w:author="Neil Pearce" w:date="2022-02-11T11:15:00Z">
        <w:r>
          <w:rPr>
            <w:rFonts w:cstheme="minorHAnsi"/>
            <w:color w:val="000000" w:themeColor="text1"/>
            <w:bdr w:val="none" w:sz="0" w:space="0" w:color="auto" w:frame="1"/>
          </w:rPr>
          <w:t>everal</w:t>
        </w:r>
      </w:ins>
      <w:r w:rsidR="00380A73">
        <w:rPr>
          <w:rFonts w:cstheme="minorHAnsi"/>
          <w:color w:val="000000" w:themeColor="text1"/>
          <w:bdr w:val="none" w:sz="0" w:space="0" w:color="auto" w:frame="1"/>
        </w:rPr>
        <w:t xml:space="preserve"> </w:t>
      </w:r>
      <w:r w:rsidR="00C76014" w:rsidRPr="00C76014">
        <w:rPr>
          <w:rFonts w:cstheme="minorHAnsi"/>
          <w:color w:val="000000" w:themeColor="text1"/>
          <w:bdr w:val="none" w:sz="0" w:space="0" w:color="auto" w:frame="1"/>
        </w:rPr>
        <w:t>million single nucleotide polymorphisms with established clinical risk scores for predicting cardiovascular disease (</w:t>
      </w:r>
      <w:commentRangeStart w:id="29"/>
      <w:r w:rsidR="00C76014" w:rsidRPr="001269FE">
        <w:rPr>
          <w:rFonts w:cstheme="minorHAnsi"/>
          <w:color w:val="FF0000"/>
          <w:bdr w:val="none" w:sz="0" w:space="0" w:color="auto" w:frame="1"/>
        </w:rPr>
        <w:t>refs</w:t>
      </w:r>
      <w:commentRangeEnd w:id="29"/>
      <w:r w:rsidR="00204062">
        <w:rPr>
          <w:rStyle w:val="CommentReference"/>
        </w:rPr>
        <w:commentReference w:id="29"/>
      </w:r>
      <w:r w:rsidR="00C76014" w:rsidRPr="00C76014">
        <w:rPr>
          <w:rFonts w:cstheme="minorHAnsi"/>
          <w:color w:val="000000" w:themeColor="text1"/>
          <w:bdr w:val="none" w:sz="0" w:space="0" w:color="auto" w:frame="1"/>
        </w:rPr>
        <w:t>)</w:t>
      </w:r>
      <w:r w:rsidR="00F95734">
        <w:rPr>
          <w:rFonts w:cstheme="minorHAnsi"/>
          <w:color w:val="000000" w:themeColor="text1"/>
          <w:bdr w:val="none" w:sz="0" w:space="0" w:color="auto" w:frame="1"/>
        </w:rPr>
        <w:t>.</w:t>
      </w:r>
      <w:r w:rsidR="00C76014" w:rsidRPr="00C76014">
        <w:rPr>
          <w:rFonts w:cstheme="minorHAnsi"/>
          <w:color w:val="000000" w:themeColor="text1"/>
          <w:bdr w:val="none" w:sz="0" w:space="0" w:color="auto" w:frame="1"/>
        </w:rPr>
        <w:t xml:space="preserve"> </w:t>
      </w:r>
      <w:del w:id="30" w:author="Neil Pearce" w:date="2022-02-11T11:23:00Z">
        <w:r w:rsidR="00F95734" w:rsidDel="00171EBC">
          <w:rPr>
            <w:rFonts w:cstheme="minorHAnsi"/>
            <w:color w:val="000000" w:themeColor="text1"/>
            <w:bdr w:val="none" w:sz="0" w:space="0" w:color="auto" w:frame="1"/>
          </w:rPr>
          <w:delText>While t</w:delText>
        </w:r>
      </w:del>
      <w:ins w:id="31" w:author="Neil Pearce" w:date="2022-02-11T11:23:00Z">
        <w:r w:rsidR="00171EBC">
          <w:rPr>
            <w:rFonts w:cstheme="minorHAnsi"/>
            <w:color w:val="000000" w:themeColor="text1"/>
            <w:bdr w:val="none" w:sz="0" w:space="0" w:color="auto" w:frame="1"/>
          </w:rPr>
          <w:t>T</w:t>
        </w:r>
      </w:ins>
      <w:r w:rsidR="00C76014" w:rsidRPr="00C76014">
        <w:rPr>
          <w:rFonts w:cstheme="minorHAnsi"/>
          <w:color w:val="000000" w:themeColor="text1"/>
          <w:bdr w:val="none" w:sz="0" w:space="0" w:color="auto" w:frame="1"/>
        </w:rPr>
        <w:t>he metabolite studies suggest</w:t>
      </w:r>
      <w:r w:rsidR="00F95734">
        <w:rPr>
          <w:rFonts w:cstheme="minorHAnsi"/>
          <w:color w:val="000000" w:themeColor="text1"/>
          <w:bdr w:val="none" w:sz="0" w:space="0" w:color="auto" w:frame="1"/>
        </w:rPr>
        <w:t>ed</w:t>
      </w:r>
      <w:r w:rsidR="00C76014" w:rsidRPr="00C76014">
        <w:rPr>
          <w:rFonts w:cstheme="minorHAnsi"/>
          <w:color w:val="000000" w:themeColor="text1"/>
          <w:bdr w:val="none" w:sz="0" w:space="0" w:color="auto" w:frame="1"/>
        </w:rPr>
        <w:t xml:space="preserve"> some improvement in prediction </w:t>
      </w:r>
      <w:ins w:id="32" w:author="Neil Pearce" w:date="2022-02-11T11:23:00Z">
        <w:r w:rsidR="00171EBC">
          <w:rPr>
            <w:rFonts w:cstheme="minorHAnsi"/>
            <w:color w:val="000000" w:themeColor="text1"/>
            <w:bdr w:val="none" w:sz="0" w:space="0" w:color="auto" w:frame="1"/>
          </w:rPr>
          <w:t xml:space="preserve">discrimination </w:t>
        </w:r>
      </w:ins>
      <w:r w:rsidR="00F95734">
        <w:rPr>
          <w:rFonts w:cstheme="minorHAnsi"/>
          <w:color w:val="000000" w:themeColor="text1"/>
          <w:bdr w:val="none" w:sz="0" w:space="0" w:color="auto" w:frame="1"/>
        </w:rPr>
        <w:t xml:space="preserve">of </w:t>
      </w:r>
      <w:r w:rsidR="00C76014" w:rsidRPr="00C76014">
        <w:rPr>
          <w:rFonts w:cstheme="minorHAnsi"/>
          <w:color w:val="000000" w:themeColor="text1"/>
          <w:bdr w:val="none" w:sz="0" w:space="0" w:color="auto" w:frame="1"/>
        </w:rPr>
        <w:t xml:space="preserve">pregnancy outcomes </w:t>
      </w:r>
      <w:r w:rsidR="00F95734">
        <w:rPr>
          <w:rFonts w:cstheme="minorHAnsi"/>
          <w:color w:val="000000" w:themeColor="text1"/>
          <w:bdr w:val="none" w:sz="0" w:space="0" w:color="auto" w:frame="1"/>
        </w:rPr>
        <w:t xml:space="preserve">in combination with established </w:t>
      </w:r>
      <w:r w:rsidR="00C76014" w:rsidRPr="00C76014">
        <w:rPr>
          <w:rFonts w:cstheme="minorHAnsi"/>
          <w:color w:val="000000" w:themeColor="text1"/>
          <w:bdr w:val="none" w:sz="0" w:space="0" w:color="auto" w:frame="1"/>
        </w:rPr>
        <w:t xml:space="preserve">risk factor predictors, </w:t>
      </w:r>
      <w:ins w:id="33" w:author="Neil Pearce" w:date="2022-02-11T11:24:00Z">
        <w:r w:rsidR="00171EBC">
          <w:rPr>
            <w:rFonts w:cstheme="minorHAnsi"/>
            <w:color w:val="000000" w:themeColor="text1"/>
            <w:bdr w:val="none" w:sz="0" w:space="0" w:color="auto" w:frame="1"/>
          </w:rPr>
          <w:t xml:space="preserve">as did </w:t>
        </w:r>
      </w:ins>
      <w:r w:rsidR="00C76014" w:rsidRPr="00C76014">
        <w:rPr>
          <w:rFonts w:cstheme="minorHAnsi"/>
          <w:color w:val="000000" w:themeColor="text1"/>
          <w:bdr w:val="none" w:sz="0" w:space="0" w:color="auto" w:frame="1"/>
        </w:rPr>
        <w:t xml:space="preserve">the polygenic risk score </w:t>
      </w:r>
      <w:r w:rsidR="00DD3231">
        <w:rPr>
          <w:rFonts w:cstheme="minorHAnsi"/>
          <w:color w:val="000000" w:themeColor="text1"/>
          <w:bdr w:val="none" w:sz="0" w:space="0" w:color="auto" w:frame="1"/>
        </w:rPr>
        <w:t xml:space="preserve">study </w:t>
      </w:r>
      <w:del w:id="34" w:author="Neil Pearce" w:date="2022-02-11T11:24:00Z">
        <w:r w:rsidR="00C76014" w:rsidRPr="00C76014" w:rsidDel="00171EBC">
          <w:rPr>
            <w:rFonts w:cstheme="minorHAnsi"/>
            <w:color w:val="000000" w:themeColor="text1"/>
            <w:bdr w:val="none" w:sz="0" w:space="0" w:color="auto" w:frame="1"/>
          </w:rPr>
          <w:delText>did not improve</w:delText>
        </w:r>
      </w:del>
      <w:ins w:id="35" w:author="Neil Pearce" w:date="2022-02-11T11:24:00Z">
        <w:r w:rsidR="00171EBC">
          <w:rPr>
            <w:rFonts w:cstheme="minorHAnsi"/>
            <w:color w:val="000000" w:themeColor="text1"/>
            <w:bdr w:val="none" w:sz="0" w:space="0" w:color="auto" w:frame="1"/>
          </w:rPr>
          <w:t>for</w:t>
        </w:r>
      </w:ins>
      <w:r w:rsidR="00C76014" w:rsidRPr="00C76014">
        <w:rPr>
          <w:rFonts w:cstheme="minorHAnsi"/>
          <w:color w:val="000000" w:themeColor="text1"/>
          <w:bdr w:val="none" w:sz="0" w:space="0" w:color="auto" w:frame="1"/>
        </w:rPr>
        <w:t xml:space="preserve"> cardiovascular </w:t>
      </w:r>
      <w:del w:id="36" w:author="Neil Pearce" w:date="2022-02-11T11:24:00Z">
        <w:r w:rsidR="00C76014" w:rsidRPr="00C76014" w:rsidDel="00171EBC">
          <w:rPr>
            <w:rFonts w:cstheme="minorHAnsi"/>
            <w:color w:val="000000" w:themeColor="text1"/>
            <w:bdr w:val="none" w:sz="0" w:space="0" w:color="auto" w:frame="1"/>
          </w:rPr>
          <w:delText xml:space="preserve">risk </w:delText>
        </w:r>
      </w:del>
      <w:ins w:id="37" w:author="Neil Pearce" w:date="2022-02-11T11:24:00Z">
        <w:r w:rsidR="00171EBC">
          <w:rPr>
            <w:rFonts w:cstheme="minorHAnsi"/>
            <w:color w:val="000000" w:themeColor="text1"/>
            <w:bdr w:val="none" w:sz="0" w:space="0" w:color="auto" w:frame="1"/>
          </w:rPr>
          <w:t>dise</w:t>
        </w:r>
      </w:ins>
      <w:ins w:id="38" w:author="Neil Pearce" w:date="2022-02-11T11:25:00Z">
        <w:r w:rsidR="00171EBC">
          <w:rPr>
            <w:rFonts w:cstheme="minorHAnsi"/>
            <w:color w:val="000000" w:themeColor="text1"/>
            <w:bdr w:val="none" w:sz="0" w:space="0" w:color="auto" w:frame="1"/>
          </w:rPr>
          <w:t>ase</w:t>
        </w:r>
      </w:ins>
      <w:ins w:id="39" w:author="Neil Pearce" w:date="2022-02-11T11:24:00Z">
        <w:r w:rsidR="00171EBC" w:rsidRPr="00C76014">
          <w:rPr>
            <w:rFonts w:cstheme="minorHAnsi"/>
            <w:color w:val="000000" w:themeColor="text1"/>
            <w:bdr w:val="none" w:sz="0" w:space="0" w:color="auto" w:frame="1"/>
          </w:rPr>
          <w:t xml:space="preserve"> </w:t>
        </w:r>
      </w:ins>
      <w:r w:rsidR="00C76014" w:rsidRPr="00C76014">
        <w:rPr>
          <w:rFonts w:cstheme="minorHAnsi"/>
          <w:color w:val="000000" w:themeColor="text1"/>
          <w:bdr w:val="none" w:sz="0" w:space="0" w:color="auto" w:frame="1"/>
        </w:rPr>
        <w:t xml:space="preserve">in comparison to the established clinical </w:t>
      </w:r>
      <w:commentRangeStart w:id="40"/>
      <w:r w:rsidR="00C76014" w:rsidRPr="00C76014">
        <w:rPr>
          <w:rFonts w:cstheme="minorHAnsi"/>
          <w:color w:val="000000" w:themeColor="text1"/>
          <w:bdr w:val="none" w:sz="0" w:space="0" w:color="auto" w:frame="1"/>
        </w:rPr>
        <w:t>score</w:t>
      </w:r>
      <w:commentRangeEnd w:id="40"/>
      <w:r w:rsidR="00B73DDE">
        <w:rPr>
          <w:rStyle w:val="CommentReference"/>
        </w:rPr>
        <w:commentReference w:id="40"/>
      </w:r>
      <w:r w:rsidR="00C76014" w:rsidRPr="00C76014">
        <w:rPr>
          <w:rFonts w:cstheme="minorHAnsi"/>
          <w:color w:val="000000" w:themeColor="text1"/>
          <w:bdr w:val="none" w:sz="0" w:space="0" w:color="auto" w:frame="1"/>
        </w:rPr>
        <w:t>.</w:t>
      </w:r>
    </w:p>
    <w:p w14:paraId="2359F19B" w14:textId="77777777" w:rsidR="00210FAD" w:rsidRPr="001034D2" w:rsidRDefault="00210FAD" w:rsidP="00210FAD">
      <w:pPr>
        <w:shd w:val="clear" w:color="auto" w:fill="FFFFFF"/>
        <w:rPr>
          <w:rFonts w:cstheme="minorHAnsi"/>
          <w:i/>
          <w:iCs/>
          <w:color w:val="201F1E"/>
          <w:bdr w:val="none" w:sz="0" w:space="0" w:color="auto" w:frame="1"/>
        </w:rPr>
      </w:pPr>
    </w:p>
    <w:p w14:paraId="533E6C37" w14:textId="20DDCD73" w:rsidR="004E7BB3" w:rsidRDefault="00210FAD" w:rsidP="00AB60D2">
      <w:pPr>
        <w:shd w:val="clear" w:color="auto" w:fill="FFFFFF"/>
        <w:rPr>
          <w:rFonts w:cstheme="minorHAnsi"/>
          <w:bdr w:val="none" w:sz="0" w:space="0" w:color="auto" w:frame="1"/>
        </w:rPr>
      </w:pPr>
      <w:r w:rsidRPr="001034D2">
        <w:rPr>
          <w:rFonts w:cstheme="minorHAnsi"/>
          <w:color w:val="201F1E"/>
          <w:bdr w:val="none" w:sz="0" w:space="0" w:color="auto" w:frame="1"/>
        </w:rPr>
        <w:t xml:space="preserve">With the increased use of electronic records in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practice and the place of PCs, laptops and/or tablets in primary and secondary care it should be feasible to develop </w:t>
      </w:r>
      <w:r w:rsidR="00424B96" w:rsidRPr="001034D2">
        <w:rPr>
          <w:rFonts w:cstheme="minorHAnsi"/>
          <w:color w:val="201F1E"/>
          <w:bdr w:val="none" w:sz="0" w:space="0" w:color="auto" w:frame="1"/>
        </w:rPr>
        <w:t xml:space="preserve">dynamic </w:t>
      </w:r>
      <w:r w:rsidR="00254AE6" w:rsidRPr="001034D2">
        <w:rPr>
          <w:rFonts w:cstheme="minorHAnsi"/>
          <w:color w:val="201F1E"/>
          <w:bdr w:val="none" w:sz="0" w:space="0" w:color="auto" w:frame="1"/>
        </w:rPr>
        <w:t>prediction</w:t>
      </w:r>
      <w:r w:rsidRPr="001034D2">
        <w:rPr>
          <w:rFonts w:cstheme="minorHAnsi"/>
          <w:color w:val="201F1E"/>
          <w:bdr w:val="none" w:sz="0" w:space="0" w:color="auto" w:frame="1"/>
        </w:rPr>
        <w:t xml:space="preserve"> </w:t>
      </w:r>
      <w:r w:rsidR="00510147" w:rsidRPr="001034D2">
        <w:rPr>
          <w:rFonts w:cstheme="minorHAnsi"/>
          <w:color w:val="201F1E"/>
          <w:bdr w:val="none" w:sz="0" w:space="0" w:color="auto" w:frame="1"/>
        </w:rPr>
        <w:t>models</w:t>
      </w:r>
      <w:r w:rsidR="00424B96" w:rsidRPr="001034D2">
        <w:rPr>
          <w:rFonts w:cstheme="minorHAnsi"/>
          <w:color w:val="201F1E"/>
          <w:bdr w:val="none" w:sz="0" w:space="0" w:color="auto" w:frame="1"/>
        </w:rPr>
        <w:t xml:space="preserve"> </w:t>
      </w:r>
      <w:r w:rsidR="00424B96" w:rsidRPr="001034D2">
        <w:rPr>
          <w:rFonts w:cstheme="minorHAnsi"/>
          <w:color w:val="201F1E"/>
          <w:bdr w:val="none" w:sz="0" w:space="0" w:color="auto" w:frame="1"/>
        </w:rPr>
        <w:fldChar w:fldCharType="begin" w:fldLock="1"/>
      </w:r>
      <w:r w:rsidR="00B02FF0"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424B96"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[3]</w:t>
      </w:r>
      <w:r w:rsidR="00424B96" w:rsidRPr="001034D2">
        <w:rPr>
          <w:rFonts w:cstheme="minorHAnsi"/>
          <w:color w:val="201F1E"/>
          <w:bdr w:val="none" w:sz="0" w:space="0" w:color="auto" w:frame="1"/>
        </w:rPr>
        <w:fldChar w:fldCharType="end"/>
      </w:r>
      <w:r w:rsidR="00867C63" w:rsidRPr="001034D2">
        <w:rPr>
          <w:rFonts w:cstheme="minorHAnsi"/>
          <w:color w:val="201F1E"/>
          <w:bdr w:val="none" w:sz="0" w:space="0" w:color="auto" w:frame="1"/>
        </w:rPr>
        <w:t>. These</w:t>
      </w:r>
      <w:r w:rsidRPr="001034D2">
        <w:rPr>
          <w:rFonts w:cstheme="minorHAnsi"/>
          <w:color w:val="201F1E"/>
          <w:bdr w:val="none" w:sz="0" w:space="0" w:color="auto" w:frame="1"/>
        </w:rPr>
        <w:t xml:space="preserve"> </w:t>
      </w:r>
      <w:r w:rsidR="002C5BBB" w:rsidRPr="001034D2">
        <w:rPr>
          <w:rFonts w:cstheme="minorHAnsi"/>
          <w:color w:val="201F1E"/>
          <w:bdr w:val="none" w:sz="0" w:space="0" w:color="auto" w:frame="1"/>
        </w:rPr>
        <w:t xml:space="preserve">are </w:t>
      </w:r>
      <w:r w:rsidR="00510147" w:rsidRPr="001034D2">
        <w:rPr>
          <w:rFonts w:cstheme="minorHAnsi"/>
          <w:color w:val="201F1E"/>
          <w:bdr w:val="none" w:sz="0" w:space="0" w:color="auto" w:frame="1"/>
        </w:rPr>
        <w:t xml:space="preserve">tools </w:t>
      </w:r>
      <w:r w:rsidR="002C5BBB" w:rsidRPr="001034D2">
        <w:rPr>
          <w:rFonts w:cstheme="minorHAnsi"/>
          <w:color w:val="201F1E"/>
          <w:bdr w:val="none" w:sz="0" w:space="0" w:color="auto" w:frame="1"/>
        </w:rPr>
        <w:t xml:space="preserve">that </w:t>
      </w:r>
      <w:r w:rsidR="00424B96" w:rsidRPr="001034D2">
        <w:rPr>
          <w:rFonts w:cstheme="minorHAnsi"/>
          <w:color w:val="201F1E"/>
          <w:bdr w:val="none" w:sz="0" w:space="0" w:color="auto" w:frame="1"/>
        </w:rPr>
        <w:t>enabl</w:t>
      </w:r>
      <w:r w:rsidR="00867C63" w:rsidRPr="001034D2">
        <w:rPr>
          <w:rFonts w:cstheme="minorHAnsi"/>
          <w:color w:val="201F1E"/>
          <w:bdr w:val="none" w:sz="0" w:space="0" w:color="auto" w:frame="1"/>
        </w:rPr>
        <w:t>e</w:t>
      </w:r>
      <w:r w:rsidRPr="001034D2">
        <w:rPr>
          <w:rFonts w:cstheme="minorHAnsi"/>
          <w:color w:val="201F1E"/>
          <w:bdr w:val="none" w:sz="0" w:space="0" w:color="auto" w:frame="1"/>
        </w:rPr>
        <w:t xml:space="preserve"> ‘real-time-updated’ risk stratification for different </w:t>
      </w:r>
      <w:r w:rsidR="002C5BBB" w:rsidRPr="001034D2">
        <w:rPr>
          <w:rFonts w:cstheme="minorHAnsi"/>
          <w:color w:val="201F1E"/>
          <w:bdr w:val="none" w:sz="0" w:space="0" w:color="auto" w:frame="1"/>
        </w:rPr>
        <w:t xml:space="preserve">health </w:t>
      </w:r>
      <w:r w:rsidRPr="001034D2">
        <w:rPr>
          <w:rFonts w:cstheme="minorHAnsi"/>
          <w:color w:val="201F1E"/>
          <w:bdr w:val="none" w:sz="0" w:space="0" w:color="auto" w:frame="1"/>
        </w:rPr>
        <w:t>outcomes</w:t>
      </w:r>
      <w:r w:rsidR="000E7D54" w:rsidRPr="001034D2">
        <w:rPr>
          <w:rFonts w:cstheme="minorHAnsi"/>
          <w:color w:val="201F1E"/>
          <w:bdr w:val="none" w:sz="0" w:space="0" w:color="auto" w:frame="1"/>
        </w:rPr>
        <w:t xml:space="preserve"> </w:t>
      </w:r>
      <w:del w:id="41" w:author="Neil Pearce" w:date="2022-02-11T11:25:00Z">
        <w:r w:rsidR="002C5BBB" w:rsidRPr="001034D2" w:rsidDel="00171EBC">
          <w:rPr>
            <w:rFonts w:cstheme="minorHAnsi"/>
            <w:color w:val="201F1E"/>
            <w:bdr w:val="none" w:sz="0" w:space="0" w:color="auto" w:frame="1"/>
          </w:rPr>
          <w:delText xml:space="preserve">and </w:delText>
        </w:r>
      </w:del>
      <w:ins w:id="42" w:author="Neil Pearce" w:date="2022-02-11T11:25:00Z">
        <w:r w:rsidR="00171EBC">
          <w:rPr>
            <w:rFonts w:cstheme="minorHAnsi"/>
            <w:color w:val="201F1E"/>
            <w:bdr w:val="none" w:sz="0" w:space="0" w:color="auto" w:frame="1"/>
          </w:rPr>
          <w:t>that</w:t>
        </w:r>
        <w:r w:rsidR="00171EBC" w:rsidRPr="001034D2">
          <w:rPr>
            <w:rFonts w:cstheme="minorHAnsi"/>
            <w:color w:val="201F1E"/>
            <w:bdr w:val="none" w:sz="0" w:space="0" w:color="auto" w:frame="1"/>
          </w:rPr>
          <w:t xml:space="preserve"> </w:t>
        </w:r>
      </w:ins>
      <w:r w:rsidR="002C5BBB" w:rsidRPr="001034D2">
        <w:rPr>
          <w:rFonts w:cstheme="minorHAnsi"/>
          <w:color w:val="201F1E"/>
          <w:bdr w:val="none" w:sz="0" w:space="0" w:color="auto" w:frame="1"/>
        </w:rPr>
        <w:t xml:space="preserve">update </w:t>
      </w:r>
      <w:r w:rsidRPr="001034D2">
        <w:rPr>
          <w:rFonts w:cstheme="minorHAnsi"/>
          <w:color w:val="201F1E"/>
          <w:bdr w:val="none" w:sz="0" w:space="0" w:color="auto" w:frame="1"/>
        </w:rPr>
        <w:t xml:space="preserve">at </w:t>
      </w:r>
      <w:r w:rsidR="000E7D54" w:rsidRPr="001034D2">
        <w:rPr>
          <w:rFonts w:cstheme="minorHAnsi"/>
          <w:color w:val="201F1E"/>
          <w:bdr w:val="none" w:sz="0" w:space="0" w:color="auto" w:frame="1"/>
        </w:rPr>
        <w:t xml:space="preserve">each </w:t>
      </w:r>
      <w:r w:rsidRPr="001034D2">
        <w:rPr>
          <w:rFonts w:cstheme="minorHAnsi"/>
          <w:color w:val="201F1E"/>
          <w:bdr w:val="none" w:sz="0" w:space="0" w:color="auto" w:frame="1"/>
        </w:rPr>
        <w:t>clinic appointment</w:t>
      </w:r>
      <w:ins w:id="43" w:author="Neil Pearce" w:date="2022-02-11T11:25:00Z">
        <w:r w:rsidR="00171EBC">
          <w:rPr>
            <w:rFonts w:cstheme="minorHAnsi"/>
            <w:color w:val="201F1E"/>
            <w:bdr w:val="none" w:sz="0" w:space="0" w:color="auto" w:frame="1"/>
          </w:rPr>
          <w:t>, or more frequently</w:t>
        </w:r>
      </w:ins>
      <w:r w:rsidRPr="001034D2">
        <w:rPr>
          <w:rFonts w:cstheme="minorHAnsi"/>
          <w:color w:val="201F1E"/>
          <w:bdr w:val="none" w:sz="0" w:space="0" w:color="auto" w:frame="1"/>
        </w:rPr>
        <w:t xml:space="preserve"> so that </w:t>
      </w:r>
      <w:r w:rsidR="000E7D54" w:rsidRPr="001034D2">
        <w:rPr>
          <w:rFonts w:cstheme="minorHAnsi"/>
          <w:color w:val="201F1E"/>
          <w:bdr w:val="none" w:sz="0" w:space="0" w:color="auto" w:frame="1"/>
        </w:rPr>
        <w:t xml:space="preserve">individual </w:t>
      </w:r>
      <w:r w:rsidRPr="001034D2">
        <w:rPr>
          <w:rFonts w:cstheme="minorHAnsi"/>
          <w:color w:val="201F1E"/>
          <w:bdr w:val="none" w:sz="0" w:space="0" w:color="auto" w:frame="1"/>
        </w:rPr>
        <w:t xml:space="preserve">risk is (re)estimated </w:t>
      </w:r>
      <w:r w:rsidR="00DE7790" w:rsidRPr="001034D2">
        <w:rPr>
          <w:rFonts w:cstheme="minorHAnsi"/>
          <w:color w:val="201F1E"/>
          <w:bdr w:val="none" w:sz="0" w:space="0" w:color="auto" w:frame="1"/>
        </w:rPr>
        <w:t>based on</w:t>
      </w:r>
      <w:r w:rsidRPr="001034D2">
        <w:rPr>
          <w:rFonts w:cstheme="minorHAnsi"/>
          <w:color w:val="201F1E"/>
          <w:bdr w:val="none" w:sz="0" w:space="0" w:color="auto" w:frame="1"/>
        </w:rPr>
        <w:t xml:space="preserve"> new data</w:t>
      </w:r>
      <w:ins w:id="44" w:author="Neil Pearce" w:date="2022-02-11T11:26:00Z">
        <w:r w:rsidR="00171EBC">
          <w:rPr>
            <w:rFonts w:cstheme="minorHAnsi"/>
            <w:color w:val="201F1E"/>
            <w:bdr w:val="none" w:sz="0" w:space="0" w:color="auto" w:frame="1"/>
          </w:rPr>
          <w:t>,</w:t>
        </w:r>
      </w:ins>
      <w:r w:rsidRPr="001034D2">
        <w:rPr>
          <w:rFonts w:cstheme="minorHAnsi"/>
          <w:color w:val="201F1E"/>
          <w:bdr w:val="none" w:sz="0" w:space="0" w:color="auto" w:frame="1"/>
        </w:rPr>
        <w:t xml:space="preserve"> and treatment </w:t>
      </w:r>
      <w:r w:rsidR="000E7D54" w:rsidRPr="001034D2">
        <w:rPr>
          <w:rFonts w:cstheme="minorHAnsi"/>
          <w:color w:val="201F1E"/>
          <w:bdr w:val="none" w:sz="0" w:space="0" w:color="auto" w:frame="1"/>
        </w:rPr>
        <w:t xml:space="preserve">is </w:t>
      </w:r>
      <w:r w:rsidRPr="001034D2">
        <w:rPr>
          <w:rFonts w:cstheme="minorHAnsi"/>
          <w:color w:val="201F1E"/>
          <w:bdr w:val="none" w:sz="0" w:space="0" w:color="auto" w:frame="1"/>
        </w:rPr>
        <w:t xml:space="preserve">tailored to that new risk. </w:t>
      </w:r>
      <w:ins w:id="45" w:author="Neil Pearce" w:date="2022-02-11T11:26:00Z">
        <w:r w:rsidR="00171EBC">
          <w:rPr>
            <w:rFonts w:cstheme="minorHAnsi"/>
            <w:color w:val="201F1E"/>
            <w:bdr w:val="none" w:sz="0" w:space="0" w:color="auto" w:frame="1"/>
          </w:rPr>
          <w:t xml:space="preserve">For example, </w:t>
        </w:r>
      </w:ins>
      <w:ins w:id="46" w:author="Neil Pearce" w:date="2022-02-11T11:28:00Z">
        <w:r w:rsidR="00342B4E">
          <w:rPr>
            <w:rFonts w:cstheme="minorHAnsi"/>
            <w:color w:val="201F1E"/>
            <w:bdr w:val="none" w:sz="0" w:space="0" w:color="auto" w:frame="1"/>
          </w:rPr>
          <w:t>a recent study demonstrates a pipeline for use with structured electronic health records and it</w:t>
        </w:r>
      </w:ins>
      <w:ins w:id="47" w:author="Tom Gaunt" w:date="2022-02-18T15:08:00Z">
        <w:r w:rsidR="00A6074B">
          <w:rPr>
            <w:rFonts w:cstheme="minorHAnsi"/>
            <w:color w:val="201F1E"/>
            <w:bdr w:val="none" w:sz="0" w:space="0" w:color="auto" w:frame="1"/>
          </w:rPr>
          <w:t>s</w:t>
        </w:r>
      </w:ins>
      <w:ins w:id="48" w:author="Neil Pearce" w:date="2022-02-11T11:28:00Z">
        <w:r w:rsidR="00342B4E">
          <w:rPr>
            <w:rFonts w:cstheme="minorHAnsi"/>
            <w:color w:val="201F1E"/>
            <w:bdr w:val="none" w:sz="0" w:space="0" w:color="auto" w:frame="1"/>
          </w:rPr>
          <w:t xml:space="preserve"> </w:t>
        </w:r>
        <w:del w:id="49" w:author="Tom Gaunt" w:date="2022-02-18T15:08:00Z">
          <w:r w:rsidR="00342B4E" w:rsidDel="00A6074B">
            <w:rPr>
              <w:rFonts w:cstheme="minorHAnsi"/>
              <w:color w:val="201F1E"/>
              <w:bdr w:val="none" w:sz="0" w:space="0" w:color="auto" w:frame="1"/>
            </w:rPr>
            <w:delText>u</w:delText>
          </w:r>
        </w:del>
      </w:ins>
      <w:ins w:id="50" w:author="Neil Pearce" w:date="2022-02-11T11:29:00Z">
        <w:del w:id="51" w:author="Tom Gaunt" w:date="2022-02-18T15:08:00Z">
          <w:r w:rsidR="00342B4E" w:rsidDel="00A6074B">
            <w:rPr>
              <w:rFonts w:cstheme="minorHAnsi"/>
              <w:color w:val="201F1E"/>
              <w:bdr w:val="none" w:sz="0" w:space="0" w:color="auto" w:frame="1"/>
            </w:rPr>
            <w:delText>se in</w:delText>
          </w:r>
        </w:del>
      </w:ins>
      <w:ins w:id="52" w:author="Tom Gaunt" w:date="2022-02-18T15:08:00Z">
        <w:r w:rsidR="00A6074B">
          <w:rPr>
            <w:rFonts w:cstheme="minorHAnsi"/>
            <w:color w:val="201F1E"/>
            <w:bdr w:val="none" w:sz="0" w:space="0" w:color="auto" w:frame="1"/>
          </w:rPr>
          <w:t>application to</w:t>
        </w:r>
      </w:ins>
      <w:ins w:id="53" w:author="Neil Pearce" w:date="2022-02-11T11:29:00Z">
        <w:r w:rsidR="00342B4E">
          <w:rPr>
            <w:rFonts w:cstheme="minorHAnsi"/>
            <w:color w:val="201F1E"/>
            <w:bdr w:val="none" w:sz="0" w:space="0" w:color="auto" w:frame="1"/>
          </w:rPr>
          <w:t xml:space="preserve"> predicting risk at regular time</w:t>
        </w:r>
      </w:ins>
      <w:ins w:id="54" w:author="Tom Gaunt" w:date="2022-02-18T15:08:00Z">
        <w:r w:rsidR="00A6074B">
          <w:rPr>
            <w:rFonts w:cstheme="minorHAnsi"/>
            <w:color w:val="201F1E"/>
            <w:bdr w:val="none" w:sz="0" w:space="0" w:color="auto" w:frame="1"/>
          </w:rPr>
          <w:t xml:space="preserve"> intervals</w:t>
        </w:r>
      </w:ins>
      <w:ins w:id="55" w:author="Neil Pearce" w:date="2022-02-11T11:29:00Z">
        <w:del w:id="56" w:author="Tom Gaunt" w:date="2022-02-18T15:08:00Z">
          <w:r w:rsidR="00342B4E" w:rsidDel="00A6074B">
            <w:rPr>
              <w:rFonts w:cstheme="minorHAnsi"/>
              <w:color w:val="201F1E"/>
              <w:bdr w:val="none" w:sz="0" w:space="0" w:color="auto" w:frame="1"/>
            </w:rPr>
            <w:delText>s</w:delText>
          </w:r>
        </w:del>
        <w:r w:rsidR="00342B4E">
          <w:rPr>
            <w:rFonts w:cstheme="minorHAnsi"/>
            <w:color w:val="201F1E"/>
            <w:bdr w:val="none" w:sz="0" w:space="0" w:color="auto" w:frame="1"/>
          </w:rPr>
          <w:t xml:space="preserve">, such as every 6-hours in patients with acute hospital </w:t>
        </w:r>
        <w:commentRangeStart w:id="57"/>
        <w:r w:rsidR="00342B4E">
          <w:rPr>
            <w:rFonts w:cstheme="minorHAnsi"/>
            <w:color w:val="201F1E"/>
            <w:bdr w:val="none" w:sz="0" w:space="0" w:color="auto" w:frame="1"/>
          </w:rPr>
          <w:t>admissions</w:t>
        </w:r>
        <w:commentRangeEnd w:id="57"/>
        <w:r w:rsidR="00342B4E">
          <w:rPr>
            <w:rStyle w:val="CommentReference"/>
          </w:rPr>
          <w:commentReference w:id="57"/>
        </w:r>
        <w:r w:rsidR="00342B4E">
          <w:rPr>
            <w:rFonts w:cstheme="minorHAnsi"/>
            <w:color w:val="201F1E"/>
            <w:bdr w:val="none" w:sz="0" w:space="0" w:color="auto" w:frame="1"/>
          </w:rPr>
          <w:t xml:space="preserve">. </w:t>
        </w:r>
      </w:ins>
      <w:r w:rsidRPr="001034D2">
        <w:rPr>
          <w:rFonts w:cstheme="minorHAnsi"/>
          <w:color w:val="201F1E"/>
          <w:bdr w:val="none" w:sz="0" w:space="0" w:color="auto" w:frame="1"/>
        </w:rPr>
        <w:t>In parallel with this</w:t>
      </w:r>
      <w:r w:rsidR="00BE4A59"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new data from all patients could be used to regularly update the underlying prediction models for different outcomes. </w:t>
      </w:r>
      <w:r w:rsidR="00DE7790" w:rsidRPr="001034D2">
        <w:rPr>
          <w:rFonts w:cstheme="minorHAnsi"/>
          <w:color w:val="201F1E"/>
          <w:bdr w:val="none" w:sz="0" w:space="0" w:color="auto" w:frame="1"/>
        </w:rPr>
        <w:t>S</w:t>
      </w:r>
      <w:r w:rsidRPr="001034D2">
        <w:rPr>
          <w:rFonts w:cstheme="minorHAnsi"/>
          <w:color w:val="201F1E"/>
          <w:bdr w:val="none" w:sz="0" w:space="0" w:color="auto" w:frame="1"/>
        </w:rPr>
        <w:t>uch ideas would require major changes to the understanding of prediction</w:t>
      </w:r>
      <w:r w:rsidR="00D50D11" w:rsidRPr="001034D2">
        <w:rPr>
          <w:rFonts w:cstheme="minorHAnsi"/>
          <w:color w:val="201F1E"/>
          <w:bdr w:val="none" w:sz="0" w:space="0" w:color="auto" w:frame="1"/>
        </w:rPr>
        <w:t xml:space="preserve"> and</w:t>
      </w:r>
      <w:r w:rsidRPr="001034D2">
        <w:rPr>
          <w:rFonts w:cstheme="minorHAnsi"/>
          <w:color w:val="201F1E"/>
          <w:bdr w:val="none" w:sz="0" w:space="0" w:color="auto" w:frame="1"/>
        </w:rPr>
        <w:t xml:space="preserve"> risk stratification by the public and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providers, together with major operational changes to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systems and provision</w:t>
      </w:r>
      <w:r w:rsidR="00DE7790" w:rsidRPr="001034D2">
        <w:rPr>
          <w:rFonts w:cstheme="minorHAnsi"/>
          <w:color w:val="201F1E"/>
          <w:bdr w:val="none" w:sz="0" w:space="0" w:color="auto" w:frame="1"/>
        </w:rPr>
        <w:t>. D</w:t>
      </w:r>
      <w:r w:rsidRPr="001034D2">
        <w:rPr>
          <w:rFonts w:cstheme="minorHAnsi"/>
          <w:color w:val="201F1E"/>
          <w:bdr w:val="none" w:sz="0" w:space="0" w:color="auto" w:frame="1"/>
        </w:rPr>
        <w:t xml:space="preserve">etermining </w:t>
      </w:r>
      <w:r w:rsidRPr="001034D2">
        <w:rPr>
          <w:rFonts w:cstheme="minorHAnsi"/>
          <w:color w:val="201F1E"/>
          <w:bdr w:val="none" w:sz="0" w:space="0" w:color="auto" w:frame="1"/>
        </w:rPr>
        <w:lastRenderedPageBreak/>
        <w:t xml:space="preserve">the extent to which </w:t>
      </w:r>
      <w:r w:rsidR="00005AF9" w:rsidRPr="001034D2">
        <w:rPr>
          <w:rFonts w:cstheme="minorHAnsi"/>
          <w:color w:val="201F1E"/>
          <w:bdr w:val="none" w:sz="0" w:space="0" w:color="auto" w:frame="1"/>
        </w:rPr>
        <w:t xml:space="preserve">automated prediction modelling </w:t>
      </w:r>
      <w:r w:rsidRPr="001034D2">
        <w:rPr>
          <w:rFonts w:cstheme="minorHAnsi"/>
          <w:color w:val="201F1E"/>
          <w:bdr w:val="none" w:sz="0" w:space="0" w:color="auto" w:frame="1"/>
        </w:rPr>
        <w:t>approach</w:t>
      </w:r>
      <w:r w:rsidR="005A1433" w:rsidRPr="001034D2">
        <w:rPr>
          <w:rFonts w:cstheme="minorHAnsi"/>
          <w:color w:val="201F1E"/>
          <w:bdr w:val="none" w:sz="0" w:space="0" w:color="auto" w:frame="1"/>
        </w:rPr>
        <w:t>es</w:t>
      </w:r>
      <w:r w:rsidRPr="001034D2">
        <w:rPr>
          <w:rFonts w:cstheme="minorHAnsi"/>
          <w:color w:val="201F1E"/>
          <w:bdr w:val="none" w:sz="0" w:space="0" w:color="auto" w:frame="1"/>
        </w:rPr>
        <w:t xml:space="preserve"> applied to large scale routine linked health record data could improve prediction of health outcomes over and above any established risk factors or prediction models would be useful for knowing whether the aim of ‘real-time updated </w:t>
      </w:r>
      <w:r w:rsidRPr="008B7C76">
        <w:rPr>
          <w:rFonts w:cstheme="minorHAnsi"/>
          <w:bdr w:val="none" w:sz="0" w:space="0" w:color="auto" w:frame="1"/>
        </w:rPr>
        <w:t xml:space="preserve">prediction’ for ‘personalised’ </w:t>
      </w:r>
      <w:r w:rsidR="005062B3" w:rsidRPr="008B7C76">
        <w:rPr>
          <w:rFonts w:cstheme="minorHAnsi"/>
          <w:bdr w:val="none" w:sz="0" w:space="0" w:color="auto" w:frame="1"/>
        </w:rPr>
        <w:t>healthcare</w:t>
      </w:r>
      <w:r w:rsidRPr="008B7C76">
        <w:rPr>
          <w:rFonts w:cstheme="minorHAnsi"/>
          <w:bdr w:val="none" w:sz="0" w:space="0" w:color="auto" w:frame="1"/>
        </w:rPr>
        <w:t xml:space="preserve"> is feasible, and if so for which conditions. </w:t>
      </w:r>
      <w:r w:rsidR="003A2C0F" w:rsidRPr="008B7C76">
        <w:rPr>
          <w:rFonts w:cstheme="minorHAnsi"/>
          <w:bdr w:val="none" w:sz="0" w:space="0" w:color="auto" w:frame="1"/>
        </w:rPr>
        <w:t xml:space="preserve">The benefit of this approach </w:t>
      </w:r>
      <w:r w:rsidR="00034A84">
        <w:rPr>
          <w:rFonts w:cstheme="minorHAnsi"/>
          <w:bdr w:val="none" w:sz="0" w:space="0" w:color="auto" w:frame="1"/>
        </w:rPr>
        <w:t>was demonstrated to increase</w:t>
      </w:r>
      <w:r w:rsidR="009B3A3A" w:rsidRPr="008B7C76">
        <w:rPr>
          <w:rFonts w:cstheme="minorHAnsi"/>
          <w:bdr w:val="none" w:sz="0" w:space="0" w:color="auto" w:frame="1"/>
        </w:rPr>
        <w:t xml:space="preserve"> </w:t>
      </w:r>
      <w:r w:rsidR="003A2C0F" w:rsidRPr="008B7C76">
        <w:rPr>
          <w:rFonts w:cstheme="minorHAnsi"/>
          <w:bdr w:val="none" w:sz="0" w:space="0" w:color="auto" w:frame="1"/>
        </w:rPr>
        <w:t>predicti</w:t>
      </w:r>
      <w:r w:rsidR="00950C37" w:rsidRPr="008B7C76">
        <w:rPr>
          <w:rFonts w:cstheme="minorHAnsi"/>
          <w:bdr w:val="none" w:sz="0" w:space="0" w:color="auto" w:frame="1"/>
        </w:rPr>
        <w:t>ve</w:t>
      </w:r>
      <w:r w:rsidR="003A2C0F" w:rsidRPr="008B7C76">
        <w:rPr>
          <w:rFonts w:cstheme="minorHAnsi"/>
          <w:bdr w:val="none" w:sz="0" w:space="0" w:color="auto" w:frame="1"/>
        </w:rPr>
        <w:t xml:space="preserve"> </w:t>
      </w:r>
      <w:r w:rsidR="009B3A3A" w:rsidRPr="008B7C76">
        <w:rPr>
          <w:rFonts w:cstheme="minorHAnsi"/>
          <w:bdr w:val="none" w:sz="0" w:space="0" w:color="auto" w:frame="1"/>
        </w:rPr>
        <w:t xml:space="preserve">performance of </w:t>
      </w:r>
      <w:r w:rsidR="003A2C0F" w:rsidRPr="008B7C76">
        <w:rPr>
          <w:rFonts w:cstheme="minorHAnsi"/>
          <w:bdr w:val="none" w:sz="0" w:space="0" w:color="auto" w:frame="1"/>
        </w:rPr>
        <w:t xml:space="preserve">hospital mortality, readmission and length of stay </w:t>
      </w:r>
      <w:r w:rsidR="00585ED1" w:rsidRPr="008B7C76">
        <w:rPr>
          <w:rFonts w:cstheme="minorHAnsi"/>
          <w:bdr w:val="none" w:sz="0" w:space="0" w:color="auto" w:frame="1"/>
        </w:rPr>
        <w:t xml:space="preserve">outcomes </w:t>
      </w:r>
      <w:r w:rsidR="00C51CF3">
        <w:rPr>
          <w:rFonts w:cstheme="minorHAnsi"/>
          <w:bdr w:val="none" w:sz="0" w:space="0" w:color="auto" w:frame="1"/>
        </w:rPr>
        <w:t>as</w:t>
      </w:r>
      <w:r w:rsidR="00406A71" w:rsidRPr="008B7C76">
        <w:rPr>
          <w:rFonts w:cstheme="minorHAnsi"/>
          <w:bdr w:val="none" w:sz="0" w:space="0" w:color="auto" w:frame="1"/>
        </w:rPr>
        <w:t xml:space="preserve"> </w:t>
      </w:r>
      <w:r w:rsidR="003A2C0F" w:rsidRPr="008B7C76">
        <w:rPr>
          <w:rFonts w:cstheme="minorHAnsi"/>
          <w:bdr w:val="none" w:sz="0" w:space="0" w:color="auto" w:frame="1"/>
        </w:rPr>
        <w:t xml:space="preserve">new data </w:t>
      </w:r>
      <w:r w:rsidR="00B95282">
        <w:rPr>
          <w:rFonts w:cstheme="minorHAnsi"/>
          <w:bdr w:val="none" w:sz="0" w:space="0" w:color="auto" w:frame="1"/>
        </w:rPr>
        <w:t xml:space="preserve">collected throughout the patient pathway were </w:t>
      </w:r>
      <w:r w:rsidR="00585ED1" w:rsidRPr="008B7C76">
        <w:rPr>
          <w:rFonts w:cstheme="minorHAnsi"/>
          <w:bdr w:val="none" w:sz="0" w:space="0" w:color="auto" w:frame="1"/>
        </w:rPr>
        <w:t xml:space="preserve">included in the model </w:t>
      </w:r>
      <w:r w:rsidR="00C878F0" w:rsidRPr="008B7C76">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[16]","plainTextFormattedCitation":"[16]","previouslyFormattedCitation":"[16]"},"properties":{"noteIndex":0},"schema":"https://github.com/citation-style-language/schema/raw/master/csl-citation.json"}</w:instrText>
      </w:r>
      <w:r w:rsidR="00C878F0" w:rsidRPr="008B7C76">
        <w:rPr>
          <w:rFonts w:cstheme="minorHAnsi"/>
          <w:bdr w:val="none" w:sz="0" w:space="0" w:color="auto" w:frame="1"/>
        </w:rPr>
        <w:fldChar w:fldCharType="separate"/>
      </w:r>
      <w:r w:rsidR="005A7202" w:rsidRPr="005A7202">
        <w:rPr>
          <w:rFonts w:cstheme="minorHAnsi"/>
          <w:noProof/>
          <w:bdr w:val="none" w:sz="0" w:space="0" w:color="auto" w:frame="1"/>
        </w:rPr>
        <w:t>[16]</w:t>
      </w:r>
      <w:r w:rsidR="00C878F0" w:rsidRPr="008B7C76">
        <w:rPr>
          <w:rFonts w:cstheme="minorHAnsi"/>
          <w:bdr w:val="none" w:sz="0" w:space="0" w:color="auto" w:frame="1"/>
        </w:rPr>
        <w:fldChar w:fldCharType="end"/>
      </w:r>
      <w:r w:rsidR="003A2C0F" w:rsidRPr="008B7C76">
        <w:rPr>
          <w:rFonts w:cstheme="minorHAnsi"/>
          <w:bdr w:val="none" w:sz="0" w:space="0" w:color="auto" w:frame="1"/>
        </w:rPr>
        <w:t>.</w:t>
      </w:r>
      <w:r w:rsidR="00252456" w:rsidRPr="008B7C76">
        <w:rPr>
          <w:rFonts w:cstheme="minorHAnsi"/>
          <w:bdr w:val="none" w:sz="0" w:space="0" w:color="auto" w:frame="1"/>
        </w:rPr>
        <w:t xml:space="preserve"> </w:t>
      </w:r>
      <w:r w:rsidR="00585ED1" w:rsidRPr="001034D2">
        <w:rPr>
          <w:rFonts w:cstheme="minorHAnsi"/>
          <w:bdr w:val="none" w:sz="0" w:space="0" w:color="auto" w:frame="1"/>
        </w:rPr>
        <w:t xml:space="preserve">Real-time updated risk stratification </w:t>
      </w:r>
      <w:r w:rsidRPr="001034D2">
        <w:rPr>
          <w:rFonts w:cstheme="minorHAnsi"/>
          <w:color w:val="201F1E"/>
          <w:bdr w:val="none" w:sz="0" w:space="0" w:color="auto" w:frame="1"/>
        </w:rPr>
        <w:t>could be particularly beneficial in pregnancy, given antenatal and intrapartum (</w:t>
      </w:r>
      <w:proofErr w:type="gramStart"/>
      <w:r w:rsidRPr="001034D2">
        <w:rPr>
          <w:rFonts w:cstheme="minorHAnsi"/>
          <w:color w:val="201F1E"/>
          <w:bdr w:val="none" w:sz="0" w:space="0" w:color="auto" w:frame="1"/>
        </w:rPr>
        <w:t>i.e.</w:t>
      </w:r>
      <w:proofErr w:type="gramEnd"/>
      <w:r w:rsidRPr="001034D2">
        <w:rPr>
          <w:rFonts w:cstheme="minorHAnsi"/>
          <w:color w:val="201F1E"/>
          <w:bdr w:val="none" w:sz="0" w:space="0" w:color="auto" w:frame="1"/>
        </w:rPr>
        <w:t xml:space="preserve"> around the time o</w:t>
      </w:r>
      <w:del w:id="58" w:author="Tom Gaunt" w:date="2022-02-18T15:16:00Z">
        <w:r w:rsidRPr="001034D2" w:rsidDel="006F0C62">
          <w:rPr>
            <w:rFonts w:cstheme="minorHAnsi"/>
            <w:color w:val="201F1E"/>
            <w:bdr w:val="none" w:sz="0" w:space="0" w:color="auto" w:frame="1"/>
          </w:rPr>
          <w:delText>r</w:delText>
        </w:r>
      </w:del>
      <w:ins w:id="59" w:author="Tom Gaunt" w:date="2022-02-18T15:16:00Z">
        <w:r w:rsidR="006F0C62">
          <w:rPr>
            <w:rFonts w:cstheme="minorHAnsi"/>
            <w:color w:val="201F1E"/>
            <w:bdr w:val="none" w:sz="0" w:space="0" w:color="auto" w:frame="1"/>
          </w:rPr>
          <w:t>f</w:t>
        </w:r>
      </w:ins>
      <w:r w:rsidRPr="001034D2">
        <w:rPr>
          <w:rFonts w:cstheme="minorHAnsi"/>
          <w:color w:val="201F1E"/>
          <w:bdr w:val="none" w:sz="0" w:space="0" w:color="auto" w:frame="1"/>
        </w:rPr>
        <w:t xml:space="preserve"> labour and birth) care consist of detailed and specified monitoring over a defined period of </w:t>
      </w:r>
      <w:commentRangeStart w:id="60"/>
      <w:commentRangeStart w:id="61"/>
      <w:r w:rsidRPr="001034D2">
        <w:rPr>
          <w:rFonts w:cstheme="minorHAnsi"/>
          <w:color w:val="201F1E"/>
          <w:bdr w:val="none" w:sz="0" w:space="0" w:color="auto" w:frame="1"/>
        </w:rPr>
        <w:t>time</w:t>
      </w:r>
      <w:commentRangeEnd w:id="60"/>
      <w:r w:rsidR="00772E39">
        <w:rPr>
          <w:rStyle w:val="CommentReference"/>
        </w:rPr>
        <w:commentReference w:id="60"/>
      </w:r>
      <w:commentRangeEnd w:id="61"/>
      <w:r w:rsidR="006F0C62">
        <w:rPr>
          <w:rStyle w:val="CommentReference"/>
        </w:rPr>
        <w:commentReference w:id="61"/>
      </w:r>
      <w:r w:rsidRPr="001034D2">
        <w:rPr>
          <w:rFonts w:cstheme="minorHAnsi"/>
          <w:color w:val="201F1E"/>
          <w:bdr w:val="none" w:sz="0" w:space="0" w:color="auto" w:frame="1"/>
        </w:rPr>
        <w:t>.</w:t>
      </w:r>
    </w:p>
    <w:p w14:paraId="1B45F6B6" w14:textId="77777777" w:rsidR="004E7BB3" w:rsidRDefault="004E7BB3" w:rsidP="00AB60D2">
      <w:pPr>
        <w:shd w:val="clear" w:color="auto" w:fill="FFFFFF"/>
        <w:rPr>
          <w:rFonts w:cstheme="minorHAnsi"/>
          <w:bdr w:val="none" w:sz="0" w:space="0" w:color="auto" w:frame="1"/>
        </w:rPr>
      </w:pPr>
    </w:p>
    <w:p w14:paraId="1585B0C0" w14:textId="52ACF52E" w:rsidR="00CF1674" w:rsidRPr="004E7BB3" w:rsidRDefault="00226DA4" w:rsidP="00AB60D2">
      <w:pPr>
        <w:shd w:val="clear" w:color="auto" w:fill="FFFFFF"/>
        <w:rPr>
          <w:rFonts w:cstheme="minorHAnsi"/>
          <w:bdr w:val="none" w:sz="0" w:space="0" w:color="auto" w:frame="1"/>
        </w:rPr>
      </w:pPr>
      <w:r w:rsidRPr="001034D2">
        <w:rPr>
          <w:rFonts w:cstheme="minorHAnsi"/>
        </w:rPr>
        <w:t xml:space="preserve">A </w:t>
      </w:r>
      <w:r w:rsidR="00F0771E" w:rsidRPr="001034D2">
        <w:rPr>
          <w:rFonts w:cstheme="minorHAnsi"/>
        </w:rPr>
        <w:t xml:space="preserve">significant cause of </w:t>
      </w:r>
      <w:r w:rsidR="007D7D07" w:rsidRPr="001034D2">
        <w:rPr>
          <w:rFonts w:cstheme="minorHAnsi"/>
        </w:rPr>
        <w:t xml:space="preserve">perinatal </w:t>
      </w:r>
      <w:r w:rsidR="00F0771E" w:rsidRPr="001034D2">
        <w:rPr>
          <w:rFonts w:cstheme="minorHAnsi"/>
        </w:rPr>
        <w:t>brain injury is perinatal asphyxia, leading to hypoxic-ischaemic encephalopathy (HIE)</w:t>
      </w:r>
      <w:r w:rsidR="004E7BB3">
        <w:rPr>
          <w:rFonts w:cstheme="minorHAnsi"/>
        </w:rPr>
        <w:t xml:space="preserve"> affecting 2-6 per 1000 live births </w:t>
      </w:r>
      <w:r w:rsidR="004E7BB3">
        <w:rPr>
          <w:rFonts w:cstheme="minorHAnsi"/>
        </w:rPr>
        <w:fldChar w:fldCharType="begin" w:fldLock="1"/>
      </w:r>
      <w:r w:rsidR="005A7202">
        <w:rPr>
          <w:rFonts w:cstheme="minorHAnsi"/>
        </w:rPr>
        <w:instrText>ADDIN CSL_CITATION {"citationItems":[{"id":"ITEM-1","itemData":{"DOI":"10.1016/J.EARLHUMDEV.2010.05.010","ISSN":"0378-3782","PMID":"20554402","abstract":"Neonatal encephalopathy (NE) is the clinical manifestation of disordered neonatal brain function. Lack of universal agreed definitions of NE and the sub-group with hypoxic-ischaemia (HIE) makes the estimation of incidence and the identification of risk factors problematic. NE incidence is estimated as 3.0 per 1000 live births (95%CI 2.7 to 3.3) and for HIE is 1.5 (95%CI 1.3 to 1.7). The risk factors for NE vary between developed and developing countries with growth restriction the strongest in the former and twin pregnancy in the latter. Potentially modifiable risk factors include maternal thyroid disease, receipt of antenatal care, infection and aspects of the management of labour and delivery, although indications for some interventions were not reported and may represent a response to fetal compromise rather than the cause. It is estimated that 30% of cases of NE in developed populations and 60% in developing populations have some evidence of intrapartum hypoxic-ischaemia. © 2010 Elsevier Ltd.","author":[{"dropping-particle":"","family":"Kurinczuk","given":"Jennifer J.","non-dropping-particle":"","parse-names":false,"suffix":""},{"dropping-particle":"","family":"White-Koning","given":"Melanie","non-dropping-particle":"","parse-names":false,"suffix":""},{"dropping-particle":"","family":"Badawi","given":"Nadia","non-dropping-particle":"","parse-names":false,"suffix":""}],"container-title":"Early Human Development","id":"ITEM-1","issue":"6","issued":{"date-parts":[["2010","6","1"]]},"page":"329-338","publisher":"Elsevier","title":"Epidemiology of neonatal encephalopathy and hypoxic–ischaemic encephalopathy","type":"article-journal","volume":"86"},"uris":["http://www.mendeley.com/documents/?uuid=a79d1426-cde6-35a9-bcd0-796545756f63"]}],"mendeley":{"formattedCitation":"[17]","plainTextFormattedCitation":"[17]","previouslyFormattedCitation":"[17]"},"properties":{"noteIndex":0},"schema":"https://github.com/citation-style-language/schema/raw/master/csl-citation.json"}</w:instrText>
      </w:r>
      <w:r w:rsidR="004E7BB3">
        <w:rPr>
          <w:rFonts w:cstheme="minorHAnsi"/>
        </w:rPr>
        <w:fldChar w:fldCharType="separate"/>
      </w:r>
      <w:r w:rsidR="005A7202" w:rsidRPr="005A7202">
        <w:rPr>
          <w:rFonts w:cstheme="minorHAnsi"/>
          <w:noProof/>
        </w:rPr>
        <w:t>[17]</w:t>
      </w:r>
      <w:r w:rsidR="004E7BB3">
        <w:rPr>
          <w:rFonts w:cstheme="minorHAnsi"/>
        </w:rPr>
        <w:fldChar w:fldCharType="end"/>
      </w:r>
      <w:r w:rsidR="00F0771E" w:rsidRPr="001034D2">
        <w:rPr>
          <w:rFonts w:cstheme="minorHAnsi"/>
        </w:rPr>
        <w:t>.</w:t>
      </w:r>
      <w:r w:rsidR="002D77AB" w:rsidRPr="001034D2">
        <w:rPr>
          <w:rFonts w:cstheme="minorHAnsi"/>
        </w:rPr>
        <w:t xml:space="preserve"> </w:t>
      </w:r>
      <w:r w:rsidR="00F0771E" w:rsidRPr="001034D2">
        <w:rPr>
          <w:rFonts w:cstheme="minorHAnsi"/>
        </w:rPr>
        <w:t>HIE is often devastating, with life-long impacts for the infant</w:t>
      </w:r>
      <w:r w:rsidR="001B3FAE" w:rsidRPr="001034D2">
        <w:rPr>
          <w:rFonts w:cstheme="minorHAnsi"/>
        </w:rPr>
        <w:t xml:space="preserve"> </w:t>
      </w:r>
      <w:r w:rsidR="001B3FAE" w:rsidRPr="001034D2">
        <w:rPr>
          <w:rFonts w:cstheme="minorHAnsi"/>
        </w:rPr>
        <w:fldChar w:fldCharType="begin" w:fldLock="1"/>
      </w:r>
      <w:r w:rsidR="005A7202">
        <w:rPr>
          <w:rFonts w:cstheme="minorHAnsi"/>
        </w:rPr>
        <w:instrText>ADDIN CSL_CITATION {"citationItems":[{"id":"ITEM-1","itemData":{"DOI":"10.1056/nejmoa0900854","ISSN":"0028-4793","PMID":"19797281","abstract":"BACKGROUND Whether hypothermic therapy improves neurodevelopmental outcomes in newborn infants with asphyxial encephalopathy is uncertain. METHODS We performed a randomized trial of infants who were less than 6 hours of age and had a gestational age of at least 36 weeks and perinatal asphyxial encephalopathy. We compared intensive care plus cooling of the body to 33.5 degrees C for 72 hours and intensive care alone. The primary outcome was death or severe disability at 18 months of age. Prespecified secondary outcomes included 12 neurologic outcomes and 14 other adverse outcomes. RESULTS Of 325 infants enrolled, 163 underwent intensive care with cooling, and 162 underwent intensive care alone. In the cooled group, 42 infants died and 32 survived but had severe neurodevelopmental disability, whereas in the noncooled group, 44 infants died and 42 had severe disability (relative risk for either outcome, 0.86; 95% confidence interval [CI], 0.68 to 1.07; P=0.17). Infants in the cooled group had an increased rate of survival without neurologic abnormality (relative risk, 1.57; 95% CI, 1.16 to 2.12; P=0.003). Among survivors, cooling resulted in reduced risks of cerebral palsy (relative risk, 0.67; 95% CI, 0.47 to 0.96; P=0.03) and improved scores on the Mental Developmental Index and Psychomotor Developmental Index of the Bayley Scales of Infant Development II (P=0.03 for each) and the Gross Motor Function Classification System (P=0.01). Improvements in other neurologic outcomes in the cooled group were not significant. Adverse events were mostly minor and not associated with cooling. CONCLUSIONS Induction of moderate hypothermia for 72 hours in infants who had perinatal asphyxia did not significantly reduce the combined rate of death or severe disability but resulted in improved neurologic outcomes in survivors. (Current Controlled Trials number, ISRCTN89547571.)","author":[{"dropping-particle":"V.","family":"Azzopardi","given":"Denis","non-dropping-particle":"","parse-names":false,"suffix":""},{"dropping-particle":"","family":"Strohm","given":"Brenda","non-dropping-particle":"","parse-names":false,"suffix":""},{"dropping-particle":"","family":"Edwards","given":"A. David","non-dropping-particle":"","parse-names":false,"suffix":""},{"dropping-particle":"","family":"Dyet","given":"Leigh","non-dropping-particle":"","parse-names":false,"suffix":""},{"dropping-particle":"","family":"Halliday","given":"Henry L.","non-dropping-particle":"","parse-names":false,"suffix":""},{"dropping-particle":"","family":"Juszczak","given":"Edmund","non-dropping-particle":"","parse-names":false,"suffix":""},{"dropping-particle":"","family":"Kapellou","given":"Olga","non-dropping-particle":"","parse-names":false,"suffix":""},{"dropping-particle":"","family":"Levene","given":"Malcolm","non-dropping-particle":"","parse-names":false,"suffix":""},{"dropping-particle":"","family":"Marlow","given":"Neil","non-dropping-particle":"","parse-names":false,"suffix":""},{"dropping-particle":"","family":"Porter","given":"Emma","non-dropping-particle":"","parse-names":false,"suffix":""},{"dropping-particle":"","family":"Thoresen","given":"Marianne","non-dropping-particle":"","parse-names":false,"suffix":""},{"dropping-particle":"","family":"Whitelaw","given":"Andrew","non-dropping-particle":"","parse-names":false,"suffix":""},{"dropping-particle":"","family":"Brocklehurst","given":"Peter","non-dropping-particle":"","parse-names":false,"suffix":""}],"container-title":"New England Journal of Medicine","id":"ITEM-1","issue":"14","issued":{"date-parts":[["2009","10"]]},"page":"1349-1358","publisher":"Massachusetts Medical Society","title":"Moderate Hypothermia to Treat Perinatal Asphyxial Encephalopathy","type":"article-journal","volume":"361"},"uris":["http://www.mendeley.com/documents/?uuid=72502beb-5b50-3ec0-b012-c4050161edd2"]}],"mendeley":{"formattedCitation":"[18]","plainTextFormattedCitation":"[18]","previouslyFormattedCitation":"[18]"},"properties":{"noteIndex":0},"schema":"https://github.com/citation-style-language/schema/raw/master/csl-citation.json"}</w:instrText>
      </w:r>
      <w:r w:rsidR="001B3FAE" w:rsidRPr="001034D2">
        <w:rPr>
          <w:rFonts w:cstheme="minorHAnsi"/>
        </w:rPr>
        <w:fldChar w:fldCharType="separate"/>
      </w:r>
      <w:r w:rsidR="005A7202" w:rsidRPr="005A7202">
        <w:rPr>
          <w:rFonts w:cstheme="minorHAnsi"/>
          <w:noProof/>
        </w:rPr>
        <w:t>[18]</w:t>
      </w:r>
      <w:r w:rsidR="001B3FAE" w:rsidRPr="001034D2">
        <w:rPr>
          <w:rFonts w:cstheme="minorHAnsi"/>
        </w:rPr>
        <w:fldChar w:fldCharType="end"/>
      </w:r>
      <w:r w:rsidR="001B3FAE" w:rsidRPr="001034D2">
        <w:rPr>
          <w:rFonts w:cstheme="minorHAnsi"/>
        </w:rPr>
        <w:t xml:space="preserve"> </w:t>
      </w:r>
      <w:r w:rsidR="00F0771E" w:rsidRPr="001034D2">
        <w:rPr>
          <w:rFonts w:cstheme="minorHAnsi"/>
        </w:rPr>
        <w:t>and their family, as well as costing society millions of pounds in medical</w:t>
      </w:r>
      <w:r w:rsidR="00720531" w:rsidRPr="001034D2">
        <w:rPr>
          <w:rFonts w:cstheme="minorHAnsi"/>
        </w:rPr>
        <w:t xml:space="preserve"> </w:t>
      </w:r>
      <w:r w:rsidR="00F0771E" w:rsidRPr="001034D2">
        <w:rPr>
          <w:rFonts w:cstheme="minorHAnsi"/>
        </w:rPr>
        <w:t>compensation, lost earnings and welfare support</w:t>
      </w:r>
      <w:r w:rsidR="00164C38" w:rsidRPr="001034D2">
        <w:rPr>
          <w:rFonts w:cstheme="minorHAnsi"/>
        </w:rPr>
        <w:t xml:space="preserve"> </w:t>
      </w:r>
      <w:r w:rsidR="00164C38" w:rsidRPr="001034D2">
        <w:rPr>
          <w:rFonts w:cstheme="minorHAnsi"/>
        </w:rPr>
        <w:fldChar w:fldCharType="begin" w:fldLock="1"/>
      </w:r>
      <w:r w:rsidR="005A7202">
        <w:rPr>
          <w:rFonts w:cstheme="minorHAnsi"/>
        </w:rPr>
        <w:instrText>ADDIN CSL_CITATION {"citationItems":[{"id":"ITEM-1","itemData":{"DOI":"10.1542/peds.2010-3604","ISSN":"00314005","PMID":"21555491","abstract":"OBJECTIVE: The goal of this study was to investigate the association of poor birth condition with long-term social and economic outcomes at 25 to 31 years of age. METHODS: This was a population-based cohort study using data derived from linkage of routinely collected Swedish data. All term infants born in Sweden between 1973 and 1979 identified from the Swedish birth registry (n = 651 615) were included in the study. Infants were categorized into 3 groups: (1) infants with a normal (&gt;7) Apgar score at 1 or 5 minutes of age without encephalopathy; (2) infants with a low (&lt;7) Apgar score at 1 and 5 minutes of age without encephalopathy; and (3) infants with a low (&lt;7) Apgar score at 1 and 5 minutes with evidence of encephalopathy. The main outcome measures were achievement of a university education and participant's income in early adulthood. RESULTS: Infants with low Apgar scores who did not develop encephalopathy were less likely to have attended university (odds ratio [OR]: 1.14 [95% confidence interval (CI): 1.05-1.23]) and were more likely to have no income from work (OR: 1.19 [95% CI: 1.07-1.32]) than those born in good condition. Infants who developed encephalopathy also had greater risks of these adverse outcomes (not attended university, OR: 1.94 [95% CI: 1.13-3.33]); no income from work, OR: 3.08 [95% CI: 1.89-5.01]). CONCLUSIONS: Infants born in poor condition had worse measures of social performance than their peers, and this association was not restricted to those infants who developed obvious neurologic symptoms in the neonatal period. However, even in infants with likely encephalopathy, more than half obtained employment and one third attended university. Copyright © 2011 by the American Academy of Pediatrics.","author":[{"dropping-particle":"","family":"Odd","given":"David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ublisher":"Pediatrics","title":"Long-term impact of poor birth condition on social and economic outcomes in early adulthood","type":"article-journal","volume":"127"},"uris":["http://www.mendeley.com/documents/?uuid=4927bc05-39fb-33b9-8f5c-ff2825d9bb7e"]}],"mendeley":{"formattedCitation":"[19]","plainTextFormattedCitation":"[19]","previouslyFormattedCitation":"[19]"},"properties":{"noteIndex":0},"schema":"https://github.com/citation-style-language/schema/raw/master/csl-citation.json"}</w:instrText>
      </w:r>
      <w:r w:rsidR="00164C38" w:rsidRPr="001034D2">
        <w:rPr>
          <w:rFonts w:cstheme="minorHAnsi"/>
        </w:rPr>
        <w:fldChar w:fldCharType="separate"/>
      </w:r>
      <w:r w:rsidR="005A7202" w:rsidRPr="005A7202">
        <w:rPr>
          <w:rFonts w:cstheme="minorHAnsi"/>
          <w:noProof/>
        </w:rPr>
        <w:t>[19]</w:t>
      </w:r>
      <w:r w:rsidR="00164C38" w:rsidRPr="001034D2">
        <w:rPr>
          <w:rFonts w:cstheme="minorHAnsi"/>
        </w:rPr>
        <w:fldChar w:fldCharType="end"/>
      </w:r>
      <w:r w:rsidR="00F0771E" w:rsidRPr="001034D2">
        <w:rPr>
          <w:rFonts w:cstheme="minorHAnsi"/>
        </w:rPr>
        <w:t xml:space="preserve">. </w:t>
      </w:r>
      <w:r w:rsidR="00CD2A49" w:rsidRPr="001034D2">
        <w:rPr>
          <w:rFonts w:cstheme="minorHAnsi"/>
        </w:rPr>
        <w:t xml:space="preserve">While </w:t>
      </w:r>
      <w:r w:rsidR="001357C8">
        <w:rPr>
          <w:rFonts w:cstheme="minorHAnsi"/>
        </w:rPr>
        <w:t xml:space="preserve">preventative </w:t>
      </w:r>
      <w:r w:rsidR="00F0771E" w:rsidRPr="001034D2">
        <w:rPr>
          <w:rFonts w:cstheme="minorHAnsi"/>
        </w:rPr>
        <w:t xml:space="preserve">interventions such as induction of labour or operative delivery can be employed if the risks of continuing the pregnancy are higher than </w:t>
      </w:r>
      <w:r w:rsidR="00B040B6" w:rsidRPr="001034D2">
        <w:rPr>
          <w:rFonts w:cstheme="minorHAnsi"/>
        </w:rPr>
        <w:t xml:space="preserve">those of early </w:t>
      </w:r>
      <w:r w:rsidR="00F0771E" w:rsidRPr="001034D2">
        <w:rPr>
          <w:rFonts w:cstheme="minorHAnsi"/>
        </w:rPr>
        <w:t>delivery</w:t>
      </w:r>
      <w:r w:rsidR="00164C38" w:rsidRPr="001034D2">
        <w:rPr>
          <w:rFonts w:cstheme="minorHAnsi"/>
        </w:rPr>
        <w:t xml:space="preserve"> </w:t>
      </w:r>
      <w:r w:rsidR="00164C38" w:rsidRPr="001034D2">
        <w:rPr>
          <w:rFonts w:cstheme="minorHAnsi"/>
        </w:rPr>
        <w:fldChar w:fldCharType="begin" w:fldLock="1"/>
      </w:r>
      <w:r w:rsidR="005A7202">
        <w:rPr>
          <w:rFonts w:cstheme="minorHAnsi"/>
        </w:rPr>
        <w:instrText>ADDIN CSL_CITATION {"citationItems":[{"id":"ITEM-1","itemData":{"DOI":"10.1001/jama.2015.15553","ISSN":"15383598","PMID":"26624825","abstract":"IMPORTANCE Based on older analyses, theWorld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100 000 live births) or neonatal mortality rates (neonatal mortality before age 28 days per 1000 live births). RESULTS The estimated number of cesarean deliveries in 2012 was 22.9 million (95%CI, 22.5 million to 23.2 million). At a country-level, cesarean delivery rate estimates up to 19.1 per 100 live births (95%CI, 16.3 to 21.9) and 19.4 per 100 live births (95%CI, 18.6 to 20.3) were inversely correlated with maternal mortality ratio (adjusted slope coefficient, -10.1; 95%CI, -16.8 to -3.4; P = .003) and neonatal mortality rate (adjusted slope coefficient, -0.8; 95%CI,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95%CI, -32.2 to -10.5, P &lt; .001). Cesarean delivery rates of 12.6 to 24.0 per 100 live births were inversely correlated with neonatal mortality (slope coeffi…","author":[{"dropping-particle":"","family":"Molina","given":"George","non-dropping-particle":"","parse-names":false,"suffix":""},{"dropping-particle":"","family":"Weiser","given":"Thomas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 - Journal of the American Medical Association","id":"ITEM-1","issue":"21","issued":{"date-parts":[["2015","12","1"]]},"page":"2263-2270","publisher":"American Medical Association","title":"Relationship between cesarean delivery rate and maternal and neonatal mortality","type":"article-journal","volume":"314"},"uris":["http://www.mendeley.com/documents/?uuid=81146a2e-cba6-308b-9b36-32afc001b031"]}],"mendeley":{"formattedCitation":"[20]","plainTextFormattedCitation":"[20]","previouslyFormattedCitation":"[20]"},"properties":{"noteIndex":0},"schema":"https://github.com/citation-style-language/schema/raw/master/csl-citation.json"}</w:instrText>
      </w:r>
      <w:r w:rsidR="00164C38" w:rsidRPr="001034D2">
        <w:rPr>
          <w:rFonts w:cstheme="minorHAnsi"/>
        </w:rPr>
        <w:fldChar w:fldCharType="separate"/>
      </w:r>
      <w:r w:rsidR="005A7202" w:rsidRPr="005A7202">
        <w:rPr>
          <w:rFonts w:cstheme="minorHAnsi"/>
          <w:noProof/>
        </w:rPr>
        <w:t>[20]</w:t>
      </w:r>
      <w:r w:rsidR="00164C38" w:rsidRPr="001034D2">
        <w:rPr>
          <w:rFonts w:cstheme="minorHAnsi"/>
        </w:rPr>
        <w:fldChar w:fldCharType="end"/>
      </w:r>
      <w:r w:rsidR="00DD6CB4" w:rsidRPr="001034D2">
        <w:rPr>
          <w:rFonts w:cstheme="minorHAnsi"/>
        </w:rPr>
        <w:t xml:space="preserve"> there is a lack of</w:t>
      </w:r>
      <w:r w:rsidR="00F0771E" w:rsidRPr="001034D2">
        <w:rPr>
          <w:rFonts w:cstheme="minorHAnsi"/>
        </w:rPr>
        <w:t xml:space="preserve"> clear data on </w:t>
      </w:r>
      <w:r w:rsidR="00DD6CB4" w:rsidRPr="001034D2">
        <w:rPr>
          <w:rFonts w:cstheme="minorHAnsi"/>
        </w:rPr>
        <w:t>when to intervene</w:t>
      </w:r>
      <w:r w:rsidR="00B040B6" w:rsidRPr="001034D2">
        <w:rPr>
          <w:rFonts w:cstheme="minorHAnsi"/>
        </w:rPr>
        <w:t>.</w:t>
      </w:r>
    </w:p>
    <w:p w14:paraId="0D9B7E5C" w14:textId="77777777" w:rsidR="00CF1674" w:rsidRDefault="00CF1674" w:rsidP="00AB60D2">
      <w:pPr>
        <w:shd w:val="clear" w:color="auto" w:fill="FFFFFF"/>
        <w:rPr>
          <w:rFonts w:cstheme="minorHAnsi"/>
        </w:rPr>
      </w:pPr>
    </w:p>
    <w:p w14:paraId="211CEFF0" w14:textId="3245C38D" w:rsidR="00F62AA8" w:rsidRDefault="00F535D5" w:rsidP="00E86919">
      <w:pPr>
        <w:shd w:val="clear" w:color="auto" w:fill="FFFFFF"/>
        <w:rPr>
          <w:rFonts w:cstheme="minorHAnsi"/>
          <w:color w:val="FF0000"/>
        </w:rPr>
      </w:pPr>
      <w:r w:rsidRPr="00CF1674">
        <w:rPr>
          <w:rFonts w:cstheme="minorHAnsi"/>
        </w:rPr>
        <w:t xml:space="preserve">Badawi </w:t>
      </w:r>
      <w:r w:rsidRPr="00CF1674">
        <w:rPr>
          <w:rFonts w:cstheme="minorHAnsi"/>
          <w:i/>
          <w:iCs/>
        </w:rPr>
        <w:t>et al</w:t>
      </w:r>
      <w:r>
        <w:rPr>
          <w:rFonts w:cstheme="minorHAnsi"/>
          <w:i/>
          <w:iCs/>
        </w:rPr>
        <w:t xml:space="preserve"> </w:t>
      </w:r>
      <w:r w:rsidRPr="001034D2">
        <w:rPr>
          <w:rFonts w:cstheme="minorHAnsi"/>
        </w:rPr>
        <w:fldChar w:fldCharType="begin" w:fldLock="1"/>
      </w:r>
      <w:r w:rsidR="005A7202">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study","type":"article-journal","volume":"317"},"uris":["http://www.mendeley.com/documents/?uuid=6944d529-e2f0-45cb-a61e-66f9d9cb67e5"]}],"mendeley":{"formattedCitation":"[21], [22]","plainTextFormattedCitation":"[21], [22]","previouslyFormattedCitation":"[21], [22]"},"properties":{"noteIndex":0},"schema":"https://github.com/citation-style-language/schema/raw/master/csl-citation.json"}</w:instrText>
      </w:r>
      <w:r w:rsidRPr="001034D2">
        <w:rPr>
          <w:rFonts w:cstheme="minorHAnsi"/>
        </w:rPr>
        <w:fldChar w:fldCharType="separate"/>
      </w:r>
      <w:r w:rsidR="005A7202" w:rsidRPr="005A7202">
        <w:rPr>
          <w:rFonts w:cstheme="minorHAnsi"/>
          <w:noProof/>
        </w:rPr>
        <w:t>[21], [22]</w:t>
      </w:r>
      <w:r w:rsidRPr="001034D2">
        <w:rPr>
          <w:rFonts w:cstheme="minorHAnsi"/>
        </w:rPr>
        <w:fldChar w:fldCharType="end"/>
      </w:r>
      <w:r>
        <w:rPr>
          <w:rFonts w:cstheme="minorHAnsi"/>
        </w:rPr>
        <w:t xml:space="preserve"> identified t</w:t>
      </w:r>
      <w:r w:rsidR="00CF1674" w:rsidRPr="00CF1674">
        <w:rPr>
          <w:rFonts w:cstheme="minorHAnsi"/>
        </w:rPr>
        <w:t>hirty-</w:t>
      </w:r>
      <w:r w:rsidR="00CF1674">
        <w:rPr>
          <w:rFonts w:cstheme="minorHAnsi"/>
        </w:rPr>
        <w:t xml:space="preserve">five </w:t>
      </w:r>
      <w:r w:rsidR="00CF1674" w:rsidRPr="00CF1674">
        <w:rPr>
          <w:rFonts w:cstheme="minorHAnsi"/>
        </w:rPr>
        <w:t xml:space="preserve">potential (independent) </w:t>
      </w:r>
      <w:r w:rsidR="00880713">
        <w:rPr>
          <w:rFonts w:cstheme="minorHAnsi"/>
        </w:rPr>
        <w:t xml:space="preserve">antenatal and intrapartum </w:t>
      </w:r>
      <w:r w:rsidR="00CF1674" w:rsidRPr="00CF1674">
        <w:rPr>
          <w:rFonts w:cstheme="minorHAnsi"/>
        </w:rPr>
        <w:t>risk factors for HIE.</w:t>
      </w:r>
      <w:r w:rsidR="00CF1674" w:rsidRPr="00EE5A1C">
        <w:rPr>
          <w:rFonts w:cstheme="minorHAnsi"/>
        </w:rPr>
        <w:t xml:space="preserve"> As those factors were identified </w:t>
      </w:r>
      <w:r w:rsidR="00B0722E" w:rsidRPr="00EE5A1C">
        <w:rPr>
          <w:rFonts w:cstheme="minorHAnsi"/>
        </w:rPr>
        <w:t xml:space="preserve">univariate </w:t>
      </w:r>
      <w:r w:rsidR="00CF1674" w:rsidRPr="00EE5A1C">
        <w:rPr>
          <w:rFonts w:cstheme="minorHAnsi"/>
        </w:rPr>
        <w:t>in a case-control study</w:t>
      </w:r>
      <w:r w:rsidR="00F130F9" w:rsidRPr="00EE5A1C">
        <w:rPr>
          <w:rFonts w:cstheme="minorHAnsi"/>
        </w:rPr>
        <w:t>,</w:t>
      </w:r>
      <w:r w:rsidR="00CF1674" w:rsidRPr="00EE5A1C">
        <w:rPr>
          <w:rFonts w:cstheme="minorHAnsi"/>
        </w:rPr>
        <w:t xml:space="preserve"> the predictive accuracy of models combining these risk factors were not explored in the original studies and to the best of our knowledge predictive accuracy of these factors for HIE has not be</w:t>
      </w:r>
      <w:r w:rsidR="00F130F9" w:rsidRPr="00EE5A1C">
        <w:rPr>
          <w:rFonts w:cstheme="minorHAnsi"/>
        </w:rPr>
        <w:t>en</w:t>
      </w:r>
      <w:r w:rsidR="00CF1674" w:rsidRPr="00EE5A1C">
        <w:rPr>
          <w:rFonts w:cstheme="minorHAnsi"/>
        </w:rPr>
        <w:t xml:space="preserve"> explored in publications since then.</w:t>
      </w:r>
    </w:p>
    <w:p w14:paraId="7A7CC6A8" w14:textId="77777777" w:rsidR="00265E50" w:rsidRPr="00265E50" w:rsidRDefault="00265E50" w:rsidP="00E86919">
      <w:pPr>
        <w:shd w:val="clear" w:color="auto" w:fill="FFFFFF"/>
        <w:rPr>
          <w:rFonts w:cstheme="minorHAnsi"/>
          <w:color w:val="FF0000"/>
        </w:rPr>
      </w:pPr>
    </w:p>
    <w:p w14:paraId="1DD615C5" w14:textId="3735C048" w:rsidR="00EB424B" w:rsidRPr="004305E3" w:rsidRDefault="00E86919" w:rsidP="00E86919">
      <w:pPr>
        <w:shd w:val="clear" w:color="auto" w:fill="FFFFFF"/>
        <w:rPr>
          <w:rFonts w:cstheme="minorHAnsi"/>
        </w:rPr>
      </w:pPr>
      <w:r w:rsidRPr="001034D2">
        <w:rPr>
          <w:rFonts w:eastAsia="Times New Roman" w:cstheme="minorHAnsi"/>
          <w:color w:val="201F1E"/>
          <w:bdr w:val="none" w:sz="0" w:space="0" w:color="auto" w:frame="1"/>
          <w:lang w:eastAsia="en-GB"/>
        </w:rPr>
        <w:t xml:space="preserve">The aim of this </w:t>
      </w:r>
      <w:r w:rsidRPr="009F61F5">
        <w:rPr>
          <w:rFonts w:eastAsia="Times New Roman" w:cstheme="minorHAnsi"/>
          <w:bdr w:val="none" w:sz="0" w:space="0" w:color="auto" w:frame="1"/>
          <w:lang w:eastAsia="en-GB"/>
        </w:rPr>
        <w:t xml:space="preserve">study is to </w:t>
      </w:r>
      <w:r w:rsidR="004C54E0" w:rsidRPr="009F61F5">
        <w:rPr>
          <w:rFonts w:eastAsia="Times New Roman" w:cstheme="minorHAnsi"/>
          <w:bdr w:val="none" w:sz="0" w:space="0" w:color="auto" w:frame="1"/>
          <w:lang w:eastAsia="en-GB"/>
        </w:rPr>
        <w:t xml:space="preserve">explore the feasibility of undertaking real-time updated risk stratification in pregnancy using a </w:t>
      </w:r>
      <w:r w:rsidR="001667BB" w:rsidRPr="009F61F5">
        <w:rPr>
          <w:rFonts w:eastAsia="Times New Roman" w:cstheme="minorHAnsi"/>
          <w:bdr w:val="none" w:sz="0" w:space="0" w:color="auto" w:frame="1"/>
          <w:lang w:eastAsia="en-GB"/>
        </w:rPr>
        <w:t>large linked antenatal and intrapartum dataset applied to</w:t>
      </w:r>
      <w:r w:rsidR="004C54E0" w:rsidRPr="009F61F5">
        <w:rPr>
          <w:rFonts w:eastAsia="Times New Roman" w:cstheme="minorHAnsi"/>
          <w:bdr w:val="none" w:sz="0" w:space="0" w:color="auto" w:frame="1"/>
          <w:lang w:eastAsia="en-GB"/>
        </w:rPr>
        <w:t xml:space="preserve"> </w:t>
      </w:r>
      <w:r w:rsidR="000C3100" w:rsidRPr="009F61F5">
        <w:rPr>
          <w:rFonts w:eastAsia="Times New Roman" w:cstheme="minorHAnsi"/>
          <w:bdr w:val="none" w:sz="0" w:space="0" w:color="auto" w:frame="1"/>
          <w:lang w:eastAsia="en-GB"/>
        </w:rPr>
        <w:t>prediction of HIE</w:t>
      </w:r>
      <w:ins w:id="62" w:author="Neil Pearce" w:date="2022-02-11T11:34:00Z">
        <w:r w:rsidR="00772E39">
          <w:rPr>
            <w:rFonts w:eastAsia="Times New Roman" w:cstheme="minorHAnsi"/>
            <w:bdr w:val="none" w:sz="0" w:space="0" w:color="auto" w:frame="1"/>
            <w:lang w:eastAsia="en-GB"/>
          </w:rPr>
          <w:t>,</w:t>
        </w:r>
      </w:ins>
      <w:r w:rsidR="000C3100" w:rsidRPr="009F61F5">
        <w:rPr>
          <w:rFonts w:eastAsia="Times New Roman" w:cstheme="minorHAnsi"/>
          <w:bdr w:val="none" w:sz="0" w:space="0" w:color="auto" w:frame="1"/>
          <w:lang w:eastAsia="en-GB"/>
        </w:rPr>
        <w:t xml:space="preserve"> as an exemplar</w:t>
      </w:r>
      <w:ins w:id="63" w:author="Neil Pearce" w:date="2022-02-11T11:34:00Z">
        <w:r w:rsidR="00772E39">
          <w:rPr>
            <w:rFonts w:eastAsia="Times New Roman" w:cstheme="minorHAnsi"/>
            <w:bdr w:val="none" w:sz="0" w:space="0" w:color="auto" w:frame="1"/>
            <w:lang w:eastAsia="en-GB"/>
          </w:rPr>
          <w:t xml:space="preserve"> of the potential of </w:t>
        </w:r>
      </w:ins>
      <w:ins w:id="64" w:author="Neil Pearce" w:date="2022-02-11T11:35:00Z">
        <w:r w:rsidR="00772E39">
          <w:rPr>
            <w:rFonts w:eastAsia="Times New Roman" w:cstheme="minorHAnsi"/>
            <w:bdr w:val="none" w:sz="0" w:space="0" w:color="auto" w:frame="1"/>
            <w:lang w:eastAsia="en-GB"/>
          </w:rPr>
          <w:t>health record clinic data to improve risk prediction</w:t>
        </w:r>
      </w:ins>
      <w:r w:rsidR="000C3100" w:rsidRPr="009F61F5">
        <w:rPr>
          <w:rFonts w:eastAsia="Times New Roman" w:cstheme="minorHAnsi"/>
          <w:bdr w:val="none" w:sz="0" w:space="0" w:color="auto" w:frame="1"/>
          <w:lang w:eastAsia="en-GB"/>
        </w:rPr>
        <w:t xml:space="preserve">. </w:t>
      </w:r>
      <w:r w:rsidRPr="009F61F5">
        <w:rPr>
          <w:rFonts w:eastAsia="Times New Roman" w:cstheme="minorHAnsi"/>
          <w:bdr w:val="none" w:sz="0" w:space="0" w:color="auto" w:frame="1"/>
          <w:lang w:eastAsia="en-GB"/>
        </w:rPr>
        <w:t xml:space="preserve">To do this we used </w:t>
      </w:r>
      <w:r w:rsidR="009F61F5" w:rsidRPr="009F61F5">
        <w:rPr>
          <w:rFonts w:eastAsia="Times New Roman" w:cstheme="minorHAnsi"/>
          <w:bdr w:val="none" w:sz="0" w:space="0" w:color="auto" w:frame="1"/>
          <w:lang w:eastAsia="en-GB"/>
        </w:rPr>
        <w:t xml:space="preserve">data </w:t>
      </w:r>
      <w:r w:rsidR="009F61F5" w:rsidRPr="009F61F5">
        <w:rPr>
          <w:rFonts w:cstheme="minorHAnsi"/>
        </w:rPr>
        <w:t>from the large Collaborative Perinatal Project</w:t>
      </w:r>
      <w:r w:rsidR="00FE5BC6">
        <w:rPr>
          <w:rFonts w:cstheme="minorHAnsi"/>
        </w:rPr>
        <w:t xml:space="preserve"> and applied </w:t>
      </w:r>
      <w:r w:rsidR="0052102B" w:rsidRPr="009F61F5">
        <w:rPr>
          <w:rFonts w:eastAsia="Times New Roman" w:cstheme="minorHAnsi"/>
          <w:bdr w:val="none" w:sz="0" w:space="0" w:color="auto" w:frame="1"/>
          <w:lang w:eastAsia="en-GB"/>
        </w:rPr>
        <w:t xml:space="preserve">automated feature selection approaches to </w:t>
      </w:r>
      <w:r w:rsidR="00CA486A">
        <w:rPr>
          <w:rFonts w:eastAsia="Times New Roman" w:cstheme="minorHAnsi"/>
          <w:bdr w:val="none" w:sz="0" w:space="0" w:color="auto" w:frame="1"/>
          <w:lang w:eastAsia="en-GB"/>
        </w:rPr>
        <w:t xml:space="preserve">prepare and </w:t>
      </w:r>
      <w:r w:rsidR="00312807">
        <w:rPr>
          <w:rFonts w:eastAsia="Times New Roman" w:cstheme="minorHAnsi"/>
          <w:bdr w:val="none" w:sz="0" w:space="0" w:color="auto" w:frame="1"/>
          <w:lang w:eastAsia="en-GB"/>
        </w:rPr>
        <w:t>evaluate</w:t>
      </w:r>
      <w:r w:rsidR="00CA486A">
        <w:rPr>
          <w:rFonts w:eastAsia="Times New Roman" w:cstheme="minorHAnsi"/>
          <w:bdr w:val="none" w:sz="0" w:space="0" w:color="auto" w:frame="1"/>
          <w:lang w:eastAsia="en-GB"/>
        </w:rPr>
        <w:t xml:space="preserve"> prediction models using antenatal </w:t>
      </w:r>
      <w:r w:rsidR="00E66416">
        <w:rPr>
          <w:rFonts w:eastAsia="Times New Roman" w:cstheme="minorHAnsi"/>
          <w:bdr w:val="none" w:sz="0" w:space="0" w:color="auto" w:frame="1"/>
          <w:lang w:eastAsia="en-GB"/>
        </w:rPr>
        <w:t xml:space="preserve">only </w:t>
      </w:r>
      <w:r w:rsidR="00CA486A">
        <w:rPr>
          <w:rFonts w:eastAsia="Times New Roman" w:cstheme="minorHAnsi"/>
          <w:bdr w:val="none" w:sz="0" w:space="0" w:color="auto" w:frame="1"/>
          <w:lang w:eastAsia="en-GB"/>
        </w:rPr>
        <w:t>and antenatal and intrapartum variables</w:t>
      </w:r>
      <w:r w:rsidR="00FE5BC6">
        <w:rPr>
          <w:rFonts w:eastAsia="Times New Roman" w:cstheme="minorHAnsi"/>
          <w:bdr w:val="none" w:sz="0" w:space="0" w:color="auto" w:frame="1"/>
          <w:lang w:eastAsia="en-GB"/>
        </w:rPr>
        <w:t>. These models were</w:t>
      </w:r>
      <w:r w:rsidR="00312807">
        <w:rPr>
          <w:rFonts w:eastAsia="Times New Roman" w:cstheme="minorHAnsi"/>
          <w:bdr w:val="none" w:sz="0" w:space="0" w:color="auto" w:frame="1"/>
          <w:lang w:eastAsia="en-GB"/>
        </w:rPr>
        <w:t xml:space="preserve"> </w:t>
      </w:r>
      <w:r w:rsidRPr="009F61F5">
        <w:rPr>
          <w:rFonts w:eastAsia="Times New Roman" w:cstheme="minorHAnsi"/>
          <w:bdr w:val="none" w:sz="0" w:space="0" w:color="auto" w:frame="1"/>
          <w:lang w:eastAsia="en-GB"/>
        </w:rPr>
        <w:t>compare</w:t>
      </w:r>
      <w:r w:rsidR="0063068B" w:rsidRPr="009F61F5">
        <w:rPr>
          <w:rFonts w:eastAsia="Times New Roman" w:cstheme="minorHAnsi"/>
          <w:bdr w:val="none" w:sz="0" w:space="0" w:color="auto" w:frame="1"/>
          <w:lang w:eastAsia="en-GB"/>
        </w:rPr>
        <w:t>d with</w:t>
      </w:r>
      <w:r w:rsidRPr="009F61F5">
        <w:rPr>
          <w:rFonts w:eastAsia="Times New Roman" w:cstheme="minorHAnsi"/>
          <w:bdr w:val="none" w:sz="0" w:space="0" w:color="auto" w:frame="1"/>
          <w:lang w:eastAsia="en-GB"/>
        </w:rPr>
        <w:t xml:space="preserve"> </w:t>
      </w:r>
      <w:r w:rsidR="009F61F5" w:rsidRPr="009F61F5">
        <w:rPr>
          <w:rFonts w:eastAsia="Times New Roman" w:cstheme="minorHAnsi"/>
          <w:bdr w:val="none" w:sz="0" w:space="0" w:color="auto" w:frame="1"/>
          <w:lang w:eastAsia="en-GB"/>
        </w:rPr>
        <w:t xml:space="preserve">the </w:t>
      </w:r>
      <w:r w:rsidR="001667BB" w:rsidRPr="009F61F5">
        <w:rPr>
          <w:rFonts w:eastAsia="Times New Roman" w:cstheme="minorHAnsi"/>
          <w:bdr w:val="none" w:sz="0" w:space="0" w:color="auto" w:frame="1"/>
          <w:lang w:eastAsia="en-GB"/>
        </w:rPr>
        <w:t xml:space="preserve">35 potential risk factors </w:t>
      </w:r>
      <w:r w:rsidR="001138FF">
        <w:rPr>
          <w:rFonts w:eastAsia="Times New Roman" w:cstheme="minorHAnsi"/>
          <w:bdr w:val="none" w:sz="0" w:space="0" w:color="auto" w:frame="1"/>
          <w:lang w:eastAsia="en-GB"/>
        </w:rPr>
        <w:t xml:space="preserve">manually </w:t>
      </w:r>
      <w:r w:rsidR="001667BB" w:rsidRPr="009F61F5">
        <w:rPr>
          <w:rFonts w:eastAsia="Times New Roman" w:cstheme="minorHAnsi"/>
          <w:bdr w:val="none" w:sz="0" w:space="0" w:color="auto" w:frame="1"/>
          <w:lang w:eastAsia="en-GB"/>
        </w:rPr>
        <w:t xml:space="preserve">identified by </w:t>
      </w:r>
      <w:r w:rsidRPr="009F61F5">
        <w:rPr>
          <w:rFonts w:eastAsia="Times New Roman" w:cstheme="minorHAnsi"/>
          <w:bdr w:val="none" w:sz="0" w:space="0" w:color="auto" w:frame="1"/>
          <w:lang w:eastAsia="en-GB"/>
        </w:rPr>
        <w:t xml:space="preserve">Badawi </w:t>
      </w:r>
      <w:r w:rsidR="001667BB" w:rsidRPr="009F61F5">
        <w:rPr>
          <w:rFonts w:eastAsia="Times New Roman" w:cstheme="minorHAnsi"/>
          <w:i/>
          <w:iCs/>
          <w:bdr w:val="none" w:sz="0" w:space="0" w:color="auto" w:frame="1"/>
          <w:lang w:eastAsia="en-GB"/>
        </w:rPr>
        <w:t>et al</w:t>
      </w:r>
      <w:r w:rsidRPr="009F61F5">
        <w:rPr>
          <w:rFonts w:eastAsia="Times New Roman" w:cstheme="minorHAnsi"/>
          <w:bdr w:val="none" w:sz="0" w:space="0" w:color="auto" w:frame="1"/>
          <w:lang w:eastAsia="en-GB"/>
        </w:rPr>
        <w:t>.</w:t>
      </w:r>
    </w:p>
    <w:p w14:paraId="5512AAB5" w14:textId="482BCDBA" w:rsidR="004C54E0" w:rsidRPr="00C81F80" w:rsidRDefault="004C54E0" w:rsidP="00E86919">
      <w:pPr>
        <w:shd w:val="clear" w:color="auto" w:fill="FFFFFF"/>
        <w:rPr>
          <w:rFonts w:ascii="Calibri" w:eastAsia="Times New Roman" w:hAnsi="Calibri" w:cs="Calibri"/>
          <w:color w:val="201F1E"/>
          <w:sz w:val="22"/>
          <w:szCs w:val="22"/>
          <w:bdr w:val="none" w:sz="0" w:space="0" w:color="auto" w:frame="1"/>
          <w:lang w:eastAsia="en-GB"/>
        </w:rPr>
      </w:pPr>
    </w:p>
    <w:p w14:paraId="3E7EC2E8" w14:textId="53873951" w:rsidR="001D3065" w:rsidRPr="00C81F80" w:rsidRDefault="001D3065" w:rsidP="005C7DF0">
      <w:pPr>
        <w:pStyle w:val="Heading2"/>
      </w:pPr>
      <w:r w:rsidRPr="00C81F80">
        <w:t>Methods</w:t>
      </w:r>
    </w:p>
    <w:p w14:paraId="05AEB4F7" w14:textId="1A6127B9" w:rsidR="009D715A" w:rsidRPr="00C81F80" w:rsidRDefault="009D715A" w:rsidP="00172234">
      <w:pPr>
        <w:rPr>
          <w:rFonts w:cstheme="minorHAnsi"/>
          <w:b/>
          <w:bCs/>
        </w:rPr>
      </w:pPr>
    </w:p>
    <w:p w14:paraId="1C3D9C55" w14:textId="18281FCD" w:rsidR="009D715A" w:rsidRPr="00C81F80" w:rsidRDefault="009D715A" w:rsidP="005C7DF0">
      <w:pPr>
        <w:pStyle w:val="Heading3"/>
      </w:pPr>
      <w:commentRangeStart w:id="65"/>
      <w:r w:rsidRPr="00C81F80">
        <w:t>Participants</w:t>
      </w:r>
      <w:commentRangeEnd w:id="65"/>
      <w:r w:rsidR="003463CB">
        <w:rPr>
          <w:rStyle w:val="CommentReference"/>
          <w:rFonts w:asciiTheme="minorHAnsi" w:eastAsiaTheme="minorHAnsi" w:hAnsiTheme="minorHAnsi" w:cstheme="minorBidi"/>
          <w:color w:val="auto"/>
        </w:rPr>
        <w:commentReference w:id="65"/>
      </w:r>
    </w:p>
    <w:p w14:paraId="5658C5A7" w14:textId="26A36AC4" w:rsidR="00044952" w:rsidRPr="00C81F80" w:rsidRDefault="00044952" w:rsidP="00172234">
      <w:pPr>
        <w:rPr>
          <w:rFonts w:cstheme="minorHAnsi"/>
        </w:rPr>
      </w:pPr>
    </w:p>
    <w:p w14:paraId="31D6AC66" w14:textId="4043281A" w:rsidR="003378F3" w:rsidRPr="00C81F80" w:rsidRDefault="00F87421" w:rsidP="00172234">
      <w:pPr>
        <w:rPr>
          <w:rFonts w:cstheme="minorHAnsi"/>
        </w:rPr>
      </w:pPr>
      <w:r w:rsidRPr="00C81F80">
        <w:rPr>
          <w:rFonts w:cstheme="minorHAnsi"/>
        </w:rPr>
        <w:t xml:space="preserve">The </w:t>
      </w:r>
      <w:r w:rsidR="00044952" w:rsidRPr="00C81F80">
        <w:rPr>
          <w:rFonts w:cstheme="minorHAnsi"/>
        </w:rPr>
        <w:t xml:space="preserve">Collaborative Perinatal Project (CPP) is a prospective cohort study of </w:t>
      </w:r>
      <w:r w:rsidR="00C71F7F">
        <w:rPr>
          <w:rFonts w:cstheme="minorHAnsi"/>
        </w:rPr>
        <w:t xml:space="preserve">approximately </w:t>
      </w:r>
      <w:r w:rsidR="00C71F7F" w:rsidRPr="009F61F5">
        <w:rPr>
          <w:rFonts w:cstheme="minorHAnsi"/>
        </w:rPr>
        <w:t>60,000 pregnancies, and 58,000 live born infants born between 1959 and 1965</w:t>
      </w:r>
      <w:r w:rsidR="00C71F7F">
        <w:rPr>
          <w:rFonts w:cstheme="minorHAnsi"/>
        </w:rPr>
        <w:t xml:space="preserve"> </w:t>
      </w:r>
      <w:r w:rsidR="00C71F7F" w:rsidRPr="009F61F5">
        <w:rPr>
          <w:rFonts w:cstheme="minorHAnsi"/>
        </w:rPr>
        <w:t>throughout the prenatal period, labour, and delivery, postpartum and as the child grew</w:t>
      </w:r>
      <w:r w:rsidR="0050137B">
        <w:rPr>
          <w:rFonts w:cstheme="minorHAnsi"/>
        </w:rPr>
        <w:t xml:space="preserve"> </w:t>
      </w:r>
      <w:r w:rsidR="0050137B">
        <w:rPr>
          <w:rFonts w:cstheme="minorHAnsi"/>
        </w:rPr>
        <w:fldChar w:fldCharType="begin" w:fldLock="1"/>
      </w:r>
      <w:r w:rsidR="00D07A1B">
        <w:rPr>
          <w:rFonts w:cstheme="minorHAnsi"/>
        </w:rPr>
        <w:instrText>ADDIN CSL_CITATION {"citationItems":[{"id":"ITEM-1","itemData":{"DOI":"10.1001/JAMA.1980.03310130075046","ISSN":"0098-7484","abstract":"&lt;p&gt;The first step in promoting an optimal pregnancy outcome is the identification of pregnant women and newborn infants susceptible to perinatal complications that threaten the infant's life and quality of survival. The National Institutes of Health-sponsored Collaborative Perinatal Project was planned to identify such susceptibles. This massive epidemiologic investigation prospectively followed up 37,431 singletons born between 1959 and 1966 in 12 collaborating institutions. Data on the nearly 32,000 infants followed up through the first year are presented in&lt;i&gt;The First Year of Life&lt;/i&gt;. This volume was preceded in 1974 by a monograph,&lt;i&gt;The Women and Their Pregnancies&lt;/i&gt;, which gave voluminous data on associations between demographic variables, perinatal complications, and perinatal mortality; salient findings are abstracted in a chapter in the present work. Monographs are planned that will present further information, including follow-up results at seven to eight years.&lt;/p&gt;&lt;p&gt;This longitudinal study of pregnancy outcome remains unique in size, scope, and&lt;/p&gt;","author":[{"dropping-particle":"","family":"Taylor","given":"Paul M.","non-dropping-particle":"","parse-names":false,"suffix":""}],"container-title":"JAMA","id":"ITEM-1","issue":"13","issued":{"date-parts":[["1980","9","26"]]},"page":"1503-1503","publisher":"American Medical Association","title":"The First Year of Life: The Collaborative Perinatal Project of the National Institute of Neurological and Communicative Disorders and Stroke","type":"article-journal","volume":"244"},"uris":["http://www.mendeley.com/documents/?uuid=598a09c0-1850-3ec9-823a-caf0c30bc5b8"]}],"mendeley":{"formattedCitation":"[23]","plainTextFormattedCitation":"[23]","previouslyFormattedCitation":"[23]"},"properties":{"noteIndex":0},"schema":"https://github.com/citation-style-language/schema/raw/master/csl-citation.json"}</w:instrText>
      </w:r>
      <w:r w:rsidR="0050137B">
        <w:rPr>
          <w:rFonts w:cstheme="minorHAnsi"/>
        </w:rPr>
        <w:fldChar w:fldCharType="separate"/>
      </w:r>
      <w:r w:rsidR="0050137B" w:rsidRPr="0050137B">
        <w:rPr>
          <w:rFonts w:cstheme="minorHAnsi"/>
          <w:noProof/>
        </w:rPr>
        <w:t>[23]</w:t>
      </w:r>
      <w:r w:rsidR="0050137B">
        <w:rPr>
          <w:rFonts w:cstheme="minorHAnsi"/>
        </w:rPr>
        <w:fldChar w:fldCharType="end"/>
      </w:r>
      <w:r w:rsidR="00C71F7F" w:rsidRPr="009F61F5">
        <w:rPr>
          <w:rFonts w:cstheme="minorHAnsi"/>
        </w:rPr>
        <w:t>.</w:t>
      </w:r>
      <w:r w:rsidR="00D06CFF" w:rsidRPr="00C81F80">
        <w:rPr>
          <w:rFonts w:cstheme="minorHAnsi"/>
        </w:rPr>
        <w:t xml:space="preserve"> Participant</w:t>
      </w:r>
      <w:r w:rsidR="00647E51" w:rsidRPr="00C81F80">
        <w:rPr>
          <w:rFonts w:cstheme="minorHAnsi"/>
        </w:rPr>
        <w:t>s</w:t>
      </w:r>
      <w:r w:rsidR="00D06CFF" w:rsidRPr="00C81F80">
        <w:rPr>
          <w:rFonts w:cstheme="minorHAnsi"/>
        </w:rPr>
        <w:t xml:space="preserve"> </w:t>
      </w:r>
      <w:r w:rsidR="003378F3" w:rsidRPr="00C81F80">
        <w:rPr>
          <w:rFonts w:cstheme="minorHAnsi"/>
        </w:rPr>
        <w:t xml:space="preserve">were removed from analyses if the pregnancy was preterm (&lt; 37 weeks), </w:t>
      </w:r>
      <w:r w:rsidR="00337987">
        <w:rPr>
          <w:rFonts w:cstheme="minorHAnsi"/>
        </w:rPr>
        <w:t>post-term</w:t>
      </w:r>
      <w:r w:rsidR="003378F3" w:rsidRPr="00C81F80">
        <w:rPr>
          <w:rFonts w:cstheme="minorHAnsi"/>
        </w:rPr>
        <w:t xml:space="preserve"> (&gt; 42 weeks), or </w:t>
      </w:r>
      <w:r w:rsidR="002827CB" w:rsidRPr="00C81F80">
        <w:rPr>
          <w:rFonts w:cstheme="minorHAnsi"/>
        </w:rPr>
        <w:t>of</w:t>
      </w:r>
      <w:r w:rsidR="003378F3" w:rsidRPr="00C81F80">
        <w:rPr>
          <w:rFonts w:cstheme="minorHAnsi"/>
        </w:rPr>
        <w:t xml:space="preserve"> young mother</w:t>
      </w:r>
      <w:r w:rsidR="00450F02" w:rsidRPr="00C81F80">
        <w:rPr>
          <w:rFonts w:cstheme="minorHAnsi"/>
        </w:rPr>
        <w:t>s</w:t>
      </w:r>
      <w:r w:rsidR="003378F3" w:rsidRPr="00C81F80">
        <w:rPr>
          <w:rFonts w:cstheme="minorHAnsi"/>
        </w:rPr>
        <w:t xml:space="preserve"> (&lt; 16 years).</w:t>
      </w:r>
      <w:r w:rsidR="005D70A3" w:rsidRPr="005D70A3">
        <w:rPr>
          <w:rFonts w:cstheme="minorHAnsi"/>
        </w:rPr>
        <w:t xml:space="preserve"> </w:t>
      </w:r>
    </w:p>
    <w:p w14:paraId="4B4F6405" w14:textId="3FBCE783" w:rsidR="0010568A" w:rsidRPr="00C81F80" w:rsidRDefault="0010568A" w:rsidP="00172234">
      <w:pPr>
        <w:rPr>
          <w:rFonts w:cstheme="minorHAnsi"/>
        </w:rPr>
      </w:pPr>
    </w:p>
    <w:p w14:paraId="373D0F28" w14:textId="77777777" w:rsidR="0010568A" w:rsidRPr="00C81F80" w:rsidRDefault="0010568A" w:rsidP="005C7DF0">
      <w:pPr>
        <w:pStyle w:val="Heading3"/>
      </w:pPr>
      <w:r w:rsidRPr="00C81F80">
        <w:t>Outcome</w:t>
      </w:r>
    </w:p>
    <w:p w14:paraId="3C7B4AC5" w14:textId="77777777" w:rsidR="0010568A" w:rsidRPr="00C81F80" w:rsidRDefault="0010568A" w:rsidP="0010568A">
      <w:pPr>
        <w:rPr>
          <w:rFonts w:cstheme="minorHAnsi"/>
        </w:rPr>
      </w:pPr>
    </w:p>
    <w:p w14:paraId="2F270268" w14:textId="3C58C62A" w:rsidR="00A052A1" w:rsidRPr="00C81F80" w:rsidRDefault="0010568A" w:rsidP="00172234">
      <w:pPr>
        <w:rPr>
          <w:rFonts w:cstheme="minorHAnsi"/>
        </w:rPr>
      </w:pPr>
      <w:r w:rsidRPr="00C81F80">
        <w:rPr>
          <w:rFonts w:cstheme="minorHAnsi"/>
        </w:rPr>
        <w:t xml:space="preserve">Hypoxic-ischaemic encephalopathy (HIE) was defined as having definite seizures </w:t>
      </w:r>
      <w:r w:rsidRPr="00C81F80">
        <w:rPr>
          <w:rFonts w:cstheme="minorHAnsi"/>
          <w:color w:val="FF0000"/>
        </w:rPr>
        <w:t>(? Defined how)</w:t>
      </w:r>
      <w:r w:rsidRPr="00C81F80">
        <w:rPr>
          <w:rFonts w:cstheme="minorHAnsi"/>
        </w:rPr>
        <w:t xml:space="preserve">, hypertonia, jitteriness, hypotonia, abnormal reflexes, or abnormal cry; after having a </w:t>
      </w:r>
      <w:r w:rsidRPr="00C81F80">
        <w:rPr>
          <w:rFonts w:cstheme="minorHAnsi"/>
        </w:rPr>
        <w:lastRenderedPageBreak/>
        <w:t>low 5 minute Apgar score (&lt;</w:t>
      </w:r>
      <w:commentRangeStart w:id="66"/>
      <w:commentRangeStart w:id="67"/>
      <w:r w:rsidRPr="00C81F80">
        <w:rPr>
          <w:rFonts w:cstheme="minorHAnsi"/>
        </w:rPr>
        <w:t>7</w:t>
      </w:r>
      <w:commentRangeEnd w:id="66"/>
      <w:r w:rsidRPr="00C81F80">
        <w:rPr>
          <w:rStyle w:val="CommentReference"/>
        </w:rPr>
        <w:commentReference w:id="66"/>
      </w:r>
      <w:commentRangeEnd w:id="67"/>
      <w:r w:rsidR="00376588" w:rsidRPr="00C81F80">
        <w:rPr>
          <w:rStyle w:val="CommentReference"/>
        </w:rPr>
        <w:commentReference w:id="67"/>
      </w:r>
      <w:r w:rsidRPr="00C81F80">
        <w:rPr>
          <w:rFonts w:cstheme="minorHAnsi"/>
        </w:rPr>
        <w:t xml:space="preserve">) </w:t>
      </w:r>
      <w:r w:rsidRPr="00C81F80">
        <w:rPr>
          <w:rFonts w:cstheme="minorHAnsi"/>
        </w:rPr>
        <w:fldChar w:fldCharType="begin" w:fldLock="1"/>
      </w:r>
      <w:r w:rsidR="00D07A1B">
        <w:rPr>
          <w:rFonts w:cstheme="minorHAnsi"/>
        </w:rPr>
        <w:instrText>ADDIN CSL_CITATION {"citationItems":[{"id":"ITEM-1","itemData":{"DOI":"10.1016/S0140-6736(09)60244-0","ISSN":"01406736","PMID":"19386357","abstract":"Background: 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 Methods: Three groups of infants were selected from the Avon Longitudinal Study of Parents and Children: infants who were resuscitated at birth but were asymptomatic for encephalopathy and had no further neonatal care (n=815), those who were resuscitated and had neonatal care for symptoms of encephalopathy (n=58), and the reference group who were not resuscitated, were asymptomatic for encephalopathy, and had no further neonatal care (n=10 609). Cognitive function was assessed at a mean age of 8·6 years (SD 0·33); a low IQ score was defined as less than 80. IQ scores were obtained for 5953 children with a shortened version of the Weschler intelligence scale for children (WISC-III), the remaining 5529 were non-responders. All children did not complete all parts of the test, and therefore multiplied IQ values comparable to the full-scale test were only available for 5887 children. Results were adjusted for clinical and social covariates. Chained equations were used to impute missing values of covariates. Findings: In the main analysis at 8 years of age (n=5887), increased risk of a low IQ score was recorded in both resuscitated infants asymptomatic for encephalopathy (odds ratio 1·65 [95% CI 1·13-2·43]) and those with symptoms of encephalopathy (6·22 [1·57-24·65]). However, the population of asymptomatic infants was larger than that of infants with encephalopathy, and therefore the population attributable risk fraction for an IQ score that might be attributable to the need for resuscitation at birth was 3·4% (95% CI 0·5-6·3) for asymptomatic infants and 1·2% (0·2-2·2) for those who developed encephalopathy. Interpretation: Infants who were resuscitated had increased risk of a low IQ score, even if they remained healthy during the neonatal period. Resuscitated infants asymptomatic for encephalopathy might result in a larger proportion of adults with low IQs than do those who develop neurological symptoms consistent with encephalopathy. Funding: Wellcome Trust. © 2009 Elsevier Ltd. All rights reserved.","author":[{"dropping-particle":"","family":"Odd","given":"David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The Lancet","id":"ITEM-1","issue":"9675","issued":{"date-parts":[["2009"]]},"page":"1615-1622","publisher":"Elsevier","title":"Resuscitation at birth and cognition at 8 years of age: a cohort study","type":"article-journal","volume":"373"},"uris":["http://www.mendeley.com/documents/?uuid=2700537b-137b-3583-94d8-2f0d5fa10533"]}],"mendeley":{"formattedCitation":"[24]","plainTextFormattedCitation":"[24]","previouslyFormattedCitation":"[24]"},"properties":{"noteIndex":0},"schema":"https://github.com/citation-style-language/schema/raw/master/csl-citation.json"}</w:instrText>
      </w:r>
      <w:r w:rsidRPr="00C81F80">
        <w:rPr>
          <w:rFonts w:cstheme="minorHAnsi"/>
        </w:rPr>
        <w:fldChar w:fldCharType="separate"/>
      </w:r>
      <w:r w:rsidR="0050137B" w:rsidRPr="0050137B">
        <w:rPr>
          <w:rFonts w:cstheme="minorHAnsi"/>
          <w:noProof/>
        </w:rPr>
        <w:t>[24]</w:t>
      </w:r>
      <w:r w:rsidRPr="00C81F80">
        <w:rPr>
          <w:rFonts w:cstheme="minorHAnsi"/>
        </w:rPr>
        <w:fldChar w:fldCharType="end"/>
      </w:r>
      <w:r w:rsidRPr="00C81F80">
        <w:rPr>
          <w:rFonts w:cstheme="minorHAnsi"/>
        </w:rPr>
        <w:t>.</w:t>
      </w:r>
      <w:ins w:id="68" w:author="David Odd" w:date="2022-02-17T17:42:00Z">
        <w:r w:rsidR="00FA0EF7">
          <w:rPr>
            <w:rFonts w:cstheme="minorHAnsi"/>
          </w:rPr>
          <w:t xml:space="preserve"> Data was collected </w:t>
        </w:r>
        <w:r w:rsidR="00E56C42">
          <w:rPr>
            <w:rFonts w:cstheme="minorHAnsi"/>
          </w:rPr>
          <w:t xml:space="preserve">by </w:t>
        </w:r>
      </w:ins>
      <w:ins w:id="69" w:author="David Odd" w:date="2022-02-17T17:43:00Z">
        <w:r w:rsidR="00E56C42" w:rsidRPr="00E56C42">
          <w:rPr>
            <w:rFonts w:cstheme="minorHAnsi"/>
          </w:rPr>
          <w:t>independent observers</w:t>
        </w:r>
        <w:r w:rsidR="00E56C42">
          <w:rPr>
            <w:rFonts w:cstheme="minorHAnsi"/>
          </w:rPr>
          <w:t xml:space="preserve"> onto dedicated</w:t>
        </w:r>
        <w:r w:rsidR="00EF26D1">
          <w:rPr>
            <w:rFonts w:cstheme="minorHAnsi"/>
          </w:rPr>
          <w:t xml:space="preserve"> </w:t>
        </w:r>
        <w:r w:rsidR="00E56C42" w:rsidRPr="00E56C42">
          <w:rPr>
            <w:rFonts w:cstheme="minorHAnsi"/>
          </w:rPr>
          <w:t>data forms</w:t>
        </w:r>
        <w:r w:rsidR="00EF26D1">
          <w:rPr>
            <w:rFonts w:cstheme="minorHAnsi"/>
          </w:rPr>
          <w:t xml:space="preserve"> inde</w:t>
        </w:r>
      </w:ins>
      <w:ins w:id="70" w:author="David Odd" w:date="2022-02-17T17:44:00Z">
        <w:r w:rsidR="00EF26D1">
          <w:rPr>
            <w:rFonts w:cstheme="minorHAnsi"/>
          </w:rPr>
          <w:t>pende</w:t>
        </w:r>
      </w:ins>
      <w:ins w:id="71" w:author="David Odd" w:date="2022-02-17T17:43:00Z">
        <w:r w:rsidR="00EF26D1">
          <w:rPr>
            <w:rFonts w:cstheme="minorHAnsi"/>
          </w:rPr>
          <w:t>ntly of the clinician team</w:t>
        </w:r>
      </w:ins>
      <w:ins w:id="72" w:author="David Odd" w:date="2022-02-17T17:44:00Z">
        <w:r w:rsidR="00EF26D1">
          <w:rPr>
            <w:rFonts w:cstheme="minorHAnsi"/>
          </w:rPr>
          <w:t>.</w:t>
        </w:r>
      </w:ins>
    </w:p>
    <w:p w14:paraId="5498B38B" w14:textId="012CB2B7" w:rsidR="0058195F" w:rsidRPr="00C81F80" w:rsidRDefault="0058195F" w:rsidP="00172234">
      <w:pPr>
        <w:rPr>
          <w:rFonts w:cstheme="minorHAnsi"/>
        </w:rPr>
      </w:pPr>
    </w:p>
    <w:p w14:paraId="2958F13A" w14:textId="77777777" w:rsidR="0058195F" w:rsidRPr="00C81F80" w:rsidRDefault="0058195F" w:rsidP="0058195F">
      <w:pPr>
        <w:pStyle w:val="Heading3"/>
        <w:rPr>
          <w:b/>
          <w:bCs/>
        </w:rPr>
      </w:pPr>
      <w:r w:rsidRPr="00C81F80">
        <w:t>Defining training and testing datasets</w:t>
      </w:r>
    </w:p>
    <w:p w14:paraId="2AD0DA71" w14:textId="7397022E" w:rsidR="0058195F" w:rsidRPr="00C81F80" w:rsidRDefault="0058195F" w:rsidP="00172234">
      <w:pPr>
        <w:rPr>
          <w:rFonts w:cstheme="minorHAnsi"/>
        </w:rPr>
      </w:pPr>
      <w:r w:rsidRPr="00C81F80">
        <w:rPr>
          <w:rFonts w:cstheme="minorHAnsi"/>
          <w:b/>
          <w:bCs/>
        </w:rPr>
        <w:br/>
      </w:r>
      <w:r w:rsidRPr="00C81F80">
        <w:rPr>
          <w:rFonts w:cstheme="minorHAnsi"/>
        </w:rPr>
        <w:t xml:space="preserve">Pregnancies were ordered chronologically and split into two equal subsets for training (infants born 1959-1962) and testing purposes (infants born 1963 to </w:t>
      </w:r>
      <w:commentRangeStart w:id="73"/>
      <w:commentRangeStart w:id="74"/>
      <w:commentRangeStart w:id="75"/>
      <w:commentRangeStart w:id="76"/>
      <w:r w:rsidRPr="00C81F80">
        <w:rPr>
          <w:rFonts w:cstheme="minorHAnsi"/>
        </w:rPr>
        <w:t>1965</w:t>
      </w:r>
      <w:commentRangeEnd w:id="73"/>
      <w:r w:rsidRPr="00C81F80">
        <w:rPr>
          <w:rStyle w:val="CommentReference"/>
        </w:rPr>
        <w:commentReference w:id="73"/>
      </w:r>
      <w:commentRangeEnd w:id="74"/>
      <w:r w:rsidR="003D34C4">
        <w:rPr>
          <w:rStyle w:val="CommentReference"/>
        </w:rPr>
        <w:commentReference w:id="74"/>
      </w:r>
      <w:commentRangeEnd w:id="75"/>
      <w:r w:rsidR="00C44C2E">
        <w:rPr>
          <w:rStyle w:val="CommentReference"/>
        </w:rPr>
        <w:commentReference w:id="75"/>
      </w:r>
      <w:commentRangeEnd w:id="76"/>
      <w:r w:rsidR="003463CB">
        <w:rPr>
          <w:rStyle w:val="CommentReference"/>
        </w:rPr>
        <w:commentReference w:id="76"/>
      </w:r>
      <w:r w:rsidRPr="00C81F80">
        <w:rPr>
          <w:rFonts w:cstheme="minorHAnsi"/>
        </w:rPr>
        <w:t>). All variables were categorised as either antenatal (measurable before 37 weeks’ gestation), growth (birth measures of growth), and intrapartum (measures only available at or after 37 weeks, up to the point to delivery), and classified as either unordered categorical, ordinal, or numerical.</w:t>
      </w:r>
      <w:ins w:id="77" w:author="David Odd" w:date="2022-02-17T17:46:00Z">
        <w:r w:rsidR="00A66473">
          <w:rPr>
            <w:rFonts w:cstheme="minorHAnsi"/>
          </w:rPr>
          <w:t xml:space="preserve"> The earlier pregnancies were used for training to </w:t>
        </w:r>
        <w:r w:rsidR="00C44C2E">
          <w:rPr>
            <w:rFonts w:cstheme="minorHAnsi"/>
          </w:rPr>
          <w:t>emulate the use of exis</w:t>
        </w:r>
      </w:ins>
      <w:ins w:id="78" w:author="David Odd" w:date="2022-02-17T17:47:00Z">
        <w:r w:rsidR="00C44C2E">
          <w:rPr>
            <w:rFonts w:cstheme="minorHAnsi"/>
          </w:rPr>
          <w:t xml:space="preserve">ting records in predicting future events. </w:t>
        </w:r>
      </w:ins>
    </w:p>
    <w:p w14:paraId="4A8612B5" w14:textId="14888EE9" w:rsidR="000420E9" w:rsidRPr="00C81F80" w:rsidRDefault="000420E9" w:rsidP="00172234">
      <w:pPr>
        <w:rPr>
          <w:rFonts w:cstheme="minorHAnsi"/>
        </w:rPr>
      </w:pPr>
    </w:p>
    <w:p w14:paraId="55DF3C5D" w14:textId="66AE0619" w:rsidR="000420E9" w:rsidRPr="00C81F80" w:rsidRDefault="000420E9" w:rsidP="003B3C12">
      <w:pPr>
        <w:pStyle w:val="Heading3"/>
      </w:pPr>
      <w:r w:rsidRPr="00C81F80">
        <w:t xml:space="preserve">Feature </w:t>
      </w:r>
      <w:r w:rsidR="00331531">
        <w:t>preparation</w:t>
      </w:r>
    </w:p>
    <w:p w14:paraId="0D28F7AC" w14:textId="601FC553" w:rsidR="000420E9" w:rsidRPr="00C81F80" w:rsidRDefault="000420E9" w:rsidP="00172234">
      <w:pPr>
        <w:rPr>
          <w:rFonts w:cstheme="minorHAnsi"/>
        </w:rPr>
      </w:pPr>
    </w:p>
    <w:p w14:paraId="3DE1E0D6" w14:textId="608E7D4D" w:rsidR="004A2A96" w:rsidRPr="00C81F80" w:rsidRDefault="007E2F5D" w:rsidP="00172234">
      <w:pPr>
        <w:rPr>
          <w:rFonts w:cstheme="minorHAnsi"/>
        </w:rPr>
      </w:pPr>
      <w:r w:rsidRPr="00C81F80">
        <w:rPr>
          <w:rFonts w:cstheme="minorHAnsi"/>
        </w:rPr>
        <w:t>V</w:t>
      </w:r>
      <w:r w:rsidR="004A2A96" w:rsidRPr="00C81F80">
        <w:rPr>
          <w:rFonts w:cstheme="minorHAnsi"/>
        </w:rPr>
        <w:t xml:space="preserve">ariables were excluded if they contained </w:t>
      </w:r>
      <w:commentRangeStart w:id="79"/>
      <w:r w:rsidR="004A2A96" w:rsidRPr="00C81F80">
        <w:rPr>
          <w:rFonts w:cstheme="minorHAnsi"/>
        </w:rPr>
        <w:t>&gt;5% of missing data values (</w:t>
      </w:r>
      <w:r w:rsidR="00934EB7">
        <w:rPr>
          <w:rFonts w:cstheme="minorHAnsi"/>
        </w:rPr>
        <w:t>n=</w:t>
      </w:r>
      <w:r w:rsidR="004A2A96" w:rsidRPr="00C81F80">
        <w:rPr>
          <w:rFonts w:cstheme="minorHAnsi"/>
        </w:rPr>
        <w:t>28</w:t>
      </w:r>
      <w:r w:rsidR="00934EB7">
        <w:rPr>
          <w:rFonts w:cstheme="minorHAnsi"/>
        </w:rPr>
        <w:t>/</w:t>
      </w:r>
      <w:r w:rsidR="004A2A96" w:rsidRPr="00C81F80">
        <w:rPr>
          <w:rFonts w:cstheme="minorHAnsi"/>
        </w:rPr>
        <w:t xml:space="preserve">518) </w:t>
      </w:r>
      <w:commentRangeEnd w:id="79"/>
      <w:r w:rsidR="004239ED">
        <w:rPr>
          <w:rStyle w:val="CommentReference"/>
        </w:rPr>
        <w:commentReference w:id="79"/>
      </w:r>
      <w:r w:rsidR="004A2A96" w:rsidRPr="00C81F80">
        <w:rPr>
          <w:rFonts w:cstheme="minorHAnsi"/>
        </w:rPr>
        <w:t xml:space="preserve">leaving a potential </w:t>
      </w:r>
      <w:r w:rsidR="00CD0271">
        <w:rPr>
          <w:rFonts w:cstheme="minorHAnsi"/>
        </w:rPr>
        <w:t>n=</w:t>
      </w:r>
      <w:r w:rsidR="004A2A96" w:rsidRPr="00C81F80">
        <w:rPr>
          <w:rFonts w:cstheme="minorHAnsi"/>
        </w:rPr>
        <w:t xml:space="preserve">490 exposure data fields for the prediction models. </w:t>
      </w:r>
      <w:r w:rsidR="004E05F1" w:rsidRPr="00C81F80">
        <w:rPr>
          <w:rFonts w:cstheme="minorHAnsi"/>
        </w:rPr>
        <w:t>U</w:t>
      </w:r>
      <w:r w:rsidR="004A2A96" w:rsidRPr="00C81F80">
        <w:rPr>
          <w:rFonts w:cstheme="minorHAnsi"/>
        </w:rPr>
        <w:t>nordered categorical variables were recoded as dummy variables</w:t>
      </w:r>
      <w:r w:rsidR="00CD0271">
        <w:rPr>
          <w:rFonts w:cstheme="minorHAnsi"/>
        </w:rPr>
        <w:t xml:space="preserve"> producing n=1689 additional fields (</w:t>
      </w:r>
      <w:r w:rsidR="00CD0271" w:rsidRPr="00CD0271">
        <w:rPr>
          <w:rFonts w:cstheme="minorHAnsi"/>
          <w:b/>
          <w:bCs/>
        </w:rPr>
        <w:t>Figure 2</w:t>
      </w:r>
      <w:r w:rsidR="00CD0271">
        <w:rPr>
          <w:rFonts w:cstheme="minorHAnsi"/>
        </w:rPr>
        <w:t>). The features were split into antenatal (n=1729), antenatal and intrapartum (n=2230), and antenatal and growth (n=2115).</w:t>
      </w:r>
    </w:p>
    <w:p w14:paraId="688D7307" w14:textId="1582CD3B" w:rsidR="005D4012" w:rsidRPr="00C81F80" w:rsidRDefault="005D4012" w:rsidP="005D4012"/>
    <w:p w14:paraId="1CE2B74C" w14:textId="24318943" w:rsidR="007B17CF" w:rsidRDefault="00A62B99" w:rsidP="004E47EA">
      <w:r w:rsidRPr="00C81F80">
        <w:t>B</w:t>
      </w:r>
      <w:r w:rsidR="005D4012" w:rsidRPr="00C81F80">
        <w:t>road</w:t>
      </w:r>
      <w:r w:rsidRPr="00C81F80">
        <w:t>ly, two</w:t>
      </w:r>
      <w:r w:rsidR="005D4012" w:rsidRPr="00C81F80">
        <w:t xml:space="preserve"> approaches were used to </w:t>
      </w:r>
      <w:r w:rsidR="00B54580" w:rsidRPr="00C81F80">
        <w:t>select</w:t>
      </w:r>
      <w:r w:rsidR="005D4012" w:rsidRPr="00C81F80">
        <w:t xml:space="preserve"> features for developing HIE prediction models</w:t>
      </w:r>
      <w:r w:rsidR="00F00E7A" w:rsidRPr="00C81F80">
        <w:t xml:space="preserve"> (</w:t>
      </w:r>
      <w:r w:rsidR="00F00E7A" w:rsidRPr="00C81F80">
        <w:rPr>
          <w:b/>
          <w:bCs/>
        </w:rPr>
        <w:t>Figure 2</w:t>
      </w:r>
      <w:r w:rsidR="00F00E7A" w:rsidRPr="00C81F80">
        <w:t>)</w:t>
      </w:r>
      <w:r w:rsidRPr="00C81F80">
        <w:t xml:space="preserve">. First, a </w:t>
      </w:r>
      <w:r w:rsidR="001C4011">
        <w:t>manually</w:t>
      </w:r>
      <w:r w:rsidR="002C7D01" w:rsidRPr="00C81F80">
        <w:t xml:space="preserve"> defined </w:t>
      </w:r>
      <w:r w:rsidRPr="00C81F80">
        <w:rPr>
          <w:rFonts w:cstheme="minorHAnsi"/>
        </w:rPr>
        <w:t xml:space="preserve">set </w:t>
      </w:r>
      <w:r w:rsidR="00AA45E7" w:rsidRPr="00C81F80">
        <w:rPr>
          <w:rFonts w:cstheme="minorHAnsi"/>
        </w:rPr>
        <w:t xml:space="preserve">were </w:t>
      </w:r>
      <w:r w:rsidR="004E47EA" w:rsidRPr="00C81F80">
        <w:rPr>
          <w:rFonts w:cstheme="minorHAnsi"/>
        </w:rPr>
        <w:t xml:space="preserve">prepared by </w:t>
      </w:r>
      <w:r w:rsidRPr="00C81F80">
        <w:rPr>
          <w:rFonts w:cstheme="minorHAnsi"/>
        </w:rPr>
        <w:t xml:space="preserve">taking </w:t>
      </w:r>
      <w:r w:rsidR="00E049B9" w:rsidRPr="00C81F80">
        <w:rPr>
          <w:rFonts w:cstheme="minorHAnsi"/>
        </w:rPr>
        <w:t xml:space="preserve">35 potential risk factors for HIE </w:t>
      </w:r>
      <w:r w:rsidR="00AA45E7" w:rsidRPr="00C81F80">
        <w:rPr>
          <w:rFonts w:cstheme="minorHAnsi"/>
        </w:rPr>
        <w:t>(</w:t>
      </w:r>
      <w:r w:rsidR="00AA45E7" w:rsidRPr="00C81F80">
        <w:rPr>
          <w:rFonts w:cstheme="minorHAnsi"/>
          <w:b/>
          <w:bCs/>
        </w:rPr>
        <w:t>Supplementary Table 1</w:t>
      </w:r>
      <w:r w:rsidR="00AA45E7" w:rsidRPr="00C81F80">
        <w:rPr>
          <w:rFonts w:cstheme="minorHAnsi"/>
        </w:rPr>
        <w:t xml:space="preserve">) identified in Badawi </w:t>
      </w:r>
      <w:r w:rsidR="00AA45E7" w:rsidRPr="00C81F80">
        <w:rPr>
          <w:rFonts w:cstheme="minorHAnsi"/>
          <w:i/>
          <w:iCs/>
        </w:rPr>
        <w:t>et al</w:t>
      </w:r>
      <w:r w:rsidR="00AA45E7" w:rsidRPr="00C81F80">
        <w:rPr>
          <w:rFonts w:cstheme="minorHAnsi"/>
        </w:rPr>
        <w:t xml:space="preserve"> </w:t>
      </w:r>
      <w:r w:rsidR="00E049B9" w:rsidRPr="00C81F80">
        <w:rPr>
          <w:rFonts w:cstheme="minorHAnsi"/>
        </w:rPr>
        <w:fldChar w:fldCharType="begin" w:fldLock="1"/>
      </w:r>
      <w:r w:rsidR="005A7202">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mendeley":{"formattedCitation":"[21]","plainTextFormattedCitation":"[21]","previouslyFormattedCitation":"[21]"},"properties":{"noteIndex":0},"schema":"https://github.com/citation-style-language/schema/raw/master/csl-citation.json"}</w:instrText>
      </w:r>
      <w:r w:rsidR="00E049B9" w:rsidRPr="00C81F80">
        <w:rPr>
          <w:rFonts w:cstheme="minorHAnsi"/>
        </w:rPr>
        <w:fldChar w:fldCharType="separate"/>
      </w:r>
      <w:r w:rsidR="005A7202" w:rsidRPr="005A7202">
        <w:rPr>
          <w:rFonts w:cstheme="minorHAnsi"/>
          <w:noProof/>
        </w:rPr>
        <w:t>[21]</w:t>
      </w:r>
      <w:r w:rsidR="00E049B9" w:rsidRPr="00C81F80">
        <w:rPr>
          <w:rFonts w:cstheme="minorHAnsi"/>
        </w:rPr>
        <w:fldChar w:fldCharType="end"/>
      </w:r>
      <w:r w:rsidR="00E049B9" w:rsidRPr="00C81F80">
        <w:rPr>
          <w:rFonts w:cstheme="minorHAnsi"/>
        </w:rPr>
        <w:t>.</w:t>
      </w:r>
      <w:r w:rsidR="00CD5F20">
        <w:rPr>
          <w:rFonts w:cstheme="minorHAnsi"/>
        </w:rPr>
        <w:t xml:space="preserve"> </w:t>
      </w:r>
      <w:r w:rsidRPr="00C81F80">
        <w:t xml:space="preserve">Second, </w:t>
      </w:r>
      <w:r w:rsidR="00013F75">
        <w:t xml:space="preserve">automated feature selection approaches were </w:t>
      </w:r>
      <w:r w:rsidR="002D1199" w:rsidRPr="00C81F80">
        <w:t xml:space="preserve">used </w:t>
      </w:r>
      <w:r w:rsidR="00013F75">
        <w:t xml:space="preserve">to </w:t>
      </w:r>
      <w:r w:rsidR="0083679A" w:rsidRPr="00C81F80">
        <w:t xml:space="preserve">rank </w:t>
      </w:r>
      <w:r w:rsidR="002C7D01" w:rsidRPr="00C81F80">
        <w:t xml:space="preserve">features </w:t>
      </w:r>
      <w:r w:rsidR="000A529D" w:rsidRPr="00C81F80">
        <w:t>in terms of predictive performance</w:t>
      </w:r>
      <w:r w:rsidR="007B1C7A" w:rsidRPr="00C81F80">
        <w:t xml:space="preserve"> using</w:t>
      </w:r>
      <w:r w:rsidR="00644626" w:rsidRPr="00C81F80">
        <w:t xml:space="preserve"> a range of methods:</w:t>
      </w:r>
      <w:r w:rsidR="007B1C7A" w:rsidRPr="00C81F80">
        <w:t xml:space="preserve"> </w:t>
      </w:r>
      <w:r w:rsidR="00644626" w:rsidRPr="00C81F80">
        <w:t>r</w:t>
      </w:r>
      <w:r w:rsidR="009B71CD" w:rsidRPr="00C81F80">
        <w:t xml:space="preserve">everse feature elimination (RFE), </w:t>
      </w:r>
      <w:r w:rsidR="00644626" w:rsidRPr="00C81F80">
        <w:t>e</w:t>
      </w:r>
      <w:r w:rsidR="00866B32" w:rsidRPr="00C81F80">
        <w:t>lastic-</w:t>
      </w:r>
      <w:r w:rsidR="00644626" w:rsidRPr="00C81F80">
        <w:t>n</w:t>
      </w:r>
      <w:r w:rsidR="00866B32" w:rsidRPr="00C81F80">
        <w:t xml:space="preserve">et and LASSO regression, </w:t>
      </w:r>
      <w:r w:rsidR="00644626" w:rsidRPr="00C81F80">
        <w:t>e</w:t>
      </w:r>
      <w:r w:rsidR="00866B32" w:rsidRPr="00C81F80">
        <w:t xml:space="preserve">xtra-trees classifier and </w:t>
      </w:r>
      <w:r w:rsidR="00644626" w:rsidRPr="00C81F80">
        <w:t>l</w:t>
      </w:r>
      <w:r w:rsidR="00866B32" w:rsidRPr="00C81F80">
        <w:t>inear support vector classifier (SVC), as outlined below</w:t>
      </w:r>
      <w:r w:rsidR="00BC4629">
        <w:t xml:space="preserve"> and in Supplementary Table 2</w:t>
      </w:r>
      <w:r w:rsidRPr="00C81F80">
        <w:t>.</w:t>
      </w:r>
    </w:p>
    <w:p w14:paraId="2114881C" w14:textId="77777777" w:rsidR="007B17CF" w:rsidRDefault="007B17CF" w:rsidP="004E47EA"/>
    <w:p w14:paraId="42D9DA15" w14:textId="7D0654D0" w:rsidR="004E47EA" w:rsidRPr="00C81F80" w:rsidRDefault="004E47EA" w:rsidP="004E47EA">
      <w:r w:rsidRPr="00C81F80">
        <w:rPr>
          <w:rFonts w:cstheme="minorHAnsi"/>
        </w:rPr>
        <w:t xml:space="preserve">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 </w:t>
      </w:r>
      <w:r w:rsidRPr="00C81F80">
        <w:rPr>
          <w:rFonts w:cstheme="minorHAnsi"/>
        </w:rPr>
        <w:fldChar w:fldCharType="begin" w:fldLock="1"/>
      </w:r>
      <w:r w:rsidR="00D07A1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[25]","plainTextFormattedCitation":"[25]","previouslyFormattedCitation":"[25]"},"properties":{"noteIndex":0},"schema":"https://github.com/citation-style-language/schema/raw/master/csl-citation.json"}</w:instrText>
      </w:r>
      <w:r w:rsidRPr="00C81F80">
        <w:rPr>
          <w:rFonts w:cstheme="minorHAnsi"/>
        </w:rPr>
        <w:fldChar w:fldCharType="separate"/>
      </w:r>
      <w:r w:rsidR="0050137B" w:rsidRPr="0050137B">
        <w:rPr>
          <w:rFonts w:cstheme="minorHAnsi"/>
          <w:noProof/>
        </w:rPr>
        <w:t>[25]</w:t>
      </w:r>
      <w:r w:rsidRPr="00C81F80">
        <w:rPr>
          <w:rFonts w:cstheme="minorHAnsi"/>
        </w:rPr>
        <w:fldChar w:fldCharType="end"/>
      </w:r>
      <w:r w:rsidRPr="00C81F80">
        <w:rPr>
          <w:rFonts w:cstheme="minorHAnsi"/>
        </w:rPr>
        <w:t xml:space="preserve">. Prediction models were subsequently developed using </w:t>
      </w:r>
      <w:commentRangeStart w:id="80"/>
      <w:r w:rsidR="00810E8B">
        <w:rPr>
          <w:rFonts w:cstheme="minorHAnsi"/>
        </w:rPr>
        <w:t>n=</w:t>
      </w:r>
      <w:r w:rsidRPr="00C81F80">
        <w:rPr>
          <w:rFonts w:cstheme="minorHAnsi"/>
        </w:rPr>
        <w:t xml:space="preserve">20, </w:t>
      </w:r>
      <w:r w:rsidR="00810E8B">
        <w:rPr>
          <w:rFonts w:cstheme="minorHAnsi"/>
        </w:rPr>
        <w:t>n=</w:t>
      </w:r>
      <w:r w:rsidRPr="00C81F80">
        <w:rPr>
          <w:rFonts w:cstheme="minorHAnsi"/>
        </w:rPr>
        <w:t xml:space="preserve">40 or </w:t>
      </w:r>
      <w:r w:rsidR="00810E8B">
        <w:rPr>
          <w:rFonts w:cstheme="minorHAnsi"/>
        </w:rPr>
        <w:t>n=</w:t>
      </w:r>
      <w:r w:rsidRPr="00C81F80">
        <w:rPr>
          <w:rFonts w:cstheme="minorHAnsi"/>
        </w:rPr>
        <w:t xml:space="preserve">60 </w:t>
      </w:r>
      <w:commentRangeEnd w:id="80"/>
      <w:r w:rsidR="004239ED">
        <w:rPr>
          <w:rStyle w:val="CommentReference"/>
        </w:rPr>
        <w:commentReference w:id="80"/>
      </w:r>
      <w:r w:rsidRPr="00C81F80">
        <w:rPr>
          <w:rFonts w:cstheme="minorHAnsi"/>
        </w:rPr>
        <w:t xml:space="preserve">of the </w:t>
      </w:r>
      <w:r w:rsidR="00B95D13" w:rsidRPr="00C81F80">
        <w:rPr>
          <w:rFonts w:cstheme="minorHAnsi"/>
        </w:rPr>
        <w:t>top ranked</w:t>
      </w:r>
      <w:r w:rsidRPr="00C81F80">
        <w:rPr>
          <w:rFonts w:cstheme="minorHAnsi"/>
        </w:rPr>
        <w:t xml:space="preserve"> predictors</w:t>
      </w:r>
      <w:r w:rsidR="00B95D13" w:rsidRPr="00C81F80">
        <w:rPr>
          <w:rFonts w:cstheme="minorHAnsi"/>
        </w:rPr>
        <w:t xml:space="preserve"> for each selection method</w:t>
      </w:r>
      <w:r w:rsidRPr="00C81F80">
        <w:rPr>
          <w:rFonts w:cstheme="minorHAnsi"/>
        </w:rPr>
        <w:t>.</w:t>
      </w:r>
    </w:p>
    <w:p w14:paraId="331E25AD" w14:textId="26981EBD" w:rsidR="005C7DF0" w:rsidRPr="00C81F80" w:rsidRDefault="005C7DF0" w:rsidP="00172234">
      <w:pPr>
        <w:rPr>
          <w:rFonts w:cstheme="minorHAnsi"/>
          <w:i/>
          <w:iCs/>
        </w:rPr>
      </w:pPr>
    </w:p>
    <w:p w14:paraId="0F2D7879" w14:textId="0F2381C6" w:rsidR="005C7DF0" w:rsidRPr="00C81F80" w:rsidRDefault="005C7DF0" w:rsidP="0068063F">
      <w:pPr>
        <w:rPr>
          <w:i/>
          <w:iCs/>
        </w:rPr>
      </w:pPr>
      <w:r w:rsidRPr="00C81F80">
        <w:rPr>
          <w:i/>
          <w:iCs/>
        </w:rPr>
        <w:t>Reverse feature elimination</w:t>
      </w:r>
      <w:r w:rsidR="00075867">
        <w:rPr>
          <w:i/>
          <w:iCs/>
        </w:rPr>
        <w:t xml:space="preserve"> </w:t>
      </w:r>
      <w:r w:rsidR="005A0F7B">
        <w:rPr>
          <w:i/>
          <w:iCs/>
        </w:rPr>
        <w:fldChar w:fldCharType="begin" w:fldLock="1"/>
      </w:r>
      <w:r w:rsidR="005A7202">
        <w:rPr>
          <w:i/>
          <w:iCs/>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[13]","plainTextFormattedCitation":"[13]","previouslyFormattedCitation":"[13]"},"properties":{"noteIndex":0},"schema":"https://github.com/citation-style-language/schema/raw/master/csl-citation.json"}</w:instrText>
      </w:r>
      <w:r w:rsidR="005A0F7B">
        <w:rPr>
          <w:i/>
          <w:iCs/>
        </w:rPr>
        <w:fldChar w:fldCharType="separate"/>
      </w:r>
      <w:r w:rsidR="005A7202" w:rsidRPr="005A7202">
        <w:rPr>
          <w:iCs/>
          <w:noProof/>
        </w:rPr>
        <w:t>[13]</w:t>
      </w:r>
      <w:r w:rsidR="005A0F7B">
        <w:rPr>
          <w:i/>
          <w:iCs/>
        </w:rPr>
        <w:fldChar w:fldCharType="end"/>
      </w:r>
      <w:r w:rsidRPr="00C81F80">
        <w:rPr>
          <w:i/>
          <w:iCs/>
        </w:rPr>
        <w:t xml:space="preserve"> with cross-validation</w:t>
      </w:r>
    </w:p>
    <w:p w14:paraId="5E737E84" w14:textId="77777777" w:rsidR="005C7DF0" w:rsidRPr="00C81F80" w:rsidRDefault="005C7DF0" w:rsidP="005C7DF0">
      <w:pPr>
        <w:rPr>
          <w:rFonts w:cstheme="minorHAnsi"/>
        </w:rPr>
      </w:pPr>
      <w:r w:rsidRPr="00C81F80">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 This approach uses the effect of each predictor on the cross-validation mean AUC to rank features (lowest rank is most predictive).</w:t>
      </w:r>
    </w:p>
    <w:p w14:paraId="0FC96F83" w14:textId="77777777" w:rsidR="005C7DF0" w:rsidRPr="00C81F80" w:rsidRDefault="005C7DF0" w:rsidP="005C7DF0">
      <w:pPr>
        <w:rPr>
          <w:rFonts w:cstheme="minorHAnsi"/>
        </w:rPr>
      </w:pPr>
    </w:p>
    <w:p w14:paraId="3DC7BB19" w14:textId="3AD47394" w:rsidR="005C7DF0" w:rsidRPr="00C81F80" w:rsidRDefault="00FE15FC" w:rsidP="0068063F">
      <w:pPr>
        <w:rPr>
          <w:i/>
          <w:iCs/>
        </w:rPr>
      </w:pPr>
      <w:r w:rsidRPr="00C81F80">
        <w:rPr>
          <w:i/>
          <w:iCs/>
        </w:rPr>
        <w:t>LASSO</w:t>
      </w:r>
      <w:r>
        <w:rPr>
          <w:i/>
          <w:iCs/>
        </w:rPr>
        <w:t xml:space="preserve"> </w:t>
      </w:r>
      <w:r w:rsidR="00F34CFA">
        <w:rPr>
          <w:i/>
          <w:iCs/>
        </w:rPr>
        <w:fldChar w:fldCharType="begin" w:fldLock="1"/>
      </w:r>
      <w:r w:rsidR="0078175B">
        <w:rPr>
          <w:i/>
          <w:i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sidR="00F34CFA">
        <w:rPr>
          <w:i/>
          <w:iCs/>
        </w:rPr>
        <w:fldChar w:fldCharType="separate"/>
      </w:r>
      <w:r w:rsidR="00FB3E8A" w:rsidRPr="00FB3E8A">
        <w:rPr>
          <w:iCs/>
          <w:noProof/>
        </w:rPr>
        <w:t>[8]</w:t>
      </w:r>
      <w:r w:rsidR="00F34CFA">
        <w:rPr>
          <w:i/>
          <w:iCs/>
        </w:rPr>
        <w:fldChar w:fldCharType="end"/>
      </w:r>
      <w:r w:rsidRPr="00C81F80">
        <w:rPr>
          <w:i/>
          <w:iCs/>
        </w:rPr>
        <w:t xml:space="preserve"> </w:t>
      </w:r>
      <w:r>
        <w:rPr>
          <w:i/>
          <w:iCs/>
        </w:rPr>
        <w:t xml:space="preserve">and </w:t>
      </w:r>
      <w:r w:rsidR="005C7DF0" w:rsidRPr="00C81F80">
        <w:rPr>
          <w:i/>
          <w:iCs/>
        </w:rPr>
        <w:t>Elastic</w:t>
      </w:r>
      <w:r>
        <w:rPr>
          <w:i/>
          <w:iCs/>
        </w:rPr>
        <w:t xml:space="preserve"> n</w:t>
      </w:r>
      <w:r w:rsidR="005C7DF0" w:rsidRPr="00C81F80">
        <w:rPr>
          <w:i/>
          <w:iCs/>
        </w:rPr>
        <w:t>et</w:t>
      </w:r>
      <w:r w:rsidR="00F34CFA">
        <w:rPr>
          <w:i/>
          <w:iCs/>
        </w:rPr>
        <w:t xml:space="preserve"> </w:t>
      </w:r>
      <w:r w:rsidR="00F34CFA">
        <w:rPr>
          <w:i/>
          <w:iCs/>
        </w:rPr>
        <w:fldChar w:fldCharType="begin" w:fldLock="1"/>
      </w:r>
      <w:r w:rsidR="005A7202">
        <w:rPr>
          <w:i/>
          <w:iCs/>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5A7202">
        <w:rPr>
          <w:rFonts w:ascii="Cambria Math" w:hAnsi="Cambria Math" w:cs="Cambria Math"/>
          <w:i/>
          <w:iCs/>
        </w:rPr>
        <w:instrText>≫</w:instrText>
      </w:r>
      <w:r w:rsidR="005A7202">
        <w:rPr>
          <w:i/>
          <w:iCs/>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[9]","plainTextFormattedCitation":"[9]","previouslyFormattedCitation":"[9]"},"properties":{"noteIndex":0},"schema":"https://github.com/citation-style-language/schema/raw/master/csl-citation.json"}</w:instrText>
      </w:r>
      <w:r w:rsidR="00F34CFA">
        <w:rPr>
          <w:i/>
          <w:iCs/>
        </w:rPr>
        <w:fldChar w:fldCharType="separate"/>
      </w:r>
      <w:r w:rsidR="005A7202" w:rsidRPr="005A7202">
        <w:rPr>
          <w:iCs/>
          <w:noProof/>
        </w:rPr>
        <w:t>[9]</w:t>
      </w:r>
      <w:r w:rsidR="00F34CFA">
        <w:rPr>
          <w:i/>
          <w:iCs/>
        </w:rPr>
        <w:fldChar w:fldCharType="end"/>
      </w:r>
      <w:r w:rsidR="005C7DF0" w:rsidRPr="00C81F80">
        <w:rPr>
          <w:i/>
          <w:iCs/>
        </w:rPr>
        <w:t xml:space="preserve"> regression</w:t>
      </w:r>
    </w:p>
    <w:p w14:paraId="32618500" w14:textId="77777777" w:rsidR="005C7DF0" w:rsidRPr="00C81F80" w:rsidRDefault="005C7DF0" w:rsidP="005C7DF0">
      <w:pPr>
        <w:rPr>
          <w:rFonts w:cstheme="minorHAnsi"/>
        </w:rPr>
      </w:pPr>
      <w:r w:rsidRPr="00C81F80">
        <w:rPr>
          <w:rFonts w:cstheme="minorHAnsi"/>
        </w:rPr>
        <w:t xml:space="preserve">Logistic regression with L1 (LASSO) or L1 &amp; </w:t>
      </w:r>
      <w:commentRangeStart w:id="81"/>
      <w:r w:rsidRPr="00C81F80">
        <w:rPr>
          <w:rFonts w:cstheme="minorHAnsi"/>
        </w:rPr>
        <w:t>L2</w:t>
      </w:r>
      <w:commentRangeEnd w:id="81"/>
      <w:r w:rsidR="00C81677">
        <w:rPr>
          <w:rStyle w:val="CommentReference"/>
        </w:rPr>
        <w:commentReference w:id="81"/>
      </w:r>
      <w:r w:rsidRPr="00C81F80">
        <w:rPr>
          <w:rFonts w:cstheme="minorHAnsi"/>
        </w:rPr>
        <w:t xml:space="preserve"> (Elastic-Net) regularisation penalties was trained using five-fold cross-validation to determine the optimal value of alpha. The Elastic-</w:t>
      </w:r>
      <w:r w:rsidRPr="00C81F80">
        <w:rPr>
          <w:rFonts w:cstheme="minorHAnsi"/>
        </w:rPr>
        <w:lastRenderedPageBreak/>
        <w:t>Net mixing parameter (</w:t>
      </w:r>
      <w:commentRangeStart w:id="82"/>
      <w:r w:rsidRPr="00C81F80">
        <w:rPr>
          <w:rFonts w:cstheme="minorHAnsi"/>
        </w:rPr>
        <w:t>l1</w:t>
      </w:r>
      <w:commentRangeEnd w:id="82"/>
      <w:r w:rsidR="00C81677">
        <w:rPr>
          <w:rStyle w:val="CommentReference"/>
        </w:rPr>
        <w:commentReference w:id="82"/>
      </w:r>
      <w:r w:rsidRPr="00C81F80">
        <w:rPr>
          <w:rFonts w:cstheme="minorHAnsi"/>
        </w:rPr>
        <w:t>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62381F73" w14:textId="77777777" w:rsidR="005C7DF0" w:rsidRPr="00C81F80" w:rsidRDefault="005C7DF0" w:rsidP="005C7DF0">
      <w:pPr>
        <w:rPr>
          <w:rFonts w:cstheme="minorHAnsi"/>
        </w:rPr>
      </w:pPr>
    </w:p>
    <w:p w14:paraId="1E1B5F70" w14:textId="4CB6027F" w:rsidR="005C7DF0" w:rsidRPr="00C81F80" w:rsidRDefault="005C7DF0" w:rsidP="0068063F">
      <w:pPr>
        <w:rPr>
          <w:i/>
          <w:iCs/>
        </w:rPr>
      </w:pPr>
      <w:commentRangeStart w:id="83"/>
      <w:r w:rsidRPr="00C81F80">
        <w:rPr>
          <w:i/>
          <w:iCs/>
        </w:rPr>
        <w:t>Extra-trees classifier</w:t>
      </w:r>
      <w:r w:rsidR="00FE15FC">
        <w:rPr>
          <w:i/>
          <w:iCs/>
        </w:rPr>
        <w:t xml:space="preserve"> </w:t>
      </w:r>
      <w:commentRangeEnd w:id="83"/>
      <w:r w:rsidR="00EC3F19">
        <w:rPr>
          <w:rStyle w:val="CommentReference"/>
        </w:rPr>
        <w:commentReference w:id="83"/>
      </w:r>
      <w:r w:rsidR="00FE15FC">
        <w:rPr>
          <w:i/>
          <w:iCs/>
        </w:rPr>
        <w:fldChar w:fldCharType="begin" w:fldLock="1"/>
      </w:r>
      <w:r w:rsidR="005A7202">
        <w:rPr>
          <w:i/>
          <w:iCs/>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[11]","plainTextFormattedCitation":"[11]","previouslyFormattedCitation":"[11]"},"properties":{"noteIndex":0},"schema":"https://github.com/citation-style-language/schema/raw/master/csl-citation.json"}</w:instrText>
      </w:r>
      <w:r w:rsidR="00FE15FC">
        <w:rPr>
          <w:i/>
          <w:iCs/>
        </w:rPr>
        <w:fldChar w:fldCharType="separate"/>
      </w:r>
      <w:r w:rsidR="005A7202" w:rsidRPr="005A7202">
        <w:rPr>
          <w:iCs/>
          <w:noProof/>
        </w:rPr>
        <w:t>[11]</w:t>
      </w:r>
      <w:r w:rsidR="00FE15FC">
        <w:rPr>
          <w:i/>
          <w:iCs/>
        </w:rPr>
        <w:fldChar w:fldCharType="end"/>
      </w:r>
    </w:p>
    <w:p w14:paraId="1B290B4E" w14:textId="5EDA2FC4" w:rsidR="005C7DF0" w:rsidRPr="00C81F80" w:rsidRDefault="005C7DF0" w:rsidP="005C7DF0">
      <w:pPr>
        <w:rPr>
          <w:rFonts w:cstheme="minorHAnsi"/>
        </w:rPr>
      </w:pPr>
      <w:r w:rsidRPr="00C81F80">
        <w:rPr>
          <w:rFonts w:cstheme="minorHAnsi"/>
        </w:rPr>
        <w:t xml:space="preserve">The feature importance metric obtained from an </w:t>
      </w:r>
      <w:ins w:id="84" w:author="Tom Gaunt" w:date="2022-02-18T15:28:00Z">
        <w:r w:rsidR="00EC3F19">
          <w:rPr>
            <w:rFonts w:cstheme="minorHAnsi"/>
          </w:rPr>
          <w:t>E</w:t>
        </w:r>
      </w:ins>
      <w:del w:id="85" w:author="Tom Gaunt" w:date="2022-02-18T15:28:00Z">
        <w:r w:rsidRPr="00C81F80" w:rsidDel="00EC3F19">
          <w:rPr>
            <w:rFonts w:cstheme="minorHAnsi"/>
          </w:rPr>
          <w:delText>e</w:delText>
        </w:r>
      </w:del>
      <w:r w:rsidRPr="00C81F80">
        <w:rPr>
          <w:rFonts w:cstheme="minorHAnsi"/>
        </w:rPr>
        <w:t>xtra-trees classifier with five-fold cross-validation was used to rank features (smallest is least predictive).</w:t>
      </w:r>
    </w:p>
    <w:p w14:paraId="10A36AFB" w14:textId="77777777" w:rsidR="005C7DF0" w:rsidRPr="00C81F80" w:rsidRDefault="005C7DF0" w:rsidP="005C7DF0">
      <w:pPr>
        <w:rPr>
          <w:rFonts w:cstheme="minorHAnsi"/>
        </w:rPr>
      </w:pPr>
    </w:p>
    <w:p w14:paraId="684BE923" w14:textId="063AED0F" w:rsidR="005C7DF0" w:rsidRPr="00FE15FC" w:rsidRDefault="005C7DF0" w:rsidP="0068063F">
      <w:r w:rsidRPr="00C81F80">
        <w:rPr>
          <w:i/>
          <w:iCs/>
        </w:rPr>
        <w:t>Linear support vector classifier</w:t>
      </w:r>
      <w:r w:rsidR="00FE15FC">
        <w:t xml:space="preserve"> </w:t>
      </w:r>
      <w:r w:rsidR="00FE15FC">
        <w:fldChar w:fldCharType="begin" w:fldLock="1"/>
      </w:r>
      <w:r w:rsidR="005A7202">
        <w:instrText>ADDIN CSL_CITATION {"citationItems":[{"id":"ITEM-1","itemData":{"author":[{"dropping-particle":"","family":"Fan","given":"Rong-En","non-dropping-particle":"","parse-names":false,"suffix":""},{"dropping-particle":"","family":"Chang","given":"Kai-Wei","non-dropping-particle":"","parse-names":false,"suffix":""},{"dropping-particle":"","family":"Hsieh","given":"Cho-Jui","non-dropping-particle":"","parse-names":false,"suffix":""},{"dropping-particle":"","family":"Wang","given":"Xiang-Rui","non-dropping-particle":"","parse-names":false,"suffix":""},{"dropping-particle":"","family":"Lin","given":"Chih-Jen","non-dropping-particle":"","parse-names":false,"suffix":""}],"container-title":"Journal of Machine Learning Research","id":"ITEM-1","issued":{"date-parts":[["2008"]]},"page":"1871-1874","title":"{LIBLINEAR}: A Library for Large Linear Classification","type":"article-journal","volume":"9"},"uris":["http://www.mendeley.com/documents/?uuid=7682dd18-62c7-47a6-adf7-f3fe0f4645b9"]}],"mendeley":{"formattedCitation":"[10]","plainTextFormattedCitation":"[10]","previouslyFormattedCitation":"[10]"},"properties":{"noteIndex":0},"schema":"https://github.com/citation-style-language/schema/raw/master/csl-citation.json"}</w:instrText>
      </w:r>
      <w:r w:rsidR="00FE15FC">
        <w:fldChar w:fldCharType="separate"/>
      </w:r>
      <w:r w:rsidR="005A7202" w:rsidRPr="005A7202">
        <w:rPr>
          <w:noProof/>
        </w:rPr>
        <w:t>[10]</w:t>
      </w:r>
      <w:r w:rsidR="00FE15FC">
        <w:fldChar w:fldCharType="end"/>
      </w:r>
    </w:p>
    <w:p w14:paraId="433BC845" w14:textId="79920A62" w:rsidR="005C7DF0" w:rsidRPr="00C81F80" w:rsidRDefault="005C7DF0" w:rsidP="005C7DF0">
      <w:pPr>
        <w:rPr>
          <w:rFonts w:cstheme="minorHAnsi"/>
        </w:rPr>
      </w:pPr>
      <w:r w:rsidRPr="00C81F80">
        <w:rPr>
          <w:rFonts w:cstheme="minorHAnsi"/>
        </w:rPr>
        <w:t xml:space="preserve">The linear SVC was trained with five-fold cross-validation using the AUC metric. The default L1 penalty term (C=1.0) was applied to shrink weak coefficients to zero. The coefficients were taken as a measure of feature importance (absolute value; smallest </w:t>
      </w:r>
      <w:ins w:id="86" w:author="Tom Gaunt" w:date="2022-02-18T15:29:00Z">
        <w:r w:rsidR="00EC3F19">
          <w:rPr>
            <w:rFonts w:cstheme="minorHAnsi"/>
          </w:rPr>
          <w:t xml:space="preserve">is </w:t>
        </w:r>
      </w:ins>
      <w:r w:rsidRPr="00C81F80">
        <w:rPr>
          <w:rFonts w:cstheme="minorHAnsi"/>
        </w:rPr>
        <w:t>least predictive).</w:t>
      </w:r>
    </w:p>
    <w:p w14:paraId="1277B2CD" w14:textId="15132217" w:rsidR="008E143F" w:rsidRPr="00C81F80" w:rsidRDefault="008E143F" w:rsidP="00172234">
      <w:pPr>
        <w:rPr>
          <w:rFonts w:cstheme="minorHAnsi"/>
        </w:rPr>
      </w:pPr>
    </w:p>
    <w:p w14:paraId="1B64189E" w14:textId="7A54A837" w:rsidR="00E146C2" w:rsidRPr="00C81F80" w:rsidRDefault="00E146C2" w:rsidP="00E146C2">
      <w:pPr>
        <w:pStyle w:val="Heading3"/>
      </w:pPr>
      <w:r w:rsidRPr="00C81F80">
        <w:t>Binary classification</w:t>
      </w:r>
    </w:p>
    <w:p w14:paraId="39EED5D9" w14:textId="1A8EBB8D" w:rsidR="0058195F" w:rsidRPr="00C81F80" w:rsidRDefault="0058195F" w:rsidP="00E146C2"/>
    <w:p w14:paraId="23E09651" w14:textId="475443B3" w:rsidR="00465DEF" w:rsidRPr="00C81F80" w:rsidRDefault="0058195F" w:rsidP="00465DEF">
      <w:r w:rsidRPr="00C81F80">
        <w:t xml:space="preserve">The primary </w:t>
      </w:r>
      <w:r w:rsidR="00EA1CCF" w:rsidRPr="00C81F80">
        <w:t xml:space="preserve">classification </w:t>
      </w:r>
      <w:r w:rsidRPr="00C81F80">
        <w:t>analysis was performed using logistic regression</w:t>
      </w:r>
      <w:r w:rsidR="00EA1CCF" w:rsidRPr="00C81F80">
        <w:t xml:space="preserve"> models trained using the training dataset and applied to estimate HIE probability using the testing data</w:t>
      </w:r>
      <w:r w:rsidR="00FB2ECD">
        <w:t xml:space="preserve"> </w:t>
      </w:r>
      <w:r w:rsidR="00F55FBA">
        <w:t>with scikit-learn</w:t>
      </w:r>
      <w:r w:rsidR="00A92ADA">
        <w:t xml:space="preserve"> </w:t>
      </w:r>
      <w:r w:rsidR="00A92ADA">
        <w:fldChar w:fldCharType="begin" w:fldLock="1"/>
      </w:r>
      <w:r w:rsidR="00D07A1B">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cf9d44c2-ce44-4e0e-b1a0-67d2f8308b20"]}],"mendeley":{"formattedCitation":"[26]","plainTextFormattedCitation":"[26]","previouslyFormattedCitation":"[26]"},"properties":{"noteIndex":0},"schema":"https://github.com/citation-style-language/schema/raw/master/csl-citation.json"}</w:instrText>
      </w:r>
      <w:r w:rsidR="00A92ADA">
        <w:fldChar w:fldCharType="separate"/>
      </w:r>
      <w:r w:rsidR="0050137B" w:rsidRPr="0050137B">
        <w:rPr>
          <w:noProof/>
        </w:rPr>
        <w:t>[26]</w:t>
      </w:r>
      <w:r w:rsidR="00A92ADA">
        <w:fldChar w:fldCharType="end"/>
      </w:r>
      <w:r w:rsidR="00F55FBA">
        <w:t xml:space="preserve"> </w:t>
      </w:r>
      <w:r w:rsidR="00FB2ECD">
        <w:t>(v0.23.2)</w:t>
      </w:r>
      <w:r w:rsidR="00DB51CB" w:rsidRPr="00C81F80">
        <w:t>.</w:t>
      </w:r>
      <w:r w:rsidR="00465DEF">
        <w:t xml:space="preserve"> </w:t>
      </w:r>
      <w:r w:rsidR="00465DEF" w:rsidRPr="00C81F80">
        <w:t xml:space="preserve">Model discrimination was compared with </w:t>
      </w:r>
      <w:ins w:id="87" w:author="Tom Gaunt" w:date="2022-02-18T15:29:00Z">
        <w:r w:rsidR="00EC3F19">
          <w:t xml:space="preserve">area </w:t>
        </w:r>
      </w:ins>
      <w:r w:rsidR="00465DEF" w:rsidRPr="00C81F80">
        <w:t xml:space="preserve">under the </w:t>
      </w:r>
      <w:r w:rsidR="00465DEF" w:rsidRPr="00C81F80">
        <w:rPr>
          <w:rFonts w:cstheme="minorHAnsi"/>
        </w:rPr>
        <w:t xml:space="preserve">receiver-operator curves (ROC) estimated with 95% confidence interval using the </w:t>
      </w:r>
      <w:proofErr w:type="spellStart"/>
      <w:r w:rsidR="00465DEF" w:rsidRPr="00C81F80">
        <w:rPr>
          <w:rFonts w:cstheme="minorHAnsi"/>
        </w:rPr>
        <w:t>pROC</w:t>
      </w:r>
      <w:proofErr w:type="spellEnd"/>
      <w:r w:rsidR="00465DEF" w:rsidRPr="00C81F80">
        <w:rPr>
          <w:rFonts w:cstheme="minorHAnsi"/>
        </w:rPr>
        <w:t xml:space="preserve"> R-package </w:t>
      </w:r>
      <w:r w:rsidR="00A92ADA">
        <w:rPr>
          <w:rFonts w:cstheme="minorHAnsi"/>
        </w:rPr>
        <w:fldChar w:fldCharType="begin" w:fldLock="1"/>
      </w:r>
      <w:r w:rsidR="00D07A1B">
        <w:rPr>
          <w:rFonts w:cstheme="minorHAnsi"/>
        </w:rPr>
        <w:instrText>ADDIN CSL_CITATION {"citationItems":[{"id":"ITEM-1","itemData":{"author":[{"dropping-particle":"","family":"Robin","given":"Xavier","non-dropping-particle":"","parse-names":false,"suffix":""},{"dropping-particle":"","family":"Turck","given":"Natacha","non-dropping-particle":"","parse-names":false,"suffix":""},{"dropping-particle":"","family":"Hainard","given":"Alexandre","non-dropping-particle":"","parse-names":false,"suffix":""},{"dropping-particle":"","family":"Tiberti","given":"Natalia","non-dropping-particle":"","parse-names":false,"suffix":""},{"dropping-particle":"","family":"Lisacek","given":"Frédérique","non-dropping-particle":"","parse-names":false,"suffix":""},{"dropping-particle":"","family":"Sanchez","given":"Jean-Charles","non-dropping-particle":"","parse-names":false,"suffix":""},{"dropping-particle":"","family":"Müller","given":"Markus","non-dropping-particle":"","parse-names":false,"suffix":""}],"container-title":"BMC Bioinformatics","id":"ITEM-1","issued":{"date-parts":[["2011"]]},"page":"77","title":"pROC: an open-source package for R and S+ to analyze and compare ROC curves","type":"article-journal","volume":"12"},"uris":["http://www.mendeley.com/documents/?uuid=1585f14f-f43e-44b0-ad33-c21780f315d8"]}],"mendeley":{"formattedCitation":"[27]","plainTextFormattedCitation":"[27]","previouslyFormattedCitation":"[27]"},"properties":{"noteIndex":0},"schema":"https://github.com/citation-style-language/schema/raw/master/csl-citation.json"}</w:instrText>
      </w:r>
      <w:r w:rsidR="00A92ADA">
        <w:rPr>
          <w:rFonts w:cstheme="minorHAnsi"/>
        </w:rPr>
        <w:fldChar w:fldCharType="separate"/>
      </w:r>
      <w:r w:rsidR="0050137B" w:rsidRPr="0050137B">
        <w:rPr>
          <w:rFonts w:cstheme="minorHAnsi"/>
          <w:noProof/>
        </w:rPr>
        <w:t>[27]</w:t>
      </w:r>
      <w:r w:rsidR="00A92ADA">
        <w:rPr>
          <w:rFonts w:cstheme="minorHAnsi"/>
        </w:rPr>
        <w:fldChar w:fldCharType="end"/>
      </w:r>
      <w:r w:rsidR="00A92ADA">
        <w:rPr>
          <w:rFonts w:cstheme="minorHAnsi"/>
        </w:rPr>
        <w:t xml:space="preserve"> </w:t>
      </w:r>
      <w:r w:rsidR="00465DEF" w:rsidRPr="00C81F80">
        <w:rPr>
          <w:rFonts w:cstheme="minorHAnsi"/>
        </w:rPr>
        <w:t>(v1.16.2).</w:t>
      </w:r>
    </w:p>
    <w:p w14:paraId="4D42D41C" w14:textId="77777777" w:rsidR="00465DEF" w:rsidRDefault="00465DEF" w:rsidP="00172234"/>
    <w:p w14:paraId="48A1C4A2" w14:textId="5A6952EA" w:rsidR="001D3065" w:rsidRDefault="00347D3F" w:rsidP="00172234">
      <w:pPr>
        <w:rPr>
          <w:rFonts w:cstheme="minorHAnsi"/>
        </w:rPr>
      </w:pPr>
      <w:r w:rsidRPr="00C81F80">
        <w:t>Foll</w:t>
      </w:r>
      <w:r w:rsidR="004B06DC">
        <w:t>ow</w:t>
      </w:r>
      <w:r w:rsidRPr="00C81F80">
        <w:t xml:space="preserve"> on analyses were performed with default hyperparameters using </w:t>
      </w:r>
      <w:ins w:id="88" w:author="Tom Gaunt" w:date="2022-02-18T15:31:00Z">
        <w:r w:rsidR="00EC3F19">
          <w:rPr>
            <w:rFonts w:cstheme="minorHAnsi"/>
          </w:rPr>
          <w:t>R</w:t>
        </w:r>
      </w:ins>
      <w:del w:id="89" w:author="Tom Gaunt" w:date="2022-02-18T15:31:00Z">
        <w:r w:rsidRPr="00C81F80" w:rsidDel="00EC3F19">
          <w:rPr>
            <w:rFonts w:cstheme="minorHAnsi"/>
          </w:rPr>
          <w:delText>r</w:delText>
        </w:r>
      </w:del>
      <w:r w:rsidRPr="00C81F80">
        <w:rPr>
          <w:rFonts w:cstheme="minorHAnsi"/>
        </w:rPr>
        <w:t>andom forest</w:t>
      </w:r>
      <w:ins w:id="90" w:author="Tom Gaunt" w:date="2022-02-18T15:31:00Z">
        <w:r w:rsidR="00EC3F19">
          <w:rPr>
            <w:rFonts w:cstheme="minorHAnsi"/>
          </w:rPr>
          <w:t>s</w:t>
        </w:r>
      </w:ins>
      <w:r w:rsidR="00F7794C">
        <w:rPr>
          <w:rFonts w:cstheme="minorHAnsi"/>
        </w:rPr>
        <w:t xml:space="preserve"> and</w:t>
      </w:r>
      <w:r w:rsidRPr="00C81F80">
        <w:rPr>
          <w:rFonts w:cstheme="minorHAnsi"/>
        </w:rPr>
        <w:t xml:space="preserve"> naïve </w:t>
      </w:r>
      <w:r w:rsidR="00466004" w:rsidRPr="00C81F80">
        <w:rPr>
          <w:rFonts w:cstheme="minorHAnsi"/>
        </w:rPr>
        <w:t>Bayes</w:t>
      </w:r>
      <w:r w:rsidR="00F7794C">
        <w:rPr>
          <w:rFonts w:cstheme="minorHAnsi"/>
        </w:rPr>
        <w:t xml:space="preserve"> </w:t>
      </w:r>
      <w:r w:rsidR="00F7794C">
        <w:t>with scikit-learn</w:t>
      </w:r>
      <w:r w:rsidR="00B757A6">
        <w:t xml:space="preserve"> </w:t>
      </w:r>
      <w:r w:rsidR="00B757A6">
        <w:fldChar w:fldCharType="begin" w:fldLock="1"/>
      </w:r>
      <w:r w:rsidR="00D07A1B">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cf9d44c2-ce44-4e0e-b1a0-67d2f8308b20"]}],"mendeley":{"formattedCitation":"[26]","plainTextFormattedCitation":"[26]","previouslyFormattedCitation":"[26]"},"properties":{"noteIndex":0},"schema":"https://github.com/citation-style-language/schema/raw/master/csl-citation.json"}</w:instrText>
      </w:r>
      <w:r w:rsidR="00B757A6">
        <w:fldChar w:fldCharType="separate"/>
      </w:r>
      <w:r w:rsidR="0050137B" w:rsidRPr="0050137B">
        <w:rPr>
          <w:noProof/>
        </w:rPr>
        <w:t>[26]</w:t>
      </w:r>
      <w:r w:rsidR="00B757A6">
        <w:fldChar w:fldCharType="end"/>
      </w:r>
      <w:r w:rsidR="00F7794C">
        <w:t xml:space="preserve"> (v0.23.2)</w:t>
      </w:r>
      <w:r w:rsidRPr="00C81F80">
        <w:rPr>
          <w:rFonts w:cstheme="minorHAnsi"/>
        </w:rPr>
        <w:t xml:space="preserve"> and </w:t>
      </w:r>
      <w:ins w:id="91" w:author="Tom Gaunt" w:date="2022-02-18T15:31:00Z">
        <w:r w:rsidR="00EC3F19">
          <w:rPr>
            <w:rFonts w:cstheme="minorHAnsi"/>
          </w:rPr>
          <w:t xml:space="preserve">a </w:t>
        </w:r>
      </w:ins>
      <w:r w:rsidRPr="00C81F80">
        <w:rPr>
          <w:rFonts w:cstheme="minorHAnsi"/>
        </w:rPr>
        <w:t>neural network (one hidden layer with number of nodes equal to number of predictors using the rectified linear activation function and Adam optimiser</w:t>
      </w:r>
      <w:ins w:id="92" w:author="Tom Gaunt" w:date="2022-02-18T15:31:00Z">
        <w:r w:rsidR="00EC3F19">
          <w:rPr>
            <w:rFonts w:cstheme="minorHAnsi"/>
          </w:rPr>
          <w:t>,</w:t>
        </w:r>
      </w:ins>
      <w:r w:rsidRPr="00C81F80">
        <w:rPr>
          <w:rFonts w:cstheme="minorHAnsi"/>
        </w:rPr>
        <w:t xml:space="preserve"> implemented in </w:t>
      </w:r>
      <w:proofErr w:type="spellStart"/>
      <w:r w:rsidRPr="00C81F80">
        <w:rPr>
          <w:rFonts w:cstheme="minorHAnsi"/>
        </w:rPr>
        <w:t>Tensorflow</w:t>
      </w:r>
      <w:proofErr w:type="spellEnd"/>
      <w:r w:rsidR="00B757A6">
        <w:rPr>
          <w:rFonts w:cstheme="minorHAnsi"/>
        </w:rPr>
        <w:t xml:space="preserve"> </w:t>
      </w:r>
      <w:r w:rsidR="00B757A6">
        <w:rPr>
          <w:rFonts w:cstheme="minorHAnsi"/>
        </w:rPr>
        <w:fldChar w:fldCharType="begin" w:fldLock="1"/>
      </w:r>
      <w:r w:rsidR="00D07A1B">
        <w:rPr>
          <w:rFonts w:cstheme="minorHAnsi"/>
        </w:rPr>
        <w:instrText>ADDIN CSL_CITATION {"citationItems":[{"id":"ITEM-1","itemData":{"DOI":"10.5281/ZENODO.5898685","author":[{"dropping-particle":"","family":"Developers","given":"TensorFlow","non-dropping-particle":"","parse-names":false,"suffix":""}],"id":"ITEM-1","issued":{"date-parts":[["2022","1","24"]]},"title":"TensorFlow","type":"article-journal"},"uris":["http://www.mendeley.com/documents/?uuid=5678f01e-3496-3aed-8f6f-01ad9800e973"]}],"mendeley":{"formattedCitation":"[28]","plainTextFormattedCitation":"[28]","previouslyFormattedCitation":"[28]"},"properties":{"noteIndex":0},"schema":"https://github.com/citation-style-language/schema/raw/master/csl-citation.json"}</w:instrText>
      </w:r>
      <w:r w:rsidR="00B757A6">
        <w:rPr>
          <w:rFonts w:cstheme="minorHAnsi"/>
        </w:rPr>
        <w:fldChar w:fldCharType="separate"/>
      </w:r>
      <w:r w:rsidR="0050137B" w:rsidRPr="0050137B">
        <w:rPr>
          <w:rFonts w:cstheme="minorHAnsi"/>
          <w:noProof/>
        </w:rPr>
        <w:t>[28]</w:t>
      </w:r>
      <w:r w:rsidR="00B757A6">
        <w:rPr>
          <w:rFonts w:cstheme="minorHAnsi"/>
        </w:rPr>
        <w:fldChar w:fldCharType="end"/>
      </w:r>
      <w:r w:rsidRPr="00C81F80">
        <w:rPr>
          <w:rFonts w:cstheme="minorHAnsi"/>
        </w:rPr>
        <w:t xml:space="preserve"> v1.15).</w:t>
      </w:r>
    </w:p>
    <w:p w14:paraId="1597936A" w14:textId="77777777" w:rsidR="00A14249" w:rsidRPr="00C81F80" w:rsidRDefault="00A14249" w:rsidP="00172234">
      <w:pPr>
        <w:rPr>
          <w:rFonts w:cstheme="minorHAnsi"/>
          <w:b/>
          <w:bCs/>
        </w:rPr>
      </w:pPr>
    </w:p>
    <w:p w14:paraId="5CF098F9" w14:textId="113BC928" w:rsidR="001D3065" w:rsidRPr="00C81F80" w:rsidRDefault="001D3065" w:rsidP="000D4320">
      <w:pPr>
        <w:pStyle w:val="Heading2"/>
      </w:pPr>
      <w:r w:rsidRPr="00C81F80">
        <w:t>Results</w:t>
      </w:r>
    </w:p>
    <w:p w14:paraId="4A0D1835" w14:textId="77777777" w:rsidR="00171053" w:rsidRPr="00C81F80" w:rsidRDefault="00171053" w:rsidP="00172234">
      <w:pPr>
        <w:rPr>
          <w:rFonts w:cstheme="minorHAnsi"/>
          <w:b/>
          <w:bCs/>
        </w:rPr>
      </w:pPr>
    </w:p>
    <w:p w14:paraId="567D0842" w14:textId="0344DD96" w:rsidR="00171053" w:rsidRPr="00C81F80" w:rsidRDefault="008B0BFB" w:rsidP="000D4320">
      <w:pPr>
        <w:pStyle w:val="Heading3"/>
      </w:pPr>
      <w:r w:rsidRPr="00C81F80">
        <w:t>Participants</w:t>
      </w:r>
    </w:p>
    <w:p w14:paraId="06184E31" w14:textId="77777777" w:rsidR="00C42505" w:rsidRPr="00C81F80" w:rsidRDefault="00C42505" w:rsidP="00172234">
      <w:pPr>
        <w:rPr>
          <w:rFonts w:cstheme="minorHAnsi"/>
          <w:bCs/>
          <w:i/>
          <w:iCs/>
        </w:rPr>
      </w:pPr>
    </w:p>
    <w:p w14:paraId="519158F5" w14:textId="3FC90ECB" w:rsidR="00F27DC2" w:rsidRPr="00355218" w:rsidRDefault="00F27DC2" w:rsidP="00172234">
      <w:pPr>
        <w:rPr>
          <w:rFonts w:cstheme="minorHAnsi"/>
          <w:rPrChange w:id="93" w:author="Neil Pearce" w:date="2022-02-11T11:42:00Z">
            <w:rPr>
              <w:rFonts w:cstheme="minorHAnsi"/>
              <w:b/>
            </w:rPr>
          </w:rPrChange>
        </w:rPr>
      </w:pPr>
      <w:r w:rsidRPr="00C81F80">
        <w:rPr>
          <w:rFonts w:cstheme="minorHAnsi"/>
        </w:rPr>
        <w:t>The dataset was based on the full CPP variable file dataset, containing data on 58,760 infants</w:t>
      </w:r>
      <w:r w:rsidR="006B6ADC" w:rsidRPr="00C81F80">
        <w:rPr>
          <w:rFonts w:cstheme="minorHAnsi"/>
        </w:rPr>
        <w:t xml:space="preserve"> (</w:t>
      </w:r>
      <w:r w:rsidR="006B6ADC" w:rsidRPr="00C81F80">
        <w:rPr>
          <w:rFonts w:cstheme="minorHAnsi"/>
          <w:b/>
          <w:bCs/>
        </w:rPr>
        <w:t>Figure 1</w:t>
      </w:r>
      <w:r w:rsidR="006B6ADC" w:rsidRPr="00C81F80">
        <w:rPr>
          <w:rFonts w:cstheme="minorHAnsi"/>
        </w:rPr>
        <w:t>)</w:t>
      </w:r>
      <w:r w:rsidRPr="00C81F80">
        <w:rPr>
          <w:rFonts w:cstheme="minorHAnsi"/>
        </w:rPr>
        <w:t xml:space="preserve">. A total of 12,005 infants were born preterm (&lt;37 weeks of completed gestation), 5476 were born after 42 weeks, and 964 were born to a mother of </w:t>
      </w:r>
      <w:del w:id="94" w:author="Neil Pearce" w:date="2022-02-11T11:42:00Z">
        <w:r w:rsidRPr="00C81F80" w:rsidDel="00355218">
          <w:rPr>
            <w:rFonts w:cstheme="minorHAnsi"/>
          </w:rPr>
          <w:delText xml:space="preserve">less </w:delText>
        </w:r>
      </w:del>
      <w:ins w:id="95" w:author="Neil Pearce" w:date="2022-02-11T11:42:00Z">
        <w:r w:rsidR="00355218">
          <w:rPr>
            <w:rFonts w:cstheme="minorHAnsi"/>
          </w:rPr>
          <w:t>younger</w:t>
        </w:r>
        <w:r w:rsidR="00355218" w:rsidRPr="00C81F80">
          <w:rPr>
            <w:rFonts w:cstheme="minorHAnsi"/>
          </w:rPr>
          <w:t xml:space="preserve"> </w:t>
        </w:r>
      </w:ins>
      <w:r w:rsidRPr="00C81F80">
        <w:rPr>
          <w:rFonts w:cstheme="minorHAnsi"/>
        </w:rPr>
        <w:t>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C81F80" w:rsidRDefault="00F27DC2" w:rsidP="00172234">
      <w:pPr>
        <w:rPr>
          <w:rFonts w:cstheme="minorHAnsi"/>
          <w:b/>
        </w:rPr>
      </w:pPr>
    </w:p>
    <w:p w14:paraId="173EE6A7" w14:textId="24B16005" w:rsidR="00260736" w:rsidRPr="00C81F80" w:rsidRDefault="00F27DC2" w:rsidP="008070DF">
      <w:pPr>
        <w:rPr>
          <w:ins w:id="96" w:author="David Odd" w:date="2022-02-18T12:46:00Z"/>
          <w:rFonts w:cstheme="minorHAnsi"/>
        </w:rPr>
      </w:pPr>
      <w:r w:rsidRPr="00B67BB7">
        <w:rPr>
          <w:rFonts w:cstheme="minorHAnsi"/>
          <w:highlight w:val="yellow"/>
          <w:rPrChange w:id="97" w:author="David Odd" w:date="2022-02-17T18:01:00Z">
            <w:rPr>
              <w:rFonts w:cstheme="minorHAnsi"/>
            </w:rPr>
          </w:rPrChange>
        </w:rPr>
        <w:t xml:space="preserve">Table </w:t>
      </w:r>
      <w:r w:rsidR="006B2ED1" w:rsidRPr="00B67BB7">
        <w:rPr>
          <w:rFonts w:cstheme="minorHAnsi"/>
          <w:highlight w:val="yellow"/>
          <w:rPrChange w:id="98" w:author="David Odd" w:date="2022-02-17T18:01:00Z">
            <w:rPr>
              <w:rFonts w:cstheme="minorHAnsi"/>
            </w:rPr>
          </w:rPrChange>
        </w:rPr>
        <w:t>1</w:t>
      </w:r>
      <w:r w:rsidRPr="00B67BB7">
        <w:rPr>
          <w:rFonts w:cstheme="minorHAnsi"/>
          <w:highlight w:val="yellow"/>
          <w:rPrChange w:id="99" w:author="David Odd" w:date="2022-02-17T18:01:00Z">
            <w:rPr>
              <w:rFonts w:cstheme="minorHAnsi"/>
            </w:rPr>
          </w:rPrChange>
        </w:rPr>
        <w:t xml:space="preserve"> shows </w:t>
      </w:r>
      <w:del w:id="100" w:author="Neil Pearce" w:date="2022-02-11T12:24:00Z">
        <w:r w:rsidRPr="00B67BB7" w:rsidDel="0012374E">
          <w:rPr>
            <w:rFonts w:cstheme="minorHAnsi"/>
            <w:highlight w:val="yellow"/>
            <w:rPrChange w:id="101" w:author="David Odd" w:date="2022-02-17T18:01:00Z">
              <w:rPr>
                <w:rFonts w:cstheme="minorHAnsi"/>
              </w:rPr>
            </w:rPrChange>
          </w:rPr>
          <w:delText>the demographics of the population, split</w:delText>
        </w:r>
      </w:del>
      <w:ins w:id="102" w:author="Neil Pearce" w:date="2022-02-11T12:24:00Z">
        <w:r w:rsidR="0012374E" w:rsidRPr="00B67BB7">
          <w:rPr>
            <w:rFonts w:cstheme="minorHAnsi"/>
            <w:highlight w:val="yellow"/>
            <w:rPrChange w:id="103" w:author="David Odd" w:date="2022-02-17T18:01:00Z">
              <w:rPr>
                <w:rFonts w:cstheme="minorHAnsi"/>
              </w:rPr>
            </w:rPrChange>
          </w:rPr>
          <w:t>characteristics of mothers and infants</w:t>
        </w:r>
      </w:ins>
      <w:r w:rsidRPr="00B67BB7">
        <w:rPr>
          <w:rFonts w:cstheme="minorHAnsi"/>
          <w:highlight w:val="yellow"/>
          <w:rPrChange w:id="104" w:author="David Odd" w:date="2022-02-17T18:01:00Z">
            <w:rPr>
              <w:rFonts w:cstheme="minorHAnsi"/>
            </w:rPr>
          </w:rPrChange>
        </w:rPr>
        <w:t xml:space="preserve"> by HIE status. </w:t>
      </w:r>
      <w:r w:rsidR="002273D4" w:rsidRPr="00B67BB7">
        <w:rPr>
          <w:rFonts w:cstheme="minorHAnsi"/>
          <w:highlight w:val="yellow"/>
          <w:rPrChange w:id="105" w:author="David Odd" w:date="2022-02-17T18:01:00Z">
            <w:rPr>
              <w:rFonts w:cstheme="minorHAnsi"/>
            </w:rPr>
          </w:rPrChange>
        </w:rPr>
        <w:t>Overall,</w:t>
      </w:r>
      <w:r w:rsidRPr="00B67BB7">
        <w:rPr>
          <w:rFonts w:cstheme="minorHAnsi"/>
          <w:highlight w:val="yellow"/>
          <w:rPrChange w:id="106" w:author="David Odd" w:date="2022-02-17T18:01:00Z">
            <w:rPr>
              <w:rFonts w:cstheme="minorHAnsi"/>
            </w:rPr>
          </w:rPrChange>
        </w:rPr>
        <w:t xml:space="preserve"> 209 (0.5%) had evidence of HIE, 549 (1.4%) died in </w:t>
      </w:r>
      <w:ins w:id="107" w:author="Tom Gaunt" w:date="2022-02-18T15:31:00Z">
        <w:r w:rsidR="00EC3F19">
          <w:rPr>
            <w:rFonts w:cstheme="minorHAnsi"/>
            <w:highlight w:val="yellow"/>
          </w:rPr>
          <w:t xml:space="preserve">the </w:t>
        </w:r>
      </w:ins>
      <w:r w:rsidRPr="00B67BB7">
        <w:rPr>
          <w:rFonts w:cstheme="minorHAnsi"/>
          <w:highlight w:val="yellow"/>
          <w:rPrChange w:id="108" w:author="David Odd" w:date="2022-02-17T18:01:00Z">
            <w:rPr>
              <w:rFonts w:cstheme="minorHAnsi"/>
            </w:rPr>
          </w:rPrChange>
        </w:rPr>
        <w:t xml:space="preserve">perinatal period, 1228 (3.1%) had a low Apgar score at 5 minutes and 2013 (5.1%) required resuscitation after birth. </w:t>
      </w:r>
      <w:ins w:id="109" w:author="David Odd" w:date="2022-02-18T12:46:00Z">
        <w:r w:rsidR="008D4E95">
          <w:rPr>
            <w:rFonts w:cstheme="minorHAnsi"/>
            <w:highlight w:val="yellow"/>
          </w:rPr>
          <w:t xml:space="preserve">Measures varied by many of the </w:t>
        </w:r>
      </w:ins>
      <w:ins w:id="110" w:author="David Odd" w:date="2022-02-18T12:55:00Z">
        <w:r w:rsidR="00220AD1">
          <w:rPr>
            <w:rFonts w:cstheme="minorHAnsi"/>
            <w:highlight w:val="yellow"/>
          </w:rPr>
          <w:t xml:space="preserve">demographic </w:t>
        </w:r>
      </w:ins>
      <w:ins w:id="111" w:author="David Odd" w:date="2022-02-18T12:46:00Z">
        <w:r w:rsidR="008D4E95">
          <w:rPr>
            <w:rFonts w:cstheme="minorHAnsi"/>
            <w:highlight w:val="yellow"/>
          </w:rPr>
          <w:t>measures recor</w:t>
        </w:r>
      </w:ins>
      <w:ins w:id="112" w:author="David Odd" w:date="2022-02-18T12:47:00Z">
        <w:r w:rsidR="008D4E95">
          <w:rPr>
            <w:rFonts w:cstheme="minorHAnsi"/>
            <w:highlight w:val="yellow"/>
          </w:rPr>
          <w:t xml:space="preserve">ded, </w:t>
        </w:r>
        <w:r w:rsidR="0041332F">
          <w:rPr>
            <w:rFonts w:cstheme="minorHAnsi"/>
            <w:highlight w:val="yellow"/>
          </w:rPr>
          <w:t xml:space="preserve">with </w:t>
        </w:r>
      </w:ins>
      <w:del w:id="113" w:author="David Odd" w:date="2022-02-18T12:47:00Z">
        <w:r w:rsidR="002273D4" w:rsidRPr="00B67BB7" w:rsidDel="0041332F">
          <w:rPr>
            <w:rFonts w:cstheme="minorHAnsi"/>
            <w:highlight w:val="yellow"/>
            <w:rPrChange w:id="114" w:author="David Odd" w:date="2022-02-17T18:01:00Z">
              <w:rPr>
                <w:rFonts w:cstheme="minorHAnsi"/>
              </w:rPr>
            </w:rPrChange>
          </w:rPr>
          <w:delText>Regarding</w:delText>
        </w:r>
        <w:r w:rsidRPr="00B67BB7" w:rsidDel="0041332F">
          <w:rPr>
            <w:rFonts w:cstheme="minorHAnsi"/>
            <w:highlight w:val="yellow"/>
            <w:rPrChange w:id="115" w:author="David Odd" w:date="2022-02-17T18:01:00Z">
              <w:rPr>
                <w:rFonts w:cstheme="minorHAnsi"/>
              </w:rPr>
            </w:rPrChange>
          </w:rPr>
          <w:delText xml:space="preserve"> antenatal factors, </w:delText>
        </w:r>
      </w:del>
      <w:r w:rsidRPr="00B67BB7">
        <w:rPr>
          <w:rFonts w:cstheme="minorHAnsi"/>
          <w:highlight w:val="yellow"/>
          <w:rPrChange w:id="116" w:author="David Odd" w:date="2022-02-17T18:01:00Z">
            <w:rPr>
              <w:rFonts w:cstheme="minorHAnsi"/>
            </w:rPr>
          </w:rPrChange>
        </w:rPr>
        <w:t xml:space="preserve">infants with HIE </w:t>
      </w:r>
      <w:del w:id="117" w:author="Tom Gaunt" w:date="2022-02-18T15:32:00Z">
        <w:r w:rsidRPr="00B67BB7" w:rsidDel="00EC3F19">
          <w:rPr>
            <w:rFonts w:cstheme="minorHAnsi"/>
            <w:highlight w:val="yellow"/>
            <w:rPrChange w:id="118" w:author="David Odd" w:date="2022-02-17T18:01:00Z">
              <w:rPr>
                <w:rFonts w:cstheme="minorHAnsi"/>
              </w:rPr>
            </w:rPrChange>
          </w:rPr>
          <w:delText xml:space="preserve">were </w:delText>
        </w:r>
      </w:del>
      <w:r w:rsidRPr="00B67BB7">
        <w:rPr>
          <w:rFonts w:cstheme="minorHAnsi"/>
          <w:highlight w:val="yellow"/>
          <w:rPrChange w:id="119" w:author="David Odd" w:date="2022-02-17T18:01:00Z">
            <w:rPr>
              <w:rFonts w:cstheme="minorHAnsi"/>
            </w:rPr>
          </w:rPrChange>
        </w:rPr>
        <w:t xml:space="preserve">more likely to have </w:t>
      </w:r>
      <w:ins w:id="120" w:author="David Odd" w:date="2022-02-18T12:54:00Z">
        <w:r w:rsidR="00AC7E89">
          <w:rPr>
            <w:rFonts w:cstheme="minorHAnsi"/>
            <w:highlight w:val="yellow"/>
          </w:rPr>
          <w:t xml:space="preserve">older </w:t>
        </w:r>
      </w:ins>
      <w:ins w:id="121" w:author="Neil Pearce" w:date="2022-02-11T11:47:00Z">
        <w:r w:rsidR="00001A72" w:rsidRPr="00B67BB7">
          <w:rPr>
            <w:rFonts w:cstheme="minorHAnsi"/>
            <w:highlight w:val="yellow"/>
            <w:rPrChange w:id="122" w:author="David Odd" w:date="2022-02-17T18:01:00Z">
              <w:rPr>
                <w:rFonts w:cstheme="minorHAnsi"/>
              </w:rPr>
            </w:rPrChange>
          </w:rPr>
          <w:t>mothers</w:t>
        </w:r>
      </w:ins>
      <w:ins w:id="123" w:author="David Odd" w:date="2022-02-18T12:55:00Z">
        <w:r w:rsidR="00220AD1">
          <w:rPr>
            <w:rFonts w:cstheme="minorHAnsi"/>
            <w:highlight w:val="yellow"/>
          </w:rPr>
          <w:t xml:space="preserve"> (e.g. they </w:t>
        </w:r>
      </w:ins>
      <w:ins w:id="124" w:author="Neil Pearce" w:date="2022-02-11T11:47:00Z">
        <w:del w:id="125" w:author="David Odd" w:date="2022-02-18T12:54:00Z">
          <w:r w:rsidR="00001A72" w:rsidRPr="00B67BB7" w:rsidDel="00AC7E89">
            <w:rPr>
              <w:rFonts w:cstheme="minorHAnsi"/>
              <w:highlight w:val="yellow"/>
              <w:rPrChange w:id="126" w:author="David Odd" w:date="2022-02-17T18:01:00Z">
                <w:rPr>
                  <w:rFonts w:cstheme="minorHAnsi"/>
                </w:rPr>
              </w:rPrChange>
            </w:rPr>
            <w:delText xml:space="preserve"> </w:delText>
          </w:r>
        </w:del>
        <w:del w:id="127" w:author="David Odd" w:date="2022-02-18T12:55:00Z">
          <w:r w:rsidR="00001A72" w:rsidRPr="00B67BB7" w:rsidDel="00220AD1">
            <w:rPr>
              <w:rFonts w:cstheme="minorHAnsi"/>
              <w:highlight w:val="yellow"/>
              <w:rPrChange w:id="128" w:author="David Odd" w:date="2022-02-17T18:01:00Z">
                <w:rPr>
                  <w:rFonts w:cstheme="minorHAnsi"/>
                </w:rPr>
              </w:rPrChange>
            </w:rPr>
            <w:delText>who were</w:delText>
          </w:r>
        </w:del>
        <w:del w:id="129" w:author="David Odd" w:date="2022-02-18T12:54:00Z">
          <w:r w:rsidR="00001A72" w:rsidRPr="00B67BB7" w:rsidDel="00AC7E89">
            <w:rPr>
              <w:rFonts w:cstheme="minorHAnsi"/>
              <w:highlight w:val="yellow"/>
              <w:rPrChange w:id="130" w:author="David Odd" w:date="2022-02-17T18:01:00Z">
                <w:rPr>
                  <w:rFonts w:cstheme="minorHAnsi"/>
                </w:rPr>
              </w:rPrChange>
            </w:rPr>
            <w:delText xml:space="preserve"> </w:delText>
          </w:r>
        </w:del>
      </w:ins>
      <w:del w:id="131" w:author="David Odd" w:date="2022-02-18T12:54:00Z">
        <w:r w:rsidRPr="00B67BB7" w:rsidDel="00AC7E89">
          <w:rPr>
            <w:rFonts w:cstheme="minorHAnsi"/>
            <w:highlight w:val="yellow"/>
            <w:rPrChange w:id="132" w:author="David Odd" w:date="2022-02-17T18:01:00Z">
              <w:rPr>
                <w:rFonts w:cstheme="minorHAnsi"/>
              </w:rPr>
            </w:rPrChange>
          </w:rPr>
          <w:delText>older</w:delText>
        </w:r>
      </w:del>
      <w:del w:id="133" w:author="David Odd" w:date="2022-02-18T12:48:00Z">
        <w:r w:rsidRPr="00B67BB7" w:rsidDel="0041332F">
          <w:rPr>
            <w:rFonts w:cstheme="minorHAnsi"/>
            <w:highlight w:val="yellow"/>
            <w:rPrChange w:id="134" w:author="David Odd" w:date="2022-02-17T18:01:00Z">
              <w:rPr>
                <w:rFonts w:cstheme="minorHAnsi"/>
              </w:rPr>
            </w:rPrChange>
          </w:rPr>
          <w:delText xml:space="preserve"> </w:delText>
        </w:r>
      </w:del>
      <w:del w:id="135" w:author="David Odd" w:date="2022-02-18T12:54:00Z">
        <w:r w:rsidR="004324DA" w:rsidRPr="00B67BB7" w:rsidDel="00AC7E89">
          <w:rPr>
            <w:rFonts w:cstheme="minorHAnsi"/>
            <w:highlight w:val="yellow"/>
            <w:rPrChange w:id="136" w:author="David Odd" w:date="2022-02-17T18:01:00Z">
              <w:rPr>
                <w:rFonts w:cstheme="minorHAnsi"/>
              </w:rPr>
            </w:rPrChange>
          </w:rPr>
          <w:delText>(P &lt; 0.</w:delText>
        </w:r>
        <w:commentRangeStart w:id="137"/>
        <w:commentRangeStart w:id="138"/>
        <w:commentRangeStart w:id="139"/>
        <w:r w:rsidR="004324DA" w:rsidRPr="00B67BB7" w:rsidDel="00AC7E89">
          <w:rPr>
            <w:rFonts w:cstheme="minorHAnsi"/>
            <w:highlight w:val="yellow"/>
            <w:rPrChange w:id="140" w:author="David Odd" w:date="2022-02-17T18:01:00Z">
              <w:rPr>
                <w:rFonts w:cstheme="minorHAnsi"/>
              </w:rPr>
            </w:rPrChange>
          </w:rPr>
          <w:delText>00</w:delText>
        </w:r>
      </w:del>
      <w:del w:id="141" w:author="David Odd" w:date="2022-02-18T12:48:00Z">
        <w:r w:rsidR="004324DA" w:rsidRPr="00B67BB7" w:rsidDel="0041332F">
          <w:rPr>
            <w:rFonts w:cstheme="minorHAnsi"/>
            <w:highlight w:val="yellow"/>
            <w:rPrChange w:id="142" w:author="David Odd" w:date="2022-02-17T18:01:00Z">
              <w:rPr>
                <w:rFonts w:cstheme="minorHAnsi"/>
              </w:rPr>
            </w:rPrChange>
          </w:rPr>
          <w:delText>1</w:delText>
        </w:r>
      </w:del>
      <w:commentRangeEnd w:id="137"/>
      <w:del w:id="143" w:author="David Odd" w:date="2022-02-18T12:54:00Z">
        <w:r w:rsidR="00355218" w:rsidRPr="00B67BB7" w:rsidDel="00AC7E89">
          <w:rPr>
            <w:rStyle w:val="CommentReference"/>
            <w:highlight w:val="yellow"/>
            <w:rPrChange w:id="144" w:author="David Odd" w:date="2022-02-17T18:01:00Z">
              <w:rPr>
                <w:rStyle w:val="CommentReference"/>
              </w:rPr>
            </w:rPrChange>
          </w:rPr>
          <w:commentReference w:id="137"/>
        </w:r>
        <w:commentRangeEnd w:id="138"/>
        <w:commentRangeEnd w:id="139"/>
        <w:r w:rsidR="006F33B2" w:rsidDel="00AC7E89">
          <w:rPr>
            <w:rStyle w:val="CommentReference"/>
          </w:rPr>
          <w:commentReference w:id="138"/>
        </w:r>
        <w:r w:rsidR="00355218" w:rsidRPr="00B67BB7" w:rsidDel="00AC7E89">
          <w:rPr>
            <w:rStyle w:val="CommentReference"/>
            <w:highlight w:val="yellow"/>
            <w:rPrChange w:id="145" w:author="David Odd" w:date="2022-02-17T18:01:00Z">
              <w:rPr>
                <w:rStyle w:val="CommentReference"/>
              </w:rPr>
            </w:rPrChange>
          </w:rPr>
          <w:commentReference w:id="139"/>
        </w:r>
        <w:r w:rsidR="004324DA" w:rsidRPr="00B67BB7" w:rsidDel="00AC7E89">
          <w:rPr>
            <w:rFonts w:cstheme="minorHAnsi"/>
            <w:highlight w:val="yellow"/>
            <w:rPrChange w:id="146" w:author="David Odd" w:date="2022-02-17T18:01:00Z">
              <w:rPr>
                <w:rFonts w:cstheme="minorHAnsi"/>
              </w:rPr>
            </w:rPrChange>
          </w:rPr>
          <w:delText>)</w:delText>
        </w:r>
      </w:del>
      <w:ins w:id="147" w:author="Neil Pearce" w:date="2022-02-11T11:44:00Z">
        <w:del w:id="148" w:author="David Odd" w:date="2022-02-18T12:54:00Z">
          <w:r w:rsidR="00355218" w:rsidRPr="00B67BB7" w:rsidDel="00AC7E89">
            <w:rPr>
              <w:rFonts w:cstheme="minorHAnsi"/>
              <w:highlight w:val="yellow"/>
              <w:rPrChange w:id="149" w:author="David Odd" w:date="2022-02-17T18:01:00Z">
                <w:rPr>
                  <w:rFonts w:cstheme="minorHAnsi"/>
                </w:rPr>
              </w:rPrChange>
            </w:rPr>
            <w:delText>,</w:delText>
          </w:r>
        </w:del>
      </w:ins>
      <w:del w:id="150" w:author="David Odd" w:date="2022-02-18T12:54:00Z">
        <w:r w:rsidR="004324DA" w:rsidRPr="00B67BB7" w:rsidDel="00AC7E89">
          <w:rPr>
            <w:rFonts w:cstheme="minorHAnsi"/>
            <w:highlight w:val="yellow"/>
            <w:rPrChange w:id="151" w:author="David Odd" w:date="2022-02-17T18:01:00Z">
              <w:rPr>
                <w:rFonts w:cstheme="minorHAnsi"/>
              </w:rPr>
            </w:rPrChange>
          </w:rPr>
          <w:delText xml:space="preserve"> </w:delText>
        </w:r>
      </w:del>
      <w:del w:id="152" w:author="David Odd" w:date="2022-02-18T12:55:00Z">
        <w:r w:rsidRPr="00B67BB7" w:rsidDel="00220AD1">
          <w:rPr>
            <w:rFonts w:cstheme="minorHAnsi"/>
            <w:highlight w:val="yellow"/>
            <w:rPrChange w:id="153" w:author="David Odd" w:date="2022-02-17T18:01:00Z">
              <w:rPr>
                <w:rFonts w:cstheme="minorHAnsi"/>
              </w:rPr>
            </w:rPrChange>
          </w:rPr>
          <w:delText xml:space="preserve">but primiparous </w:delText>
        </w:r>
      </w:del>
      <w:ins w:id="154" w:author="Neil Pearce" w:date="2022-02-11T11:44:00Z">
        <w:del w:id="155" w:author="David Odd" w:date="2022-02-18T12:55:00Z">
          <w:r w:rsidR="00355218" w:rsidRPr="00B67BB7" w:rsidDel="00220AD1">
            <w:rPr>
              <w:rFonts w:cstheme="minorHAnsi"/>
              <w:highlight w:val="yellow"/>
              <w:rPrChange w:id="156" w:author="David Odd" w:date="2022-02-17T18:01:00Z">
                <w:rPr>
                  <w:rFonts w:cstheme="minorHAnsi"/>
                </w:rPr>
              </w:rPrChange>
            </w:rPr>
            <w:delText>delivering their first baby</w:delText>
          </w:r>
        </w:del>
      </w:ins>
      <w:del w:id="157" w:author="David Odd" w:date="2022-02-18T12:55:00Z">
        <w:r w:rsidRPr="00B67BB7" w:rsidDel="00220AD1">
          <w:rPr>
            <w:rFonts w:cstheme="minorHAnsi"/>
            <w:highlight w:val="yellow"/>
            <w:rPrChange w:id="158" w:author="David Odd" w:date="2022-02-17T18:01:00Z">
              <w:rPr>
                <w:rFonts w:cstheme="minorHAnsi"/>
              </w:rPr>
            </w:rPrChange>
          </w:rPr>
          <w:delText xml:space="preserve">mothers, </w:delText>
        </w:r>
      </w:del>
      <w:ins w:id="159" w:author="David Odd" w:date="2022-02-18T12:54:00Z">
        <w:r w:rsidR="00AC7E89">
          <w:rPr>
            <w:rFonts w:cstheme="minorHAnsi"/>
            <w:highlight w:val="yellow"/>
          </w:rPr>
          <w:t xml:space="preserve">were </w:t>
        </w:r>
      </w:ins>
      <w:del w:id="160" w:author="Neil Pearce" w:date="2022-02-11T12:11:00Z">
        <w:r w:rsidRPr="00B67BB7" w:rsidDel="008D68F8">
          <w:rPr>
            <w:rFonts w:cstheme="minorHAnsi"/>
            <w:highlight w:val="yellow"/>
            <w:rPrChange w:id="161" w:author="David Odd" w:date="2022-02-17T18:01:00Z">
              <w:rPr>
                <w:rFonts w:cstheme="minorHAnsi"/>
              </w:rPr>
            </w:rPrChange>
          </w:rPr>
          <w:delText xml:space="preserve">without </w:delText>
        </w:r>
      </w:del>
      <w:ins w:id="162" w:author="Neil Pearce" w:date="2022-02-11T12:11:00Z">
        <w:del w:id="163" w:author="David Odd" w:date="2022-02-18T12:48:00Z">
          <w:r w:rsidR="008D68F8" w:rsidRPr="00B67BB7" w:rsidDel="00B33F28">
            <w:rPr>
              <w:rFonts w:cstheme="minorHAnsi"/>
              <w:highlight w:val="yellow"/>
              <w:rPrChange w:id="164" w:author="David Odd" w:date="2022-02-17T18:01:00Z">
                <w:rPr>
                  <w:rFonts w:cstheme="minorHAnsi"/>
                </w:rPr>
              </w:rPrChange>
            </w:rPr>
            <w:delText xml:space="preserve">were </w:delText>
          </w:r>
        </w:del>
        <w:r w:rsidR="008D68F8" w:rsidRPr="00B67BB7">
          <w:rPr>
            <w:rFonts w:cstheme="minorHAnsi"/>
            <w:highlight w:val="yellow"/>
            <w:rPrChange w:id="165" w:author="David Odd" w:date="2022-02-17T18:01:00Z">
              <w:rPr>
                <w:rFonts w:cstheme="minorHAnsi"/>
              </w:rPr>
            </w:rPrChange>
          </w:rPr>
          <w:t xml:space="preserve">less likely to be employed </w:t>
        </w:r>
      </w:ins>
      <w:ins w:id="166" w:author="David Odd" w:date="2022-02-18T12:48:00Z">
        <w:r w:rsidR="000E6F79">
          <w:rPr>
            <w:rFonts w:cstheme="minorHAnsi"/>
            <w:highlight w:val="yellow"/>
          </w:rPr>
          <w:t>(11.2% vs 15.5%)</w:t>
        </w:r>
      </w:ins>
      <w:ins w:id="167" w:author="Tom Gaunt" w:date="2022-02-18T15:32:00Z">
        <w:r w:rsidR="00EC3F19">
          <w:rPr>
            <w:rFonts w:cstheme="minorHAnsi"/>
            <w:highlight w:val="yellow"/>
          </w:rPr>
          <w:t>)</w:t>
        </w:r>
      </w:ins>
      <w:ins w:id="168" w:author="David Odd" w:date="2022-02-18T12:55:00Z">
        <w:r w:rsidR="00817A93">
          <w:rPr>
            <w:rFonts w:cstheme="minorHAnsi"/>
            <w:highlight w:val="yellow"/>
          </w:rPr>
          <w:t xml:space="preserve">, </w:t>
        </w:r>
      </w:ins>
      <w:ins w:id="169" w:author="Neil Pearce" w:date="2022-02-11T12:11:00Z">
        <w:del w:id="170" w:author="David Odd" w:date="2022-02-18T12:55:00Z">
          <w:r w:rsidR="008D68F8" w:rsidRPr="00B67BB7" w:rsidDel="00817A93">
            <w:rPr>
              <w:rFonts w:cstheme="minorHAnsi"/>
              <w:highlight w:val="yellow"/>
              <w:rPrChange w:id="171" w:author="David Odd" w:date="2022-02-17T18:01:00Z">
                <w:rPr>
                  <w:rFonts w:cstheme="minorHAnsi"/>
                </w:rPr>
              </w:rPrChange>
            </w:rPr>
            <w:delText xml:space="preserve">or </w:delText>
          </w:r>
        </w:del>
        <w:r w:rsidR="008D68F8" w:rsidRPr="00B67BB7">
          <w:rPr>
            <w:rFonts w:cstheme="minorHAnsi"/>
            <w:highlight w:val="yellow"/>
            <w:rPrChange w:id="172" w:author="David Odd" w:date="2022-02-17T18:01:00Z">
              <w:rPr>
                <w:rFonts w:cstheme="minorHAnsi"/>
              </w:rPr>
            </w:rPrChange>
          </w:rPr>
          <w:t xml:space="preserve">have </w:t>
        </w:r>
      </w:ins>
      <w:r w:rsidRPr="00B67BB7">
        <w:rPr>
          <w:rFonts w:cstheme="minorHAnsi"/>
          <w:highlight w:val="yellow"/>
          <w:rPrChange w:id="173" w:author="David Odd" w:date="2022-02-17T18:01:00Z">
            <w:rPr>
              <w:rFonts w:cstheme="minorHAnsi"/>
            </w:rPr>
          </w:rPrChange>
        </w:rPr>
        <w:t>private health insurance</w:t>
      </w:r>
      <w:ins w:id="174" w:author="David Odd" w:date="2022-02-18T12:49:00Z">
        <w:r w:rsidR="000E6F79">
          <w:rPr>
            <w:rFonts w:cstheme="minorHAnsi"/>
            <w:highlight w:val="yellow"/>
          </w:rPr>
          <w:t xml:space="preserve"> (2.7% vs 7.0%)</w:t>
        </w:r>
      </w:ins>
      <w:ins w:id="175" w:author="David Odd" w:date="2022-02-18T12:56:00Z">
        <w:r w:rsidR="00220AD1">
          <w:rPr>
            <w:rFonts w:cstheme="minorHAnsi"/>
            <w:highlight w:val="yellow"/>
          </w:rPr>
          <w:t xml:space="preserve"> or be of white ethnicity (</w:t>
        </w:r>
        <w:r w:rsidR="005648C0">
          <w:rPr>
            <w:rFonts w:cstheme="minorHAnsi"/>
            <w:highlight w:val="yellow"/>
          </w:rPr>
          <w:t xml:space="preserve">30.1% vs 49.9%). </w:t>
        </w:r>
      </w:ins>
      <w:ins w:id="176" w:author="David Odd" w:date="2022-02-18T12:49:00Z">
        <w:r w:rsidR="000E6F79">
          <w:rPr>
            <w:rFonts w:cstheme="minorHAnsi"/>
            <w:highlight w:val="yellow"/>
          </w:rPr>
          <w:t xml:space="preserve">Mothers were also more likely to have antenatal complications in their pregnancy </w:t>
        </w:r>
      </w:ins>
      <w:ins w:id="177" w:author="David Odd" w:date="2022-02-18T12:54:00Z">
        <w:r w:rsidR="00730B8D">
          <w:rPr>
            <w:rFonts w:cstheme="minorHAnsi"/>
            <w:highlight w:val="yellow"/>
          </w:rPr>
          <w:t>(</w:t>
        </w:r>
        <w:proofErr w:type="gramStart"/>
        <w:r w:rsidR="00730B8D">
          <w:rPr>
            <w:rFonts w:cstheme="minorHAnsi"/>
            <w:highlight w:val="yellow"/>
          </w:rPr>
          <w:t>e.g.</w:t>
        </w:r>
        <w:proofErr w:type="gramEnd"/>
        <w:r w:rsidR="00730B8D">
          <w:rPr>
            <w:rFonts w:cstheme="minorHAnsi"/>
            <w:highlight w:val="yellow"/>
          </w:rPr>
          <w:t xml:space="preserve"> </w:t>
        </w:r>
      </w:ins>
      <w:ins w:id="178" w:author="David Odd" w:date="2022-02-18T12:49:00Z">
        <w:r w:rsidR="00274A6A">
          <w:rPr>
            <w:rFonts w:cstheme="minorHAnsi"/>
            <w:highlight w:val="yellow"/>
          </w:rPr>
          <w:t xml:space="preserve">more </w:t>
        </w:r>
      </w:ins>
      <w:ins w:id="179" w:author="Neil Pearce" w:date="2022-02-11T12:00:00Z">
        <w:del w:id="180" w:author="David Odd" w:date="2022-02-18T12:49:00Z">
          <w:r w:rsidR="000B05B1" w:rsidRPr="00B67BB7" w:rsidDel="00274A6A">
            <w:rPr>
              <w:rFonts w:cstheme="minorHAnsi"/>
              <w:highlight w:val="yellow"/>
              <w:rPrChange w:id="181" w:author="David Odd" w:date="2022-02-17T18:01:00Z">
                <w:rPr>
                  <w:rFonts w:cstheme="minorHAnsi"/>
                </w:rPr>
              </w:rPrChange>
            </w:rPr>
            <w:delText>,</w:delText>
          </w:r>
        </w:del>
      </w:ins>
      <w:del w:id="182" w:author="David Odd" w:date="2022-02-18T12:49:00Z">
        <w:r w:rsidR="004324DA" w:rsidRPr="00B67BB7" w:rsidDel="00274A6A">
          <w:rPr>
            <w:rFonts w:cstheme="minorHAnsi"/>
            <w:highlight w:val="yellow"/>
            <w:rPrChange w:id="183" w:author="David Odd" w:date="2022-02-17T18:01:00Z">
              <w:rPr>
                <w:rFonts w:cstheme="minorHAnsi"/>
              </w:rPr>
            </w:rPrChange>
          </w:rPr>
          <w:delText xml:space="preserve"> </w:delText>
        </w:r>
      </w:del>
      <w:ins w:id="184" w:author="Neil Pearce" w:date="2022-02-11T12:00:00Z">
        <w:del w:id="185" w:author="David Odd" w:date="2022-02-18T12:49:00Z">
          <w:r w:rsidR="000B05B1" w:rsidRPr="00B67BB7" w:rsidDel="00274A6A">
            <w:rPr>
              <w:rFonts w:cstheme="minorHAnsi"/>
              <w:highlight w:val="yellow"/>
              <w:rPrChange w:id="186" w:author="David Odd" w:date="2022-02-17T18:01:00Z">
                <w:rPr>
                  <w:rFonts w:cstheme="minorHAnsi"/>
                </w:rPr>
              </w:rPrChange>
            </w:rPr>
            <w:delText xml:space="preserve">and </w:delText>
          </w:r>
        </w:del>
      </w:ins>
      <w:del w:id="187" w:author="Neil Pearce" w:date="2022-02-11T12:00:00Z">
        <w:r w:rsidR="004324DA" w:rsidRPr="00B67BB7" w:rsidDel="000B05B1">
          <w:rPr>
            <w:rFonts w:cstheme="minorHAnsi"/>
            <w:highlight w:val="yellow"/>
            <w:rPrChange w:id="188" w:author="David Odd" w:date="2022-02-17T18:01:00Z">
              <w:rPr>
                <w:rFonts w:cstheme="minorHAnsi"/>
              </w:rPr>
            </w:rPrChange>
          </w:rPr>
          <w:delText>(P=0.02)</w:delText>
        </w:r>
        <w:r w:rsidRPr="00B67BB7" w:rsidDel="000B05B1">
          <w:rPr>
            <w:rFonts w:cstheme="minorHAnsi"/>
            <w:highlight w:val="yellow"/>
            <w:rPrChange w:id="189" w:author="David Odd" w:date="2022-02-17T18:01:00Z">
              <w:rPr>
                <w:rFonts w:cstheme="minorHAnsi"/>
              </w:rPr>
            </w:rPrChange>
          </w:rPr>
          <w:delText xml:space="preserve">. Mothers were also </w:delText>
        </w:r>
      </w:del>
      <w:del w:id="190" w:author="David Odd" w:date="2022-02-18T12:49:00Z">
        <w:r w:rsidRPr="00B67BB7" w:rsidDel="00274A6A">
          <w:rPr>
            <w:rFonts w:cstheme="minorHAnsi"/>
            <w:highlight w:val="yellow"/>
            <w:rPrChange w:id="191" w:author="David Odd" w:date="2022-02-17T18:01:00Z">
              <w:rPr>
                <w:rFonts w:cstheme="minorHAnsi"/>
              </w:rPr>
            </w:rPrChange>
          </w:rPr>
          <w:delText xml:space="preserve">more likely to have </w:delText>
        </w:r>
      </w:del>
      <w:ins w:id="192" w:author="Neil Pearce" w:date="2022-02-11T12:11:00Z">
        <w:del w:id="193" w:author="David Odd" w:date="2022-02-18T12:49:00Z">
          <w:r w:rsidR="008D68F8" w:rsidRPr="00B67BB7" w:rsidDel="00274A6A">
            <w:rPr>
              <w:rFonts w:cstheme="minorHAnsi"/>
              <w:highlight w:val="yellow"/>
              <w:rPrChange w:id="194" w:author="David Odd" w:date="2022-02-17T18:01:00Z">
                <w:rPr>
                  <w:rFonts w:cstheme="minorHAnsi"/>
                </w:rPr>
              </w:rPrChange>
            </w:rPr>
            <w:delText xml:space="preserve">experienced </w:delText>
          </w:r>
        </w:del>
        <w:r w:rsidR="008D68F8" w:rsidRPr="00B67BB7">
          <w:rPr>
            <w:rFonts w:cstheme="minorHAnsi"/>
            <w:highlight w:val="yellow"/>
            <w:rPrChange w:id="195" w:author="David Odd" w:date="2022-02-17T18:01:00Z">
              <w:rPr>
                <w:rFonts w:cstheme="minorHAnsi"/>
              </w:rPr>
            </w:rPrChange>
          </w:rPr>
          <w:t>pre</w:t>
        </w:r>
      </w:ins>
      <w:ins w:id="196" w:author="David Odd" w:date="2022-02-18T12:57:00Z">
        <w:r w:rsidR="003325AA">
          <w:rPr>
            <w:rFonts w:cstheme="minorHAnsi"/>
            <w:highlight w:val="yellow"/>
          </w:rPr>
          <w:t>eclampsia (9.1% vs 3.3%)</w:t>
        </w:r>
      </w:ins>
      <w:ins w:id="197" w:author="David Odd" w:date="2022-02-18T12:58:00Z">
        <w:r w:rsidR="00D35022">
          <w:rPr>
            <w:rFonts w:cstheme="minorHAnsi"/>
            <w:highlight w:val="yellow"/>
          </w:rPr>
          <w:t xml:space="preserve"> and</w:t>
        </w:r>
      </w:ins>
      <w:ins w:id="198" w:author="David Odd" w:date="2022-02-18T12:57:00Z">
        <w:r w:rsidR="00DA5CC7">
          <w:rPr>
            <w:rFonts w:cstheme="minorHAnsi"/>
            <w:highlight w:val="yellow"/>
          </w:rPr>
          <w:t xml:space="preserve"> </w:t>
        </w:r>
        <w:r w:rsidR="003325AA">
          <w:rPr>
            <w:rFonts w:cstheme="minorHAnsi"/>
            <w:highlight w:val="yellow"/>
          </w:rPr>
          <w:t>pre-labour bleeding (33.8% vs 28.1%</w:t>
        </w:r>
        <w:r w:rsidR="00DA5CC7">
          <w:rPr>
            <w:rFonts w:cstheme="minorHAnsi"/>
            <w:highlight w:val="yellow"/>
          </w:rPr>
          <w:t>)).</w:t>
        </w:r>
      </w:ins>
      <w:ins w:id="199" w:author="David Odd" w:date="2022-02-18T12:58:00Z">
        <w:r w:rsidR="00D35022">
          <w:rPr>
            <w:rFonts w:cstheme="minorHAnsi"/>
            <w:highlight w:val="yellow"/>
          </w:rPr>
          <w:t xml:space="preserve"> Infants with HIE also differed in </w:t>
        </w:r>
      </w:ins>
      <w:ins w:id="200" w:author="David Odd" w:date="2022-02-18T12:59:00Z">
        <w:r w:rsidR="000374F5">
          <w:rPr>
            <w:rFonts w:cstheme="minorHAnsi"/>
            <w:highlight w:val="yellow"/>
          </w:rPr>
          <w:t xml:space="preserve">their birth </w:t>
        </w:r>
        <w:r w:rsidR="000374F5">
          <w:rPr>
            <w:rFonts w:cstheme="minorHAnsi"/>
            <w:highlight w:val="yellow"/>
          </w:rPr>
          <w:lastRenderedPageBreak/>
          <w:t xml:space="preserve">characteristics (e.g. </w:t>
        </w:r>
        <w:del w:id="201" w:author="Tom Gaunt" w:date="2022-02-18T15:33:00Z">
          <w:r w:rsidR="000374F5" w:rsidDel="00EC3F19">
            <w:rPr>
              <w:rFonts w:cstheme="minorHAnsi"/>
              <w:highlight w:val="yellow"/>
            </w:rPr>
            <w:delText>brecch</w:delText>
          </w:r>
        </w:del>
      </w:ins>
      <w:ins w:id="202" w:author="Tom Gaunt" w:date="2022-02-18T15:33:00Z">
        <w:r w:rsidR="00EC3F19">
          <w:rPr>
            <w:rFonts w:cstheme="minorHAnsi"/>
            <w:highlight w:val="yellow"/>
          </w:rPr>
          <w:t>breech</w:t>
        </w:r>
      </w:ins>
      <w:ins w:id="203" w:author="David Odd" w:date="2022-02-18T12:59:00Z">
        <w:r w:rsidR="000374F5">
          <w:rPr>
            <w:rFonts w:cstheme="minorHAnsi"/>
            <w:highlight w:val="yellow"/>
          </w:rPr>
          <w:t xml:space="preserve"> presentation 15.3% vs 2.7%), their </w:t>
        </w:r>
        <w:r w:rsidR="008070DF">
          <w:rPr>
            <w:rFonts w:cstheme="minorHAnsi"/>
            <w:highlight w:val="yellow"/>
          </w:rPr>
          <w:t>sex (62.1% vs 50.6% male) and were smaller</w:t>
        </w:r>
      </w:ins>
      <w:ins w:id="204" w:author="David Odd" w:date="2022-02-18T13:00:00Z">
        <w:r w:rsidR="008070DF">
          <w:rPr>
            <w:rFonts w:cstheme="minorHAnsi"/>
            <w:highlight w:val="yellow"/>
          </w:rPr>
          <w:t xml:space="preserve">. </w:t>
        </w:r>
      </w:ins>
      <w:ins w:id="205" w:author="Neil Pearce" w:date="2022-02-11T12:11:00Z">
        <w:del w:id="206" w:author="David Odd" w:date="2022-02-18T12:58:00Z">
          <w:r w:rsidR="008D68F8" w:rsidRPr="00B67BB7" w:rsidDel="00D35022">
            <w:rPr>
              <w:rFonts w:cstheme="minorHAnsi"/>
              <w:highlight w:val="yellow"/>
              <w:rPrChange w:id="207" w:author="David Odd" w:date="2022-02-17T18:01:00Z">
                <w:rPr>
                  <w:rFonts w:cstheme="minorHAnsi"/>
                </w:rPr>
              </w:rPrChange>
            </w:rPr>
            <w:delText>-labour</w:delText>
          </w:r>
        </w:del>
      </w:ins>
      <w:ins w:id="208" w:author="Neil Pearce" w:date="2022-02-11T12:12:00Z">
        <w:del w:id="209" w:author="David Odd" w:date="2022-02-18T12:58:00Z">
          <w:r w:rsidR="008D68F8" w:rsidRPr="00B67BB7" w:rsidDel="00D35022">
            <w:rPr>
              <w:rFonts w:cstheme="minorHAnsi"/>
              <w:highlight w:val="yellow"/>
              <w:rPrChange w:id="210" w:author="David Odd" w:date="2022-02-17T18:01:00Z">
                <w:rPr>
                  <w:rFonts w:cstheme="minorHAnsi"/>
                </w:rPr>
              </w:rPrChange>
            </w:rPr>
            <w:delText xml:space="preserve"> vaginal bleeding and </w:delText>
          </w:r>
        </w:del>
      </w:ins>
      <w:del w:id="211" w:author="David Odd" w:date="2022-02-18T12:58:00Z">
        <w:r w:rsidRPr="00B67BB7" w:rsidDel="00D35022">
          <w:rPr>
            <w:rFonts w:cstheme="minorHAnsi"/>
            <w:highlight w:val="yellow"/>
            <w:rPrChange w:id="212" w:author="David Odd" w:date="2022-02-17T18:01:00Z">
              <w:rPr>
                <w:rFonts w:cstheme="minorHAnsi"/>
              </w:rPr>
            </w:rPrChange>
          </w:rPr>
          <w:delText>placenta previa</w:delText>
        </w:r>
      </w:del>
      <w:ins w:id="213" w:author="Neil Pearce" w:date="2022-02-11T12:00:00Z">
        <w:del w:id="214" w:author="David Odd" w:date="2022-02-18T12:58:00Z">
          <w:r w:rsidR="000B05B1" w:rsidRPr="00B67BB7" w:rsidDel="00D35022">
            <w:rPr>
              <w:rFonts w:cstheme="minorHAnsi"/>
              <w:highlight w:val="yellow"/>
              <w:rPrChange w:id="215" w:author="David Odd" w:date="2022-02-17T18:01:00Z">
                <w:rPr>
                  <w:rFonts w:cstheme="minorHAnsi"/>
                </w:rPr>
              </w:rPrChange>
            </w:rPr>
            <w:delText>;</w:delText>
          </w:r>
        </w:del>
      </w:ins>
      <w:del w:id="216" w:author="David Odd" w:date="2022-02-18T12:58:00Z">
        <w:r w:rsidRPr="00B67BB7" w:rsidDel="00D35022">
          <w:rPr>
            <w:rFonts w:cstheme="minorHAnsi"/>
            <w:highlight w:val="yellow"/>
            <w:rPrChange w:id="217" w:author="David Odd" w:date="2022-02-17T18:01:00Z">
              <w:rPr>
                <w:rFonts w:cstheme="minorHAnsi"/>
              </w:rPr>
            </w:rPrChange>
          </w:rPr>
          <w:delText xml:space="preserve"> </w:delText>
        </w:r>
        <w:r w:rsidR="00DB4D45" w:rsidRPr="00B67BB7" w:rsidDel="00D35022">
          <w:rPr>
            <w:rFonts w:cstheme="minorHAnsi"/>
            <w:highlight w:val="yellow"/>
            <w:rPrChange w:id="218" w:author="David Odd" w:date="2022-02-17T18:01:00Z">
              <w:rPr>
                <w:rFonts w:cstheme="minorHAnsi"/>
              </w:rPr>
            </w:rPrChange>
          </w:rPr>
          <w:delText xml:space="preserve">(P=0.02) </w:delText>
        </w:r>
        <w:r w:rsidRPr="00B67BB7" w:rsidDel="00D35022">
          <w:rPr>
            <w:rFonts w:cstheme="minorHAnsi"/>
            <w:highlight w:val="yellow"/>
            <w:rPrChange w:id="219" w:author="David Odd" w:date="2022-02-17T18:01:00Z">
              <w:rPr>
                <w:rFonts w:cstheme="minorHAnsi"/>
              </w:rPr>
            </w:rPrChange>
          </w:rPr>
          <w:delText xml:space="preserve">and infants more likely </w:delText>
        </w:r>
      </w:del>
      <w:del w:id="220" w:author="David Odd" w:date="2022-02-18T13:00:00Z">
        <w:r w:rsidRPr="00B67BB7" w:rsidDel="008070DF">
          <w:rPr>
            <w:rFonts w:cstheme="minorHAnsi"/>
            <w:highlight w:val="yellow"/>
            <w:rPrChange w:id="221" w:author="David Odd" w:date="2022-02-17T18:01:00Z">
              <w:rPr>
                <w:rFonts w:cstheme="minorHAnsi"/>
              </w:rPr>
            </w:rPrChange>
          </w:rPr>
          <w:delText>to be male</w:delText>
        </w:r>
      </w:del>
      <w:ins w:id="222" w:author="Neil Pearce" w:date="2022-02-11T12:15:00Z">
        <w:del w:id="223" w:author="David Odd" w:date="2022-02-18T13:00:00Z">
          <w:r w:rsidR="00073142" w:rsidRPr="00B67BB7" w:rsidDel="008070DF">
            <w:rPr>
              <w:rFonts w:cstheme="minorHAnsi"/>
              <w:highlight w:val="yellow"/>
              <w:rPrChange w:id="224" w:author="David Odd" w:date="2022-02-17T18:01:00Z">
                <w:rPr>
                  <w:rFonts w:cstheme="minorHAnsi"/>
                </w:rPr>
              </w:rPrChange>
            </w:rPr>
            <w:delText>,</w:delText>
          </w:r>
        </w:del>
      </w:ins>
      <w:del w:id="225" w:author="David Odd" w:date="2022-02-18T13:00:00Z">
        <w:r w:rsidRPr="00B67BB7" w:rsidDel="008070DF">
          <w:rPr>
            <w:rFonts w:cstheme="minorHAnsi"/>
            <w:highlight w:val="yellow"/>
            <w:rPrChange w:id="226" w:author="David Odd" w:date="2022-02-17T18:01:00Z">
              <w:rPr>
                <w:rFonts w:cstheme="minorHAnsi"/>
              </w:rPr>
            </w:rPrChange>
          </w:rPr>
          <w:delText xml:space="preserve"> </w:delText>
        </w:r>
        <w:r w:rsidR="00DB4D45" w:rsidRPr="00B67BB7" w:rsidDel="008070DF">
          <w:rPr>
            <w:rFonts w:cstheme="minorHAnsi"/>
            <w:highlight w:val="yellow"/>
            <w:rPrChange w:id="227" w:author="David Odd" w:date="2022-02-17T18:01:00Z">
              <w:rPr>
                <w:rFonts w:cstheme="minorHAnsi"/>
              </w:rPr>
            </w:rPrChange>
          </w:rPr>
          <w:delText xml:space="preserve">(P&lt;0.001) </w:delText>
        </w:r>
        <w:r w:rsidRPr="00B67BB7" w:rsidDel="008070DF">
          <w:rPr>
            <w:rFonts w:cstheme="minorHAnsi"/>
            <w:highlight w:val="yellow"/>
            <w:rPrChange w:id="228" w:author="David Odd" w:date="2022-02-17T18:01:00Z">
              <w:rPr>
                <w:rFonts w:cstheme="minorHAnsi"/>
              </w:rPr>
            </w:rPrChange>
          </w:rPr>
          <w:delText>and from multiple births</w:delText>
        </w:r>
      </w:del>
      <w:ins w:id="229" w:author="Neil Pearce" w:date="2022-02-11T12:16:00Z">
        <w:del w:id="230" w:author="David Odd" w:date="2022-02-18T13:00:00Z">
          <w:r w:rsidR="00073142" w:rsidRPr="00B67BB7" w:rsidDel="008070DF">
            <w:rPr>
              <w:rFonts w:cstheme="minorHAnsi"/>
              <w:highlight w:val="yellow"/>
              <w:rPrChange w:id="231" w:author="David Odd" w:date="2022-02-17T18:01:00Z">
                <w:rPr>
                  <w:rFonts w:cstheme="minorHAnsi"/>
                </w:rPr>
              </w:rPrChange>
            </w:rPr>
            <w:delText xml:space="preserve"> and have a lower birth weight</w:delText>
          </w:r>
        </w:del>
      </w:ins>
      <w:del w:id="232" w:author="David Odd" w:date="2022-02-18T13:00:00Z">
        <w:r w:rsidR="00DB4D45" w:rsidRPr="00B67BB7" w:rsidDel="008070DF">
          <w:rPr>
            <w:rFonts w:cstheme="minorHAnsi"/>
            <w:highlight w:val="yellow"/>
            <w:rPrChange w:id="233" w:author="David Odd" w:date="2022-02-17T18:01:00Z">
              <w:rPr>
                <w:rFonts w:cstheme="minorHAnsi"/>
              </w:rPr>
            </w:rPrChange>
          </w:rPr>
          <w:delText xml:space="preserve"> (P=0.006)</w:delText>
        </w:r>
      </w:del>
      <w:ins w:id="234" w:author="Neil Pearce" w:date="2022-02-11T12:01:00Z">
        <w:del w:id="235" w:author="David Odd" w:date="2022-02-18T13:00:00Z">
          <w:r w:rsidR="000B05B1" w:rsidRPr="00B67BB7" w:rsidDel="008070DF">
            <w:rPr>
              <w:rFonts w:cstheme="minorHAnsi"/>
              <w:highlight w:val="yellow"/>
              <w:rPrChange w:id="236" w:author="David Odd" w:date="2022-02-17T18:01:00Z">
                <w:rPr>
                  <w:rFonts w:cstheme="minorHAnsi"/>
                </w:rPr>
              </w:rPrChange>
            </w:rPr>
            <w:delText xml:space="preserve">. </w:delText>
          </w:r>
        </w:del>
      </w:ins>
      <w:del w:id="237" w:author="David Odd" w:date="2022-02-18T13:00:00Z">
        <w:r w:rsidRPr="00B67BB7" w:rsidDel="008070DF">
          <w:rPr>
            <w:rFonts w:cstheme="minorHAnsi"/>
            <w:highlight w:val="yellow"/>
            <w:rPrChange w:id="238" w:author="David Odd" w:date="2022-02-17T18:01:00Z">
              <w:rPr>
                <w:rFonts w:cstheme="minorHAnsi"/>
              </w:rPr>
            </w:rPrChange>
          </w:rPr>
          <w:delText>; but otherwise,</w:delText>
        </w:r>
      </w:del>
      <w:ins w:id="239" w:author="Neil Pearce" w:date="2022-02-11T12:01:00Z">
        <w:del w:id="240" w:author="David Odd" w:date="2022-02-18T13:00:00Z">
          <w:r w:rsidR="000B05B1" w:rsidRPr="00B67BB7" w:rsidDel="008070DF">
            <w:rPr>
              <w:rFonts w:cstheme="minorHAnsi"/>
              <w:highlight w:val="yellow"/>
              <w:rPrChange w:id="241" w:author="David Odd" w:date="2022-02-17T18:01:00Z">
                <w:rPr>
                  <w:rFonts w:cstheme="minorHAnsi"/>
                </w:rPr>
              </w:rPrChange>
            </w:rPr>
            <w:delText>Other</w:delText>
          </w:r>
        </w:del>
      </w:ins>
      <w:del w:id="242" w:author="David Odd" w:date="2022-02-18T13:00:00Z">
        <w:r w:rsidRPr="00B67BB7" w:rsidDel="008070DF">
          <w:rPr>
            <w:rFonts w:cstheme="minorHAnsi"/>
            <w:highlight w:val="yellow"/>
            <w:rPrChange w:id="243" w:author="David Odd" w:date="2022-02-17T18:01:00Z">
              <w:rPr>
                <w:rFonts w:cstheme="minorHAnsi"/>
              </w:rPr>
            </w:rPrChange>
          </w:rPr>
          <w:delText xml:space="preserve"> antenatal </w:delText>
        </w:r>
      </w:del>
      <w:ins w:id="244" w:author="Neil Pearce" w:date="2022-02-11T12:01:00Z">
        <w:del w:id="245" w:author="David Odd" w:date="2022-02-18T13:00:00Z">
          <w:r w:rsidR="000B05B1" w:rsidRPr="00B67BB7" w:rsidDel="008070DF">
            <w:rPr>
              <w:rFonts w:cstheme="minorHAnsi"/>
              <w:highlight w:val="yellow"/>
              <w:rPrChange w:id="246" w:author="David Odd" w:date="2022-02-17T18:01:00Z">
                <w:rPr>
                  <w:rFonts w:cstheme="minorHAnsi"/>
                </w:rPr>
              </w:rPrChange>
            </w:rPr>
            <w:delText xml:space="preserve">and infant characteristics </w:delText>
          </w:r>
        </w:del>
      </w:ins>
      <w:del w:id="247" w:author="David Odd" w:date="2022-02-18T13:00:00Z">
        <w:r w:rsidRPr="00B67BB7" w:rsidDel="008070DF">
          <w:rPr>
            <w:rFonts w:cstheme="minorHAnsi"/>
            <w:highlight w:val="yellow"/>
            <w:rPrChange w:id="248" w:author="David Odd" w:date="2022-02-17T18:01:00Z">
              <w:rPr>
                <w:rFonts w:cstheme="minorHAnsi"/>
              </w:rPr>
            </w:rPrChange>
          </w:rPr>
          <w:delText>risk factors d</w:delText>
        </w:r>
      </w:del>
      <w:ins w:id="249" w:author="Neil Pearce" w:date="2022-02-11T12:01:00Z">
        <w:del w:id="250" w:author="David Odd" w:date="2022-02-18T13:00:00Z">
          <w:r w:rsidR="000B05B1" w:rsidRPr="00B67BB7" w:rsidDel="008070DF">
            <w:rPr>
              <w:rFonts w:cstheme="minorHAnsi"/>
              <w:highlight w:val="yellow"/>
              <w:rPrChange w:id="251" w:author="David Odd" w:date="2022-02-17T18:01:00Z">
                <w:rPr>
                  <w:rFonts w:cstheme="minorHAnsi"/>
                </w:rPr>
              </w:rPrChange>
            </w:rPr>
            <w:delText>d</w:delText>
          </w:r>
        </w:del>
      </w:ins>
      <w:del w:id="252" w:author="David Odd" w:date="2022-02-18T13:00:00Z">
        <w:r w:rsidRPr="00B67BB7" w:rsidDel="008070DF">
          <w:rPr>
            <w:rFonts w:cstheme="minorHAnsi"/>
            <w:highlight w:val="yellow"/>
            <w:rPrChange w:id="253" w:author="David Odd" w:date="2022-02-17T18:01:00Z">
              <w:rPr>
                <w:rFonts w:cstheme="minorHAnsi"/>
              </w:rPr>
            </w:rPrChange>
          </w:rPr>
          <w:delText xml:space="preserve">id not appear to differ substantially. </w:delText>
        </w:r>
      </w:del>
      <w:del w:id="254" w:author="Neil Pearce" w:date="2022-02-11T12:09:00Z">
        <w:r w:rsidR="002273D4" w:rsidRPr="00B67BB7" w:rsidDel="008D68F8">
          <w:rPr>
            <w:rFonts w:cstheme="minorHAnsi"/>
            <w:highlight w:val="yellow"/>
            <w:rPrChange w:id="255" w:author="David Odd" w:date="2022-02-17T18:01:00Z">
              <w:rPr>
                <w:rFonts w:cstheme="minorHAnsi"/>
              </w:rPr>
            </w:rPrChange>
          </w:rPr>
          <w:delText xml:space="preserve">For </w:delText>
        </w:r>
        <w:r w:rsidRPr="00B67BB7" w:rsidDel="008D68F8">
          <w:rPr>
            <w:rFonts w:cstheme="minorHAnsi"/>
            <w:highlight w:val="yellow"/>
            <w:rPrChange w:id="256" w:author="David Odd" w:date="2022-02-17T18:01:00Z">
              <w:rPr>
                <w:rFonts w:cstheme="minorHAnsi"/>
              </w:rPr>
            </w:rPrChange>
          </w:rPr>
          <w:delText>growth measures, i</w:delText>
        </w:r>
      </w:del>
      <w:ins w:id="257" w:author="Neil Pearce" w:date="2022-02-11T12:09:00Z">
        <w:del w:id="258" w:author="David Odd" w:date="2022-02-18T13:00:00Z">
          <w:r w:rsidR="008D68F8" w:rsidRPr="00B67BB7" w:rsidDel="008070DF">
            <w:rPr>
              <w:rFonts w:cstheme="minorHAnsi"/>
              <w:highlight w:val="yellow"/>
              <w:rPrChange w:id="259" w:author="David Odd" w:date="2022-02-17T18:01:00Z">
                <w:rPr>
                  <w:rFonts w:cstheme="minorHAnsi"/>
                </w:rPr>
              </w:rPrChange>
            </w:rPr>
            <w:delText>I</w:delText>
          </w:r>
        </w:del>
      </w:ins>
      <w:del w:id="260" w:author="David Odd" w:date="2022-02-18T13:00:00Z">
        <w:r w:rsidRPr="00B67BB7" w:rsidDel="008070DF">
          <w:rPr>
            <w:rFonts w:cstheme="minorHAnsi"/>
            <w:highlight w:val="yellow"/>
            <w:rPrChange w:id="261" w:author="David Odd" w:date="2022-02-17T18:01:00Z">
              <w:rPr>
                <w:rFonts w:cstheme="minorHAnsi"/>
              </w:rPr>
            </w:rPrChange>
          </w:rPr>
          <w:delText xml:space="preserve">nfants with HIE </w:delText>
        </w:r>
      </w:del>
      <w:ins w:id="262" w:author="Neil Pearce" w:date="2022-02-11T12:20:00Z">
        <w:del w:id="263" w:author="David Odd" w:date="2022-02-18T13:00:00Z">
          <w:r w:rsidR="005E306D" w:rsidRPr="00B67BB7" w:rsidDel="008070DF">
            <w:rPr>
              <w:rFonts w:cstheme="minorHAnsi"/>
              <w:highlight w:val="yellow"/>
              <w:rPrChange w:id="264" w:author="David Odd" w:date="2022-02-17T18:01:00Z">
                <w:rPr>
                  <w:rFonts w:cstheme="minorHAnsi"/>
                </w:rPr>
              </w:rPrChange>
            </w:rPr>
            <w:delText>were more likely to have a sibling with</w:delText>
          </w:r>
        </w:del>
      </w:ins>
      <w:ins w:id="265" w:author="Neil Pearce" w:date="2022-02-11T12:21:00Z">
        <w:del w:id="266" w:author="David Odd" w:date="2022-02-18T13:00:00Z">
          <w:r w:rsidR="005E306D" w:rsidRPr="00B67BB7" w:rsidDel="008070DF">
            <w:rPr>
              <w:rFonts w:cstheme="minorHAnsi"/>
              <w:highlight w:val="yellow"/>
              <w:rPrChange w:id="267" w:author="David Odd" w:date="2022-02-17T18:01:00Z">
                <w:rPr>
                  <w:rFonts w:cstheme="minorHAnsi"/>
                </w:rPr>
              </w:rPrChange>
            </w:rPr>
            <w:delText xml:space="preserve"> a developmental disorder,</w:delText>
          </w:r>
        </w:del>
      </w:ins>
      <w:ins w:id="268" w:author="Neil Pearce" w:date="2022-02-11T12:20:00Z">
        <w:del w:id="269" w:author="David Odd" w:date="2022-02-18T13:00:00Z">
          <w:r w:rsidR="005E306D" w:rsidRPr="00B67BB7" w:rsidDel="008070DF">
            <w:rPr>
              <w:rFonts w:cstheme="minorHAnsi"/>
              <w:highlight w:val="yellow"/>
              <w:rPrChange w:id="270" w:author="David Odd" w:date="2022-02-17T18:01:00Z">
                <w:rPr>
                  <w:rFonts w:cstheme="minorHAnsi"/>
                </w:rPr>
              </w:rPrChange>
            </w:rPr>
            <w:delText xml:space="preserve"> </w:delText>
          </w:r>
        </w:del>
      </w:ins>
      <w:ins w:id="271" w:author="Neil Pearce" w:date="2022-02-11T12:10:00Z">
        <w:del w:id="272" w:author="David Odd" w:date="2022-02-18T13:00:00Z">
          <w:r w:rsidR="008D68F8" w:rsidRPr="00B67BB7" w:rsidDel="008070DF">
            <w:rPr>
              <w:rFonts w:cstheme="minorHAnsi"/>
              <w:highlight w:val="yellow"/>
              <w:rPrChange w:id="273" w:author="David Odd" w:date="2022-02-17T18:01:00Z">
                <w:rPr>
                  <w:rFonts w:cstheme="minorHAnsi"/>
                </w:rPr>
              </w:rPrChange>
            </w:rPr>
            <w:delText xml:space="preserve">had lower birthweight </w:delText>
          </w:r>
        </w:del>
      </w:ins>
      <w:del w:id="274" w:author="David Odd" w:date="2022-02-18T13:00:00Z">
        <w:r w:rsidRPr="00B67BB7" w:rsidDel="008070DF">
          <w:rPr>
            <w:rFonts w:cstheme="minorHAnsi"/>
            <w:highlight w:val="yellow"/>
            <w:rPrChange w:id="275" w:author="David Odd" w:date="2022-02-17T18:01:00Z">
              <w:rPr>
                <w:rFonts w:cstheme="minorHAnsi"/>
              </w:rPr>
            </w:rPrChange>
          </w:rPr>
          <w:delText>were more likely to be poorly grown</w:delText>
        </w:r>
        <w:r w:rsidR="00DB4D45" w:rsidRPr="00B67BB7" w:rsidDel="008070DF">
          <w:rPr>
            <w:rFonts w:cstheme="minorHAnsi"/>
            <w:highlight w:val="yellow"/>
            <w:rPrChange w:id="276" w:author="David Odd" w:date="2022-02-17T18:01:00Z">
              <w:rPr>
                <w:rFonts w:cstheme="minorHAnsi"/>
              </w:rPr>
            </w:rPrChange>
          </w:rPr>
          <w:delText xml:space="preserve"> (P&lt;0.001)</w:delText>
        </w:r>
        <w:r w:rsidRPr="00B67BB7" w:rsidDel="008070DF">
          <w:rPr>
            <w:rFonts w:cstheme="minorHAnsi"/>
            <w:highlight w:val="yellow"/>
            <w:rPrChange w:id="277" w:author="David Odd" w:date="2022-02-17T18:01:00Z">
              <w:rPr>
                <w:rFonts w:cstheme="minorHAnsi"/>
              </w:rPr>
            </w:rPrChange>
          </w:rPr>
          <w:delText xml:space="preserve">. </w:delText>
        </w:r>
      </w:del>
      <w:ins w:id="278" w:author="Neil Pearce" w:date="2022-02-11T12:18:00Z">
        <w:del w:id="279" w:author="David Odd" w:date="2022-02-18T13:00:00Z">
          <w:r w:rsidR="005E306D" w:rsidRPr="00B67BB7" w:rsidDel="008070DF">
            <w:rPr>
              <w:rFonts w:cstheme="minorHAnsi"/>
              <w:highlight w:val="yellow"/>
              <w:rPrChange w:id="280" w:author="David Odd" w:date="2022-02-17T18:01:00Z">
                <w:rPr>
                  <w:rFonts w:cstheme="minorHAnsi"/>
                </w:rPr>
              </w:rPrChange>
            </w:rPr>
            <w:delText>and</w:delText>
          </w:r>
        </w:del>
      </w:ins>
      <w:ins w:id="281" w:author="Neil Pearce" w:date="2022-02-11T12:19:00Z">
        <w:del w:id="282" w:author="David Odd" w:date="2022-02-18T13:00:00Z">
          <w:r w:rsidR="005E306D" w:rsidRPr="00B67BB7" w:rsidDel="008070DF">
            <w:rPr>
              <w:rFonts w:cstheme="minorHAnsi"/>
              <w:highlight w:val="yellow"/>
              <w:rPrChange w:id="283" w:author="David Odd" w:date="2022-02-17T18:01:00Z">
                <w:rPr>
                  <w:rFonts w:cstheme="minorHAnsi"/>
                </w:rPr>
              </w:rPrChange>
            </w:rPr>
            <w:delText xml:space="preserve"> </w:delText>
          </w:r>
        </w:del>
      </w:ins>
      <w:ins w:id="284" w:author="Neil Pearce" w:date="2022-02-11T12:21:00Z">
        <w:del w:id="285" w:author="David Odd" w:date="2022-02-18T13:00:00Z">
          <w:r w:rsidR="005E306D" w:rsidRPr="00B67BB7" w:rsidDel="008070DF">
            <w:rPr>
              <w:rFonts w:cstheme="minorHAnsi"/>
              <w:highlight w:val="yellow"/>
              <w:rPrChange w:id="286" w:author="David Odd" w:date="2022-02-17T18:01:00Z">
                <w:rPr>
                  <w:rFonts w:cstheme="minorHAnsi"/>
                </w:rPr>
              </w:rPrChange>
            </w:rPr>
            <w:delText xml:space="preserve">had more adverse </w:delText>
          </w:r>
        </w:del>
      </w:ins>
      <w:ins w:id="287" w:author="Neil Pearce" w:date="2022-02-11T12:19:00Z">
        <w:del w:id="288" w:author="David Odd" w:date="2022-02-18T13:00:00Z">
          <w:r w:rsidR="005E306D" w:rsidRPr="00B67BB7" w:rsidDel="008070DF">
            <w:rPr>
              <w:rFonts w:cstheme="minorHAnsi"/>
              <w:highlight w:val="yellow"/>
              <w:rPrChange w:id="289" w:author="David Odd" w:date="2022-02-17T18:01:00Z">
                <w:rPr>
                  <w:rFonts w:cstheme="minorHAnsi"/>
                </w:rPr>
              </w:rPrChange>
            </w:rPr>
            <w:delText xml:space="preserve">intrapartum characteristics, including breach </w:delText>
          </w:r>
        </w:del>
      </w:ins>
      <w:ins w:id="290" w:author="Neil Pearce" w:date="2022-02-11T12:20:00Z">
        <w:del w:id="291" w:author="David Odd" w:date="2022-02-18T13:00:00Z">
          <w:r w:rsidR="005E306D" w:rsidRPr="00B67BB7" w:rsidDel="008070DF">
            <w:rPr>
              <w:rFonts w:cstheme="minorHAnsi"/>
              <w:highlight w:val="yellow"/>
              <w:rPrChange w:id="292" w:author="David Odd" w:date="2022-02-17T18:01:00Z">
                <w:rPr>
                  <w:rFonts w:cstheme="minorHAnsi"/>
                </w:rPr>
              </w:rPrChange>
            </w:rPr>
            <w:delText>presentation,</w:delText>
          </w:r>
        </w:del>
      </w:ins>
      <w:ins w:id="293" w:author="Neil Pearce" w:date="2022-02-11T12:22:00Z">
        <w:del w:id="294" w:author="David Odd" w:date="2022-02-18T13:00:00Z">
          <w:r w:rsidR="005E306D" w:rsidRPr="00B67BB7" w:rsidDel="008070DF">
            <w:rPr>
              <w:rFonts w:cstheme="minorHAnsi"/>
              <w:highlight w:val="yellow"/>
              <w:rPrChange w:id="295" w:author="David Odd" w:date="2022-02-17T18:01:00Z">
                <w:rPr>
                  <w:rFonts w:cstheme="minorHAnsi"/>
                </w:rPr>
              </w:rPrChange>
            </w:rPr>
            <w:delText xml:space="preserve"> cord prolapse</w:delText>
          </w:r>
          <w:r w:rsidR="0012374E" w:rsidRPr="00B67BB7" w:rsidDel="008070DF">
            <w:rPr>
              <w:rFonts w:cstheme="minorHAnsi"/>
              <w:highlight w:val="yellow"/>
              <w:rPrChange w:id="296" w:author="David Odd" w:date="2022-02-17T18:01:00Z">
                <w:rPr>
                  <w:rFonts w:cstheme="minorHAnsi"/>
                </w:rPr>
              </w:rPrChange>
            </w:rPr>
            <w:delText xml:space="preserve"> and </w:delText>
          </w:r>
        </w:del>
      </w:ins>
      <w:ins w:id="297" w:author="Neil Pearce" w:date="2022-02-11T12:23:00Z">
        <w:del w:id="298" w:author="David Odd" w:date="2022-02-18T13:00:00Z">
          <w:r w:rsidR="0012374E" w:rsidRPr="00B67BB7" w:rsidDel="008070DF">
            <w:rPr>
              <w:rFonts w:cstheme="minorHAnsi"/>
              <w:highlight w:val="yellow"/>
              <w:rPrChange w:id="299" w:author="David Odd" w:date="2022-02-17T18:01:00Z">
                <w:rPr>
                  <w:rFonts w:cstheme="minorHAnsi"/>
                </w:rPr>
              </w:rPrChange>
            </w:rPr>
            <w:delText>delivery</w:delText>
          </w:r>
        </w:del>
      </w:ins>
      <w:ins w:id="300" w:author="Neil Pearce" w:date="2022-02-11T12:22:00Z">
        <w:del w:id="301" w:author="David Odd" w:date="2022-02-18T13:00:00Z">
          <w:r w:rsidR="0012374E" w:rsidRPr="00B67BB7" w:rsidDel="008070DF">
            <w:rPr>
              <w:rFonts w:cstheme="minorHAnsi"/>
              <w:highlight w:val="yellow"/>
              <w:rPrChange w:id="302" w:author="David Odd" w:date="2022-02-17T18:01:00Z">
                <w:rPr>
                  <w:rFonts w:cstheme="minorHAnsi"/>
                </w:rPr>
              </w:rPrChange>
            </w:rPr>
            <w:delText xml:space="preserve"> by </w:delText>
          </w:r>
        </w:del>
      </w:ins>
      <w:ins w:id="303" w:author="Neil Pearce" w:date="2022-02-11T12:23:00Z">
        <w:del w:id="304" w:author="David Odd" w:date="2022-02-18T13:00:00Z">
          <w:r w:rsidR="0012374E" w:rsidRPr="00B67BB7" w:rsidDel="008070DF">
            <w:rPr>
              <w:rFonts w:cstheme="minorHAnsi"/>
              <w:highlight w:val="yellow"/>
              <w:rPrChange w:id="305" w:author="David Odd" w:date="2022-02-17T18:01:00Z">
                <w:rPr>
                  <w:rFonts w:cstheme="minorHAnsi"/>
                </w:rPr>
              </w:rPrChange>
            </w:rPr>
            <w:delText>Caesarean</w:delText>
          </w:r>
        </w:del>
      </w:ins>
      <w:ins w:id="306" w:author="Neil Pearce" w:date="2022-02-11T12:22:00Z">
        <w:del w:id="307" w:author="David Odd" w:date="2022-02-18T13:00:00Z">
          <w:r w:rsidR="0012374E" w:rsidRPr="00B67BB7" w:rsidDel="008070DF">
            <w:rPr>
              <w:rFonts w:cstheme="minorHAnsi"/>
              <w:highlight w:val="yellow"/>
              <w:rPrChange w:id="308" w:author="David Odd" w:date="2022-02-17T18:01:00Z">
                <w:rPr>
                  <w:rFonts w:cstheme="minorHAnsi"/>
                </w:rPr>
              </w:rPrChange>
            </w:rPr>
            <w:delText xml:space="preserve"> section</w:delText>
          </w:r>
        </w:del>
      </w:ins>
      <w:del w:id="309" w:author="David Odd" w:date="2022-02-18T13:00:00Z">
        <w:r w:rsidRPr="00B67BB7" w:rsidDel="008070DF">
          <w:rPr>
            <w:rFonts w:cstheme="minorHAnsi"/>
            <w:highlight w:val="yellow"/>
            <w:rPrChange w:id="310" w:author="David Odd" w:date="2022-02-17T18:01:00Z">
              <w:rPr>
                <w:rFonts w:cstheme="minorHAnsi"/>
              </w:rPr>
            </w:rPrChange>
          </w:rPr>
          <w:delText>Infants with, and without HIE, differed for most of the intrapartum factors except the recording of a nuchal cord</w:delText>
        </w:r>
        <w:r w:rsidR="00DB4D45" w:rsidRPr="00B67BB7" w:rsidDel="008070DF">
          <w:rPr>
            <w:rFonts w:cstheme="minorHAnsi"/>
            <w:highlight w:val="yellow"/>
            <w:rPrChange w:id="311" w:author="David Odd" w:date="2022-02-17T18:01:00Z">
              <w:rPr>
                <w:rFonts w:cstheme="minorHAnsi"/>
              </w:rPr>
            </w:rPrChange>
          </w:rPr>
          <w:delText xml:space="preserve"> (P=0.64)</w:delText>
        </w:r>
        <w:r w:rsidRPr="00B67BB7" w:rsidDel="008070DF">
          <w:rPr>
            <w:rFonts w:cstheme="minorHAnsi"/>
            <w:highlight w:val="yellow"/>
            <w:rPrChange w:id="312" w:author="David Odd" w:date="2022-02-17T18:01:00Z">
              <w:rPr>
                <w:rFonts w:cstheme="minorHAnsi"/>
              </w:rPr>
            </w:rPrChange>
          </w:rPr>
          <w:delText>.</w:delText>
        </w:r>
      </w:del>
    </w:p>
    <w:p w14:paraId="4686DF27" w14:textId="77777777" w:rsidR="00562222" w:rsidRPr="00C81F80" w:rsidRDefault="00562222" w:rsidP="00172234">
      <w:pPr>
        <w:rPr>
          <w:rFonts w:cstheme="minorHAnsi"/>
        </w:rPr>
      </w:pPr>
    </w:p>
    <w:p w14:paraId="592F5451" w14:textId="07C29FEA" w:rsidR="00FF7667" w:rsidRPr="00C81F80" w:rsidRDefault="00FF7667" w:rsidP="00172234">
      <w:pPr>
        <w:rPr>
          <w:rFonts w:cstheme="minorHAnsi"/>
        </w:rPr>
      </w:pPr>
    </w:p>
    <w:p w14:paraId="507D8A7B" w14:textId="620BE940" w:rsidR="00FF7667" w:rsidRPr="00C81F80" w:rsidRDefault="00FF7667" w:rsidP="000D4320">
      <w:pPr>
        <w:pStyle w:val="Heading3"/>
      </w:pPr>
      <w:r w:rsidRPr="00C81F80">
        <w:t xml:space="preserve">Feature </w:t>
      </w:r>
      <w:r w:rsidR="00B943C2">
        <w:t>preparation</w:t>
      </w:r>
    </w:p>
    <w:p w14:paraId="2D2CE86F" w14:textId="2EDDB28E" w:rsidR="00FF7667" w:rsidRPr="00C81F80" w:rsidRDefault="00FF7667" w:rsidP="00172234">
      <w:pPr>
        <w:rPr>
          <w:rFonts w:cstheme="minorHAnsi"/>
        </w:rPr>
      </w:pPr>
    </w:p>
    <w:p w14:paraId="7D3E2B3F" w14:textId="6A239958" w:rsidR="00B66F80" w:rsidRPr="00C81F80" w:rsidRDefault="00FD3045" w:rsidP="00172234">
      <w:pPr>
        <w:rPr>
          <w:rFonts w:cstheme="minorHAnsi"/>
        </w:rPr>
      </w:pPr>
      <w:r w:rsidRPr="00C81F80">
        <w:rPr>
          <w:rFonts w:cstheme="minorHAnsi"/>
        </w:rPr>
        <w:t>Of the 518 variables provided in the CPP dataset</w:t>
      </w:r>
      <w:r w:rsidR="00E0110D" w:rsidRPr="00C81F80">
        <w:rPr>
          <w:rFonts w:cstheme="minorHAnsi"/>
        </w:rPr>
        <w:t xml:space="preserve"> (</w:t>
      </w:r>
      <w:r w:rsidR="00E0110D" w:rsidRPr="00C81F80">
        <w:rPr>
          <w:rFonts w:cstheme="minorHAnsi"/>
          <w:b/>
          <w:bCs/>
        </w:rPr>
        <w:t>Figure 2</w:t>
      </w:r>
      <w:r w:rsidR="00E0110D" w:rsidRPr="00C81F80">
        <w:rPr>
          <w:rFonts w:cstheme="minorHAnsi"/>
        </w:rPr>
        <w:t>)</w:t>
      </w:r>
      <w:r w:rsidRPr="00C81F80">
        <w:rPr>
          <w:rFonts w:cstheme="minorHAnsi"/>
        </w:rPr>
        <w:t>, 28 (5%) were removed due to high missingness (&gt;5%)</w:t>
      </w:r>
      <w:r w:rsidR="00E0110D" w:rsidRPr="00C81F80">
        <w:rPr>
          <w:rFonts w:cstheme="minorHAnsi"/>
        </w:rPr>
        <w:t>. The variables were split</w:t>
      </w:r>
      <w:r w:rsidR="00D177E0" w:rsidRPr="00C81F80">
        <w:rPr>
          <w:rFonts w:cstheme="minorHAnsi"/>
        </w:rPr>
        <w:t xml:space="preserve"> by type into ordinal (n=26), continuous (n=27) and unordered categorical (n=437).</w:t>
      </w:r>
      <w:r w:rsidR="00923E1F" w:rsidRPr="00C81F80">
        <w:rPr>
          <w:rFonts w:cstheme="minorHAnsi"/>
        </w:rPr>
        <w:t xml:space="preserve"> </w:t>
      </w:r>
      <w:r w:rsidR="00D92302" w:rsidRPr="00C81F80">
        <w:rPr>
          <w:rFonts w:cstheme="minorHAnsi"/>
        </w:rPr>
        <w:t>U</w:t>
      </w:r>
      <w:r w:rsidR="00923E1F" w:rsidRPr="00C81F80">
        <w:rPr>
          <w:rFonts w:cstheme="minorHAnsi"/>
        </w:rPr>
        <w:t>nordered c</w:t>
      </w:r>
      <w:r w:rsidR="00827C2D" w:rsidRPr="00C81F80">
        <w:rPr>
          <w:rFonts w:cstheme="minorHAnsi"/>
        </w:rPr>
        <w:t>ategorical variables were one-hot encoded separat</w:t>
      </w:r>
      <w:r w:rsidR="00AE2401" w:rsidRPr="00C81F80">
        <w:rPr>
          <w:rFonts w:cstheme="minorHAnsi"/>
        </w:rPr>
        <w:t xml:space="preserve">ing </w:t>
      </w:r>
      <w:r w:rsidR="00827C2D" w:rsidRPr="00C81F80">
        <w:rPr>
          <w:rFonts w:cstheme="minorHAnsi"/>
        </w:rPr>
        <w:t xml:space="preserve">the fields into </w:t>
      </w:r>
      <w:r w:rsidR="00AE389A" w:rsidRPr="00C81F80">
        <w:rPr>
          <w:rFonts w:cstheme="minorHAnsi"/>
        </w:rPr>
        <w:t xml:space="preserve">n=2126 </w:t>
      </w:r>
      <w:r w:rsidR="00827C2D" w:rsidRPr="00C81F80">
        <w:rPr>
          <w:rFonts w:cstheme="minorHAnsi"/>
        </w:rPr>
        <w:t xml:space="preserve">multiple binary </w:t>
      </w:r>
      <w:r w:rsidR="00AE2401" w:rsidRPr="00C81F80">
        <w:rPr>
          <w:rFonts w:cstheme="minorHAnsi"/>
        </w:rPr>
        <w:t xml:space="preserve">(dummy) </w:t>
      </w:r>
      <w:r w:rsidR="00827C2D" w:rsidRPr="00C81F80">
        <w:rPr>
          <w:rFonts w:cstheme="minorHAnsi"/>
        </w:rPr>
        <w:t>variables</w:t>
      </w:r>
      <w:r w:rsidR="00AE389A" w:rsidRPr="00C81F80">
        <w:rPr>
          <w:rFonts w:cstheme="minorHAnsi"/>
        </w:rPr>
        <w:t xml:space="preserve">. </w:t>
      </w:r>
      <w:r w:rsidR="00D92302" w:rsidRPr="00C81F80">
        <w:rPr>
          <w:rFonts w:cstheme="minorHAnsi"/>
        </w:rPr>
        <w:t xml:space="preserve">The combined </w:t>
      </w:r>
      <w:r w:rsidR="00A87DB0" w:rsidRPr="00C81F80">
        <w:rPr>
          <w:rFonts w:cstheme="minorHAnsi"/>
        </w:rPr>
        <w:t xml:space="preserve">set </w:t>
      </w:r>
      <w:r w:rsidR="00D92302" w:rsidRPr="00C81F80">
        <w:rPr>
          <w:rFonts w:cstheme="minorHAnsi"/>
        </w:rPr>
        <w:t xml:space="preserve">contained </w:t>
      </w:r>
      <w:r w:rsidR="00132ABB" w:rsidRPr="00C81F80">
        <w:rPr>
          <w:rFonts w:cstheme="minorHAnsi"/>
        </w:rPr>
        <w:t xml:space="preserve">n=2179 </w:t>
      </w:r>
      <w:r w:rsidR="00A87DB0" w:rsidRPr="00C81F80">
        <w:rPr>
          <w:rFonts w:cstheme="minorHAnsi"/>
        </w:rPr>
        <w:t>features</w:t>
      </w:r>
      <w:r w:rsidR="00C353F5" w:rsidRPr="00C81F80">
        <w:rPr>
          <w:rFonts w:cstheme="minorHAnsi"/>
        </w:rPr>
        <w:t xml:space="preserve"> which were split by collection point during pregnancy into antenatal (n=1729</w:t>
      </w:r>
      <w:r w:rsidR="00274441" w:rsidRPr="00C81F80">
        <w:rPr>
          <w:rFonts w:cstheme="minorHAnsi"/>
        </w:rPr>
        <w:t>)</w:t>
      </w:r>
      <w:r w:rsidR="002A7B16" w:rsidRPr="00C81F80">
        <w:rPr>
          <w:rFonts w:cstheme="minorHAnsi"/>
        </w:rPr>
        <w:t xml:space="preserve">, antenatal and </w:t>
      </w:r>
      <w:r w:rsidR="00C353F5" w:rsidRPr="00C81F80">
        <w:rPr>
          <w:rFonts w:cstheme="minorHAnsi"/>
        </w:rPr>
        <w:t>growt</w:t>
      </w:r>
      <w:r w:rsidR="000E2EE1" w:rsidRPr="00C81F80">
        <w:rPr>
          <w:rFonts w:cstheme="minorHAnsi"/>
        </w:rPr>
        <w:t>h measures (n=</w:t>
      </w:r>
      <w:r w:rsidR="00C026E7" w:rsidRPr="00C81F80">
        <w:rPr>
          <w:rFonts w:cstheme="minorHAnsi"/>
        </w:rPr>
        <w:t>2115</w:t>
      </w:r>
      <w:r w:rsidR="000E2EE1" w:rsidRPr="00C81F80">
        <w:rPr>
          <w:rFonts w:cstheme="minorHAnsi"/>
        </w:rPr>
        <w:t>)</w:t>
      </w:r>
      <w:r w:rsidR="00274441" w:rsidRPr="00C81F80">
        <w:rPr>
          <w:rFonts w:cstheme="minorHAnsi"/>
        </w:rPr>
        <w:t>, and antenatal and intrapartum (n=2230).</w:t>
      </w:r>
    </w:p>
    <w:p w14:paraId="184F5951" w14:textId="77777777" w:rsidR="00CA6731" w:rsidRPr="00C81F80" w:rsidRDefault="00CA6731" w:rsidP="00172234">
      <w:pPr>
        <w:rPr>
          <w:rFonts w:cstheme="minorHAnsi"/>
        </w:rPr>
      </w:pPr>
    </w:p>
    <w:p w14:paraId="0E5203A0" w14:textId="1BF772F0" w:rsidR="00AB60D2" w:rsidRPr="00C81F80" w:rsidRDefault="00594C00" w:rsidP="00172234">
      <w:pPr>
        <w:rPr>
          <w:rFonts w:cstheme="minorHAnsi"/>
        </w:rPr>
      </w:pPr>
      <w:r>
        <w:rPr>
          <w:rFonts w:cstheme="minorHAnsi"/>
        </w:rPr>
        <w:t>Feature r</w:t>
      </w:r>
      <w:r w:rsidR="009E507B" w:rsidRPr="00C81F80">
        <w:rPr>
          <w:rFonts w:cstheme="minorHAnsi"/>
        </w:rPr>
        <w:t xml:space="preserve">ankings for </w:t>
      </w:r>
      <w:commentRangeStart w:id="313"/>
      <w:r w:rsidR="005268AF" w:rsidRPr="00C81F80">
        <w:rPr>
          <w:rFonts w:cstheme="minorHAnsi"/>
        </w:rPr>
        <w:t>e</w:t>
      </w:r>
      <w:r w:rsidR="00AB60D2" w:rsidRPr="00C81F80">
        <w:rPr>
          <w:rFonts w:cstheme="minorHAnsi"/>
        </w:rPr>
        <w:t xml:space="preserve">lastic-Net, LASSO, RFE and extra-trees </w:t>
      </w:r>
      <w:commentRangeEnd w:id="313"/>
      <w:r w:rsidR="00E01D6A">
        <w:rPr>
          <w:rStyle w:val="CommentReference"/>
        </w:rPr>
        <w:commentReference w:id="313"/>
      </w:r>
      <w:r w:rsidR="00AB60D2" w:rsidRPr="00C81F80">
        <w:rPr>
          <w:rFonts w:cstheme="minorHAnsi"/>
        </w:rPr>
        <w:t>were highly correlated (Spearman’s correlation coefficient 0.73 to 1.00)</w:t>
      </w:r>
      <w:r w:rsidR="005369DA" w:rsidRPr="00C81F80">
        <w:rPr>
          <w:rFonts w:cstheme="minorHAnsi"/>
        </w:rPr>
        <w:t xml:space="preserve"> </w:t>
      </w:r>
      <w:r w:rsidR="00B073AA" w:rsidRPr="00C81F80">
        <w:rPr>
          <w:rFonts w:cstheme="minorHAnsi"/>
        </w:rPr>
        <w:t>while</w:t>
      </w:r>
      <w:r w:rsidR="005369DA" w:rsidRPr="00C81F80">
        <w:rPr>
          <w:rFonts w:cstheme="minorHAnsi"/>
        </w:rPr>
        <w:t xml:space="preserve"> </w:t>
      </w:r>
      <w:r w:rsidR="00AB60D2" w:rsidRPr="00C81F80">
        <w:rPr>
          <w:rFonts w:cstheme="minorHAnsi"/>
        </w:rPr>
        <w:t>SVC was more weakly correlated with all other methods (</w:t>
      </w:r>
      <w:ins w:id="314" w:author="Neil Pearce" w:date="2022-02-11T12:25:00Z">
        <w:r w:rsidR="0012374E" w:rsidRPr="00C81F80">
          <w:rPr>
            <w:rFonts w:cstheme="minorHAnsi"/>
          </w:rPr>
          <w:t xml:space="preserve">Spearman’s correlation coefficient </w:t>
        </w:r>
      </w:ins>
      <w:del w:id="315" w:author="Neil Pearce" w:date="2022-02-11T12:25:00Z">
        <w:r w:rsidR="00AB60D2" w:rsidRPr="00C81F80" w:rsidDel="0012374E">
          <w:rPr>
            <w:rFonts w:cstheme="minorHAnsi"/>
          </w:rPr>
          <w:delText xml:space="preserve">Rho </w:delText>
        </w:r>
      </w:del>
      <w:r w:rsidR="00AB60D2" w:rsidRPr="00C81F80">
        <w:rPr>
          <w:rFonts w:cstheme="minorHAnsi"/>
        </w:rPr>
        <w:t>= 0.</w:t>
      </w:r>
      <w:r w:rsidR="006F3ED2" w:rsidRPr="00C81F80">
        <w:rPr>
          <w:rFonts w:cstheme="minorHAnsi"/>
        </w:rPr>
        <w:t>36</w:t>
      </w:r>
      <w:r w:rsidR="00AB60D2" w:rsidRPr="00C81F80">
        <w:rPr>
          <w:rFonts w:cstheme="minorHAnsi"/>
        </w:rPr>
        <w:t xml:space="preserve"> </w:t>
      </w:r>
      <w:r w:rsidR="002C46A4" w:rsidRPr="00C81F80">
        <w:rPr>
          <w:rFonts w:cstheme="minorHAnsi"/>
        </w:rPr>
        <w:t>to 0.5</w:t>
      </w:r>
      <w:r w:rsidR="00D74435" w:rsidRPr="00C81F80">
        <w:rPr>
          <w:rFonts w:cstheme="minorHAnsi"/>
        </w:rPr>
        <w:t>6</w:t>
      </w:r>
      <w:ins w:id="316" w:author="Neil Pearce" w:date="2022-02-11T12:25:00Z">
        <w:r w:rsidR="0012374E">
          <w:rPr>
            <w:rFonts w:cstheme="minorHAnsi"/>
          </w:rPr>
          <w:t>)</w:t>
        </w:r>
      </w:ins>
      <w:r w:rsidR="00BF2229" w:rsidRPr="00C81F80">
        <w:rPr>
          <w:rFonts w:cstheme="minorHAnsi"/>
        </w:rPr>
        <w:t xml:space="preserve">; </w:t>
      </w:r>
      <w:r w:rsidR="00BF2229" w:rsidRPr="00C81F80">
        <w:rPr>
          <w:rFonts w:cstheme="minorHAnsi"/>
          <w:b/>
          <w:bCs/>
        </w:rPr>
        <w:t>Supplementary Figure</w:t>
      </w:r>
      <w:r w:rsidR="00A211F4" w:rsidRPr="00C81F80">
        <w:rPr>
          <w:rFonts w:cstheme="minorHAnsi"/>
          <w:b/>
          <w:bCs/>
        </w:rPr>
        <w:t>s</w:t>
      </w:r>
      <w:r w:rsidR="00BF2229" w:rsidRPr="00C81F80">
        <w:rPr>
          <w:rFonts w:cstheme="minorHAnsi"/>
          <w:b/>
          <w:bCs/>
        </w:rPr>
        <w:t xml:space="preserve"> 1</w:t>
      </w:r>
      <w:r w:rsidR="00A211F4" w:rsidRPr="00C81F80">
        <w:rPr>
          <w:rFonts w:cstheme="minorHAnsi"/>
          <w:b/>
          <w:bCs/>
        </w:rPr>
        <w:t>-3</w:t>
      </w:r>
      <w:r w:rsidR="00AB60D2" w:rsidRPr="00C81F80">
        <w:rPr>
          <w:rFonts w:cstheme="minorHAnsi"/>
        </w:rPr>
        <w:t>).</w:t>
      </w:r>
    </w:p>
    <w:p w14:paraId="557F8EB1" w14:textId="77777777" w:rsidR="00AB60D2" w:rsidRPr="00C81F80" w:rsidRDefault="00AB60D2" w:rsidP="00172234">
      <w:pPr>
        <w:rPr>
          <w:rFonts w:cstheme="minorHAnsi"/>
        </w:rPr>
      </w:pPr>
    </w:p>
    <w:p w14:paraId="1D669505" w14:textId="7178858A" w:rsidR="00B559B4" w:rsidRDefault="00CD2F8D" w:rsidP="000D4320">
      <w:pPr>
        <w:pStyle w:val="Heading3"/>
      </w:pPr>
      <w:r w:rsidRPr="00C81F80">
        <w:t>Model performance</w:t>
      </w:r>
    </w:p>
    <w:p w14:paraId="37A7F3DF" w14:textId="41438BDA" w:rsidR="00E36243" w:rsidRDefault="00E36243" w:rsidP="00E36243"/>
    <w:p w14:paraId="442584CB" w14:textId="083ECFBA" w:rsidR="001A31CB" w:rsidRPr="00C81F80" w:rsidRDefault="00364585" w:rsidP="00172234">
      <w:pPr>
        <w:rPr>
          <w:rFonts w:cstheme="minorHAnsi"/>
        </w:rPr>
      </w:pPr>
      <w:r w:rsidRPr="00645ADE">
        <w:rPr>
          <w:rFonts w:cstheme="minorHAnsi"/>
          <w:highlight w:val="yellow"/>
          <w:rPrChange w:id="317" w:author="David Odd" w:date="2022-02-17T18:02:00Z">
            <w:rPr>
              <w:rFonts w:cstheme="minorHAnsi"/>
            </w:rPr>
          </w:rPrChange>
        </w:rPr>
        <w:t xml:space="preserve">The discriminatory ability of each </w:t>
      </w:r>
      <w:r w:rsidR="009F41E3" w:rsidRPr="00645ADE">
        <w:rPr>
          <w:rFonts w:cstheme="minorHAnsi"/>
          <w:highlight w:val="yellow"/>
          <w:rPrChange w:id="318" w:author="David Odd" w:date="2022-02-17T18:02:00Z">
            <w:rPr>
              <w:rFonts w:cstheme="minorHAnsi"/>
            </w:rPr>
          </w:rPrChange>
        </w:rPr>
        <w:t xml:space="preserve">feature set </w:t>
      </w:r>
      <w:r w:rsidRPr="00645ADE">
        <w:rPr>
          <w:rFonts w:cstheme="minorHAnsi"/>
          <w:highlight w:val="yellow"/>
          <w:rPrChange w:id="319" w:author="David Odd" w:date="2022-02-17T18:02:00Z">
            <w:rPr>
              <w:rFonts w:cstheme="minorHAnsi"/>
            </w:rPr>
          </w:rPrChange>
        </w:rPr>
        <w:t xml:space="preserve">was </w:t>
      </w:r>
      <w:r w:rsidR="00D45AD5" w:rsidRPr="00645ADE">
        <w:rPr>
          <w:rFonts w:cstheme="minorHAnsi"/>
          <w:highlight w:val="yellow"/>
          <w:rPrChange w:id="320" w:author="David Odd" w:date="2022-02-17T18:02:00Z">
            <w:rPr>
              <w:rFonts w:cstheme="minorHAnsi"/>
            </w:rPr>
          </w:rPrChange>
        </w:rPr>
        <w:t xml:space="preserve">estimated </w:t>
      </w:r>
      <w:r w:rsidRPr="00645ADE">
        <w:rPr>
          <w:rFonts w:cstheme="minorHAnsi"/>
          <w:highlight w:val="yellow"/>
          <w:rPrChange w:id="321" w:author="David Odd" w:date="2022-02-17T18:02:00Z">
            <w:rPr>
              <w:rFonts w:cstheme="minorHAnsi"/>
            </w:rPr>
          </w:rPrChange>
        </w:rPr>
        <w:t xml:space="preserve">using the AUC on the second (later) half of </w:t>
      </w:r>
      <w:commentRangeStart w:id="322"/>
      <w:commentRangeStart w:id="323"/>
      <w:r w:rsidRPr="00645ADE">
        <w:rPr>
          <w:rFonts w:cstheme="minorHAnsi"/>
          <w:highlight w:val="yellow"/>
          <w:rPrChange w:id="324" w:author="David Odd" w:date="2022-02-17T18:02:00Z">
            <w:rPr>
              <w:rFonts w:cstheme="minorHAnsi"/>
            </w:rPr>
          </w:rPrChange>
        </w:rPr>
        <w:t>pregnancies</w:t>
      </w:r>
      <w:commentRangeEnd w:id="322"/>
      <w:r w:rsidR="00CA5FC7" w:rsidRPr="00645ADE">
        <w:rPr>
          <w:rStyle w:val="CommentReference"/>
          <w:highlight w:val="yellow"/>
          <w:rPrChange w:id="325" w:author="David Odd" w:date="2022-02-17T18:02:00Z">
            <w:rPr>
              <w:rStyle w:val="CommentReference"/>
            </w:rPr>
          </w:rPrChange>
        </w:rPr>
        <w:commentReference w:id="322"/>
      </w:r>
      <w:commentRangeEnd w:id="323"/>
      <w:r w:rsidR="003D34C4" w:rsidRPr="00645ADE">
        <w:rPr>
          <w:rStyle w:val="CommentReference"/>
          <w:highlight w:val="yellow"/>
          <w:rPrChange w:id="326" w:author="David Odd" w:date="2022-02-17T18:02:00Z">
            <w:rPr>
              <w:rStyle w:val="CommentReference"/>
            </w:rPr>
          </w:rPrChange>
        </w:rPr>
        <w:commentReference w:id="323"/>
      </w:r>
      <w:r w:rsidR="009F41E3" w:rsidRPr="00645ADE">
        <w:rPr>
          <w:rFonts w:cstheme="minorHAnsi"/>
          <w:highlight w:val="yellow"/>
          <w:rPrChange w:id="327" w:author="David Odd" w:date="2022-02-17T18:02:00Z">
            <w:rPr>
              <w:rFonts w:cstheme="minorHAnsi"/>
            </w:rPr>
          </w:rPrChange>
        </w:rPr>
        <w:t xml:space="preserve"> with logistic regression</w:t>
      </w:r>
      <w:r w:rsidR="00E16E65" w:rsidRPr="00645ADE">
        <w:rPr>
          <w:rFonts w:cstheme="minorHAnsi"/>
          <w:highlight w:val="yellow"/>
          <w:rPrChange w:id="328" w:author="David Odd" w:date="2022-02-17T18:02:00Z">
            <w:rPr>
              <w:rFonts w:cstheme="minorHAnsi"/>
            </w:rPr>
          </w:rPrChange>
        </w:rPr>
        <w:t xml:space="preserve"> (</w:t>
      </w:r>
      <w:r w:rsidR="00E16E65" w:rsidRPr="00645ADE">
        <w:rPr>
          <w:rFonts w:cstheme="minorHAnsi"/>
          <w:b/>
          <w:bCs/>
          <w:highlight w:val="yellow"/>
          <w:rPrChange w:id="329" w:author="David Odd" w:date="2022-02-17T18:02:00Z">
            <w:rPr>
              <w:rFonts w:cstheme="minorHAnsi"/>
              <w:b/>
              <w:bCs/>
            </w:rPr>
          </w:rPrChange>
        </w:rPr>
        <w:t>Figure 3</w:t>
      </w:r>
      <w:r w:rsidR="00E16E65" w:rsidRPr="00645ADE">
        <w:rPr>
          <w:rFonts w:cstheme="minorHAnsi"/>
          <w:highlight w:val="yellow"/>
          <w:rPrChange w:id="330" w:author="David Odd" w:date="2022-02-17T18:02:00Z">
            <w:rPr>
              <w:rFonts w:cstheme="minorHAnsi"/>
            </w:rPr>
          </w:rPrChange>
        </w:rPr>
        <w:t>)</w:t>
      </w:r>
      <w:r w:rsidR="009F41E3" w:rsidRPr="00645ADE">
        <w:rPr>
          <w:rFonts w:cstheme="minorHAnsi"/>
          <w:highlight w:val="yellow"/>
          <w:rPrChange w:id="331" w:author="David Odd" w:date="2022-02-17T18:02:00Z">
            <w:rPr>
              <w:rFonts w:cstheme="minorHAnsi"/>
            </w:rPr>
          </w:rPrChange>
        </w:rPr>
        <w:t>.</w:t>
      </w:r>
    </w:p>
    <w:p w14:paraId="16FC15EA" w14:textId="77777777" w:rsidR="001A31CB" w:rsidRPr="00C81F80" w:rsidRDefault="001A31CB" w:rsidP="00172234">
      <w:pPr>
        <w:rPr>
          <w:rFonts w:cstheme="minorHAnsi"/>
        </w:rPr>
      </w:pPr>
    </w:p>
    <w:p w14:paraId="0E446A1C" w14:textId="4A650DA4" w:rsidR="00364585" w:rsidRPr="00C81F80" w:rsidRDefault="009F41E3" w:rsidP="00172234">
      <w:pPr>
        <w:rPr>
          <w:rFonts w:cstheme="minorHAnsi"/>
        </w:rPr>
      </w:pPr>
      <w:r w:rsidRPr="00C81F80">
        <w:rPr>
          <w:rFonts w:cstheme="minorHAnsi"/>
        </w:rPr>
        <w:t xml:space="preserve">The </w:t>
      </w:r>
      <w:r w:rsidR="00703002" w:rsidRPr="00C81F80">
        <w:rPr>
          <w:rFonts w:cstheme="minorHAnsi"/>
        </w:rPr>
        <w:t>e</w:t>
      </w:r>
      <w:r w:rsidR="002978C8" w:rsidRPr="00C81F80">
        <w:rPr>
          <w:rFonts w:cstheme="minorHAnsi"/>
        </w:rPr>
        <w:t>stablished predictors of HIE</w:t>
      </w:r>
      <w:r w:rsidR="00364585" w:rsidRPr="00C81F80">
        <w:rPr>
          <w:rFonts w:cstheme="minorHAnsi"/>
        </w:rPr>
        <w:t xml:space="preserve"> </w:t>
      </w:r>
      <w:r w:rsidR="00F67E30" w:rsidRPr="00C81F80">
        <w:rPr>
          <w:rFonts w:cstheme="minorHAnsi"/>
        </w:rPr>
        <w:t xml:space="preserve">gave equally good discrimination </w:t>
      </w:r>
      <w:commentRangeStart w:id="332"/>
      <w:r w:rsidR="00F67E30" w:rsidRPr="00C81F80">
        <w:rPr>
          <w:rFonts w:cstheme="minorHAnsi"/>
        </w:rPr>
        <w:t xml:space="preserve">using all </w:t>
      </w:r>
      <w:proofErr w:type="gramStart"/>
      <w:r w:rsidRPr="00C81F80">
        <w:rPr>
          <w:rFonts w:cstheme="minorHAnsi"/>
        </w:rPr>
        <w:t>three feature</w:t>
      </w:r>
      <w:proofErr w:type="gramEnd"/>
      <w:r w:rsidRPr="00C81F80">
        <w:rPr>
          <w:rFonts w:cstheme="minorHAnsi"/>
        </w:rPr>
        <w:t xml:space="preserve"> set</w:t>
      </w:r>
      <w:r w:rsidR="00DB62C2" w:rsidRPr="00C81F80">
        <w:rPr>
          <w:rFonts w:cstheme="minorHAnsi"/>
        </w:rPr>
        <w:t xml:space="preserve"> time point collections</w:t>
      </w:r>
      <w:r w:rsidR="00F67E30" w:rsidRPr="00C81F80">
        <w:rPr>
          <w:rFonts w:cstheme="minorHAnsi"/>
        </w:rPr>
        <w:t>:</w:t>
      </w:r>
      <w:commentRangeEnd w:id="332"/>
      <w:r w:rsidR="00E01D6A">
        <w:rPr>
          <w:rStyle w:val="CommentReference"/>
        </w:rPr>
        <w:commentReference w:id="332"/>
      </w:r>
      <w:r w:rsidR="00F67E30" w:rsidRPr="00C81F80">
        <w:rPr>
          <w:rFonts w:cstheme="minorHAnsi"/>
        </w:rPr>
        <w:t xml:space="preserve"> </w:t>
      </w:r>
      <w:r w:rsidR="009D1C54" w:rsidRPr="00C81F80">
        <w:rPr>
          <w:rFonts w:cstheme="minorHAnsi"/>
        </w:rPr>
        <w:t>antenatal</w:t>
      </w:r>
      <w:r w:rsidR="00C661C2" w:rsidRPr="00C81F80">
        <w:rPr>
          <w:rFonts w:cstheme="minorHAnsi"/>
        </w:rPr>
        <w:t xml:space="preserve"> period </w:t>
      </w:r>
      <w:r w:rsidR="002978C8" w:rsidRPr="00C81F80">
        <w:rPr>
          <w:rFonts w:cstheme="minorHAnsi"/>
        </w:rPr>
        <w:t xml:space="preserve">gave </w:t>
      </w:r>
      <w:r w:rsidR="00364585" w:rsidRPr="00C81F80">
        <w:rPr>
          <w:rFonts w:cstheme="minorHAnsi"/>
        </w:rPr>
        <w:t>an AUC of 0.71 (95% CI 0.64-0.77</w:t>
      </w:r>
      <w:r w:rsidR="00C661C2" w:rsidRPr="00C81F80">
        <w:rPr>
          <w:rFonts w:cstheme="minorHAnsi"/>
        </w:rPr>
        <w:t xml:space="preserve">; </w:t>
      </w:r>
      <w:r w:rsidR="002978C8" w:rsidRPr="00C81F80">
        <w:rPr>
          <w:rFonts w:cstheme="minorHAnsi"/>
        </w:rPr>
        <w:t>n=20 predictors)</w:t>
      </w:r>
      <w:r w:rsidR="00F67E30" w:rsidRPr="00C81F80">
        <w:rPr>
          <w:rFonts w:cstheme="minorHAnsi"/>
        </w:rPr>
        <w:t xml:space="preserve">, antenatal and </w:t>
      </w:r>
      <w:r w:rsidR="00364585" w:rsidRPr="00C81F80">
        <w:rPr>
          <w:rFonts w:cstheme="minorHAnsi"/>
        </w:rPr>
        <w:t xml:space="preserve">infant birth weight </w:t>
      </w:r>
      <w:r w:rsidR="00F67E30" w:rsidRPr="00C81F80">
        <w:rPr>
          <w:rFonts w:cstheme="minorHAnsi"/>
        </w:rPr>
        <w:t xml:space="preserve">was </w:t>
      </w:r>
      <w:r w:rsidR="00364585" w:rsidRPr="00C81F80">
        <w:rPr>
          <w:rFonts w:cstheme="minorHAnsi"/>
        </w:rPr>
        <w:t xml:space="preserve">0.73 AUC </w:t>
      </w:r>
      <w:r w:rsidR="00F67E30" w:rsidRPr="00C81F80">
        <w:rPr>
          <w:rFonts w:cstheme="minorHAnsi"/>
        </w:rPr>
        <w:t>(</w:t>
      </w:r>
      <w:r w:rsidR="00364585" w:rsidRPr="00C81F80">
        <w:rPr>
          <w:rFonts w:cstheme="minorHAnsi"/>
        </w:rPr>
        <w:t>95% CI 0.67-0.79</w:t>
      </w:r>
      <w:r w:rsidR="00F67E30" w:rsidRPr="00C81F80">
        <w:rPr>
          <w:rFonts w:cstheme="minorHAnsi"/>
        </w:rPr>
        <w:t>; n=21 predictors</w:t>
      </w:r>
      <w:r w:rsidR="00364585" w:rsidRPr="00C81F80">
        <w:rPr>
          <w:rFonts w:cstheme="minorHAnsi"/>
        </w:rPr>
        <w:t xml:space="preserve">) </w:t>
      </w:r>
      <w:r w:rsidR="00F67E30" w:rsidRPr="00C81F80">
        <w:rPr>
          <w:rFonts w:cstheme="minorHAnsi"/>
        </w:rPr>
        <w:t xml:space="preserve">and </w:t>
      </w:r>
      <w:r w:rsidR="00390DB3" w:rsidRPr="00C81F80">
        <w:rPr>
          <w:rFonts w:cstheme="minorHAnsi"/>
        </w:rPr>
        <w:t>antenatal</w:t>
      </w:r>
      <w:r w:rsidR="00F67E30" w:rsidRPr="00C81F80">
        <w:rPr>
          <w:rFonts w:cstheme="minorHAnsi"/>
        </w:rPr>
        <w:t xml:space="preserve"> and </w:t>
      </w:r>
      <w:r w:rsidR="00364585" w:rsidRPr="00C81F80">
        <w:rPr>
          <w:rFonts w:cstheme="minorHAnsi"/>
        </w:rPr>
        <w:t xml:space="preserve">intrapartum measures </w:t>
      </w:r>
      <w:r w:rsidR="00F67E30" w:rsidRPr="00C81F80">
        <w:rPr>
          <w:rFonts w:cstheme="minorHAnsi"/>
        </w:rPr>
        <w:t xml:space="preserve">had an AUC 0.70 </w:t>
      </w:r>
      <w:r w:rsidR="00364585" w:rsidRPr="00C81F80">
        <w:rPr>
          <w:rFonts w:cstheme="minorHAnsi"/>
        </w:rPr>
        <w:t>(95% CI 0.64-0.77</w:t>
      </w:r>
      <w:r w:rsidR="00F67E30" w:rsidRPr="00C81F80">
        <w:rPr>
          <w:rFonts w:cstheme="minorHAnsi"/>
        </w:rPr>
        <w:t>; n=35 predictors)</w:t>
      </w:r>
      <w:r w:rsidR="00364585" w:rsidRPr="00C81F80">
        <w:rPr>
          <w:rFonts w:cstheme="minorHAnsi"/>
        </w:rPr>
        <w:t>.</w:t>
      </w:r>
    </w:p>
    <w:p w14:paraId="71A77FFF" w14:textId="77777777" w:rsidR="00364585" w:rsidRPr="00C81F80" w:rsidRDefault="00364585" w:rsidP="00172234">
      <w:pPr>
        <w:rPr>
          <w:rFonts w:cstheme="minorHAnsi"/>
        </w:rPr>
      </w:pPr>
    </w:p>
    <w:p w14:paraId="45294AC6" w14:textId="2D882528" w:rsidR="00D42A42" w:rsidRPr="00C81F80" w:rsidRDefault="009F41E3" w:rsidP="00172234">
      <w:pPr>
        <w:rPr>
          <w:rFonts w:cstheme="minorHAnsi"/>
        </w:rPr>
      </w:pPr>
      <w:r w:rsidRPr="00C81F80">
        <w:rPr>
          <w:rFonts w:cstheme="minorHAnsi"/>
        </w:rPr>
        <w:t xml:space="preserve">The </w:t>
      </w:r>
      <w:r w:rsidR="00D206E8">
        <w:rPr>
          <w:rFonts w:cstheme="minorHAnsi"/>
        </w:rPr>
        <w:t xml:space="preserve">feature selection </w:t>
      </w:r>
      <w:r w:rsidR="00330BA5" w:rsidRPr="00C81F80">
        <w:rPr>
          <w:rFonts w:cstheme="minorHAnsi"/>
        </w:rPr>
        <w:t xml:space="preserve">approach was applied to select the top </w:t>
      </w:r>
      <w:r w:rsidR="000E31A0">
        <w:rPr>
          <w:rFonts w:cstheme="minorHAnsi"/>
        </w:rPr>
        <w:t>n=</w:t>
      </w:r>
      <w:r w:rsidR="00330BA5" w:rsidRPr="00C81F80">
        <w:rPr>
          <w:rFonts w:cstheme="minorHAnsi"/>
        </w:rPr>
        <w:t xml:space="preserve">20, </w:t>
      </w:r>
      <w:r w:rsidR="000E31A0">
        <w:rPr>
          <w:rFonts w:cstheme="minorHAnsi"/>
        </w:rPr>
        <w:t>n=</w:t>
      </w:r>
      <w:r w:rsidR="00330BA5" w:rsidRPr="00C81F80">
        <w:rPr>
          <w:rFonts w:cstheme="minorHAnsi"/>
        </w:rPr>
        <w:t xml:space="preserve">40 or </w:t>
      </w:r>
      <w:r w:rsidR="000E31A0">
        <w:rPr>
          <w:rFonts w:cstheme="minorHAnsi"/>
        </w:rPr>
        <w:t>n=</w:t>
      </w:r>
      <w:r w:rsidR="00330BA5" w:rsidRPr="00C81F80">
        <w:rPr>
          <w:rFonts w:cstheme="minorHAnsi"/>
        </w:rPr>
        <w:t xml:space="preserve">60 features using </w:t>
      </w:r>
      <w:r w:rsidR="001F5EE5" w:rsidRPr="00C81F80">
        <w:rPr>
          <w:rFonts w:cstheme="minorHAnsi"/>
        </w:rPr>
        <w:t>antenatal</w:t>
      </w:r>
      <w:r w:rsidR="00275742" w:rsidRPr="00C81F80">
        <w:rPr>
          <w:rFonts w:cstheme="minorHAnsi"/>
        </w:rPr>
        <w:t xml:space="preserve"> only</w:t>
      </w:r>
      <w:r w:rsidR="001F5EE5" w:rsidRPr="00C81F80">
        <w:rPr>
          <w:rFonts w:cstheme="minorHAnsi"/>
        </w:rPr>
        <w:t xml:space="preserve">, </w:t>
      </w:r>
      <w:r w:rsidR="00275742" w:rsidRPr="00C81F80">
        <w:rPr>
          <w:rFonts w:cstheme="minorHAnsi"/>
        </w:rPr>
        <w:t xml:space="preserve">antenatal and </w:t>
      </w:r>
      <w:r w:rsidR="001F5EE5" w:rsidRPr="00C81F80">
        <w:rPr>
          <w:rFonts w:cstheme="minorHAnsi"/>
        </w:rPr>
        <w:t>growth</w:t>
      </w:r>
      <w:r w:rsidR="00275742" w:rsidRPr="00C81F80">
        <w:rPr>
          <w:rFonts w:cstheme="minorHAnsi"/>
        </w:rPr>
        <w:t>,</w:t>
      </w:r>
      <w:r w:rsidR="001F5EE5" w:rsidRPr="00C81F80">
        <w:rPr>
          <w:rFonts w:cstheme="minorHAnsi"/>
        </w:rPr>
        <w:t xml:space="preserve"> and </w:t>
      </w:r>
      <w:r w:rsidR="00275742" w:rsidRPr="00C81F80">
        <w:rPr>
          <w:rFonts w:cstheme="minorHAnsi"/>
        </w:rPr>
        <w:t xml:space="preserve">antenatal and </w:t>
      </w:r>
      <w:r w:rsidR="001F5EE5" w:rsidRPr="00C81F80">
        <w:rPr>
          <w:rFonts w:cstheme="minorHAnsi"/>
        </w:rPr>
        <w:t>intrapartum measures</w:t>
      </w:r>
      <w:r w:rsidR="000005DF" w:rsidRPr="00C81F80">
        <w:rPr>
          <w:rFonts w:cstheme="minorHAnsi"/>
        </w:rPr>
        <w:t xml:space="preserve"> (</w:t>
      </w:r>
      <w:r w:rsidR="000005DF" w:rsidRPr="00C81F80">
        <w:rPr>
          <w:rFonts w:cstheme="minorHAnsi"/>
          <w:b/>
          <w:bCs/>
        </w:rPr>
        <w:t>Supplemental Data File 1</w:t>
      </w:r>
      <w:r w:rsidR="000005DF" w:rsidRPr="00C81F80">
        <w:rPr>
          <w:rFonts w:cstheme="minorHAnsi"/>
        </w:rPr>
        <w:t>)</w:t>
      </w:r>
      <w:r w:rsidR="001F5EE5" w:rsidRPr="00C81F80">
        <w:rPr>
          <w:rFonts w:cstheme="minorHAnsi"/>
        </w:rPr>
        <w:t xml:space="preserve"> </w:t>
      </w:r>
      <w:r w:rsidR="00E12641" w:rsidRPr="00C81F80">
        <w:rPr>
          <w:rFonts w:cstheme="minorHAnsi"/>
        </w:rPr>
        <w:t xml:space="preserve">and </w:t>
      </w:r>
      <w:r w:rsidR="00FE7B75" w:rsidRPr="00C81F80">
        <w:rPr>
          <w:rFonts w:cstheme="minorHAnsi"/>
        </w:rPr>
        <w:t>modelled using</w:t>
      </w:r>
      <w:r w:rsidR="00364585" w:rsidRPr="00C81F80">
        <w:rPr>
          <w:rFonts w:cstheme="minorHAnsi"/>
        </w:rPr>
        <w:t xml:space="preserve"> logistic regression </w:t>
      </w:r>
      <w:r w:rsidR="00E12641" w:rsidRPr="00C81F80">
        <w:rPr>
          <w:rFonts w:cstheme="minorHAnsi"/>
        </w:rPr>
        <w:t xml:space="preserve">for comparison with </w:t>
      </w:r>
      <w:r w:rsidR="001E4B69" w:rsidRPr="00C81F80">
        <w:rPr>
          <w:rFonts w:cstheme="minorHAnsi"/>
        </w:rPr>
        <w:t xml:space="preserve">established predictors </w:t>
      </w:r>
      <w:r w:rsidR="00364585" w:rsidRPr="00C81F80">
        <w:rPr>
          <w:rFonts w:cstheme="minorHAnsi"/>
        </w:rPr>
        <w:t>(</w:t>
      </w:r>
      <w:r w:rsidR="0079603D" w:rsidRPr="00C81F80">
        <w:rPr>
          <w:rFonts w:cstheme="minorHAnsi"/>
          <w:b/>
          <w:bCs/>
        </w:rPr>
        <w:t xml:space="preserve">Figure </w:t>
      </w:r>
      <w:r w:rsidR="00411A45" w:rsidRPr="00C81F80">
        <w:rPr>
          <w:rFonts w:cstheme="minorHAnsi"/>
          <w:b/>
          <w:bCs/>
        </w:rPr>
        <w:t>3</w:t>
      </w:r>
      <w:r w:rsidR="00364585" w:rsidRPr="00C81F80">
        <w:rPr>
          <w:rFonts w:cstheme="minorHAnsi"/>
        </w:rPr>
        <w:t xml:space="preserve">). </w:t>
      </w:r>
      <w:r w:rsidR="003C543A" w:rsidRPr="00C81F80">
        <w:rPr>
          <w:rFonts w:cstheme="minorHAnsi"/>
        </w:rPr>
        <w:t>Broadly, t</w:t>
      </w:r>
      <w:r w:rsidR="00EB0AF5" w:rsidRPr="00C81F80">
        <w:rPr>
          <w:rFonts w:cstheme="minorHAnsi"/>
        </w:rPr>
        <w:t xml:space="preserve">here was no strong difference in discrimination between the clinically defined and </w:t>
      </w:r>
      <w:r w:rsidR="000F3E4E" w:rsidRPr="00C81F80">
        <w:rPr>
          <w:rFonts w:cstheme="minorHAnsi"/>
        </w:rPr>
        <w:t xml:space="preserve">Elastic net, LASSO and extra trees </w:t>
      </w:r>
      <w:r w:rsidR="00EB0AF5" w:rsidRPr="00C81F80">
        <w:rPr>
          <w:rFonts w:cstheme="minorHAnsi"/>
        </w:rPr>
        <w:t>feature selection approaches</w:t>
      </w:r>
      <w:r w:rsidR="000F3E4E" w:rsidRPr="00C81F80">
        <w:rPr>
          <w:rFonts w:cstheme="minorHAnsi"/>
        </w:rPr>
        <w:t xml:space="preserve">. </w:t>
      </w:r>
      <w:r w:rsidR="00EB0AF5" w:rsidRPr="00C81F80">
        <w:rPr>
          <w:rFonts w:cstheme="minorHAnsi"/>
        </w:rPr>
        <w:t xml:space="preserve">SVC and RFE performed </w:t>
      </w:r>
      <w:r w:rsidR="003C543A" w:rsidRPr="00C81F80">
        <w:rPr>
          <w:rFonts w:cstheme="minorHAnsi"/>
        </w:rPr>
        <w:t xml:space="preserve">worse than the </w:t>
      </w:r>
      <w:r w:rsidR="00EB0AF5" w:rsidRPr="00C81F80">
        <w:rPr>
          <w:rFonts w:cstheme="minorHAnsi"/>
        </w:rPr>
        <w:t>clinically defined features</w:t>
      </w:r>
      <w:r w:rsidR="003C543A" w:rsidRPr="00C81F80">
        <w:rPr>
          <w:rFonts w:cstheme="minorHAnsi"/>
        </w:rPr>
        <w:t xml:space="preserve"> at the antenatal timepoint</w:t>
      </w:r>
      <w:r w:rsidR="00EB0AF5" w:rsidRPr="00C81F80">
        <w:rPr>
          <w:rFonts w:cstheme="minorHAnsi"/>
        </w:rPr>
        <w:t>.</w:t>
      </w:r>
      <w:r w:rsidR="00092982" w:rsidRPr="00C81F80">
        <w:rPr>
          <w:rFonts w:cstheme="minorHAnsi"/>
        </w:rPr>
        <w:t xml:space="preserve"> There was a trend towards better discrimination with </w:t>
      </w:r>
      <w:ins w:id="333" w:author="Tom Gaunt" w:date="2022-02-18T15:36:00Z">
        <w:r w:rsidR="00E01D6A">
          <w:rPr>
            <w:rFonts w:cstheme="minorHAnsi"/>
          </w:rPr>
          <w:t xml:space="preserve">a </w:t>
        </w:r>
      </w:ins>
      <w:r w:rsidR="00092982" w:rsidRPr="00C81F80">
        <w:rPr>
          <w:rFonts w:cstheme="minorHAnsi"/>
        </w:rPr>
        <w:t>larger number of features included in the model.</w:t>
      </w:r>
      <w:r w:rsidR="00D42A42" w:rsidRPr="00C81F80">
        <w:rPr>
          <w:rFonts w:cstheme="minorHAnsi"/>
        </w:rPr>
        <w:t xml:space="preserve"> </w:t>
      </w:r>
      <w:r w:rsidR="00462E75" w:rsidRPr="00C81F80">
        <w:rPr>
          <w:rFonts w:cstheme="minorHAnsi"/>
        </w:rPr>
        <w:t>However, the models derived using</w:t>
      </w:r>
      <w:r w:rsidR="000F3E4E" w:rsidRPr="00C81F80">
        <w:rPr>
          <w:rFonts w:cstheme="minorHAnsi"/>
        </w:rPr>
        <w:t xml:space="preserve"> features identified by</w:t>
      </w:r>
      <w:r w:rsidR="00462E75" w:rsidRPr="00C81F80">
        <w:rPr>
          <w:rFonts w:cstheme="minorHAnsi"/>
        </w:rPr>
        <w:t xml:space="preserve"> Badawi et al gave be</w:t>
      </w:r>
      <w:r w:rsidR="003A3B1D" w:rsidRPr="00C81F80">
        <w:rPr>
          <w:rFonts w:cstheme="minorHAnsi"/>
        </w:rPr>
        <w:t xml:space="preserve">tter </w:t>
      </w:r>
      <w:r w:rsidR="00462E75" w:rsidRPr="00C81F80">
        <w:rPr>
          <w:rFonts w:cstheme="minorHAnsi"/>
        </w:rPr>
        <w:t xml:space="preserve">performance </w:t>
      </w:r>
      <w:r w:rsidR="003A3B1D" w:rsidRPr="00C81F80">
        <w:rPr>
          <w:rFonts w:cstheme="minorHAnsi"/>
        </w:rPr>
        <w:t>than the automated approaches with similar numbers of predictors</w:t>
      </w:r>
      <w:r w:rsidR="00462E75" w:rsidRPr="00C81F80">
        <w:rPr>
          <w:rFonts w:cstheme="minorHAnsi"/>
        </w:rPr>
        <w:t>.</w:t>
      </w:r>
      <w:r w:rsidR="004131B4" w:rsidRPr="00C81F80">
        <w:rPr>
          <w:rFonts w:cstheme="minorHAnsi"/>
        </w:rPr>
        <w:t xml:space="preserve"> </w:t>
      </w:r>
      <w:r w:rsidR="00F22216" w:rsidRPr="00C81F80">
        <w:rPr>
          <w:rFonts w:cstheme="minorHAnsi"/>
        </w:rPr>
        <w:t xml:space="preserve">Adding </w:t>
      </w:r>
      <w:r w:rsidR="004131B4" w:rsidRPr="00C81F80">
        <w:rPr>
          <w:rFonts w:cstheme="minorHAnsi"/>
        </w:rPr>
        <w:t xml:space="preserve">intrapartum or growth </w:t>
      </w:r>
      <w:r w:rsidR="00F22216" w:rsidRPr="00C81F80">
        <w:rPr>
          <w:rFonts w:cstheme="minorHAnsi"/>
        </w:rPr>
        <w:t>variables did not strongly affect performance.</w:t>
      </w:r>
    </w:p>
    <w:p w14:paraId="7A1DC322" w14:textId="77777777" w:rsidR="00D5406E" w:rsidRPr="00C81F80" w:rsidRDefault="00D5406E" w:rsidP="00172234">
      <w:pPr>
        <w:rPr>
          <w:rFonts w:cstheme="minorHAnsi"/>
        </w:rPr>
      </w:pPr>
    </w:p>
    <w:p w14:paraId="7FCBE469" w14:textId="4CA9EA8D" w:rsidR="001D3065" w:rsidRPr="00C81F80" w:rsidRDefault="007A2AC9" w:rsidP="00172234">
      <w:pPr>
        <w:rPr>
          <w:rFonts w:cstheme="minorHAnsi"/>
        </w:rPr>
      </w:pPr>
      <w:r w:rsidRPr="00C81F80">
        <w:rPr>
          <w:rFonts w:cstheme="minorHAnsi"/>
        </w:rPr>
        <w:t>We found no strong difference in discrimination when comparing logistic regression to a range of other classifiers</w:t>
      </w:r>
      <w:r w:rsidR="00B15A2D" w:rsidRPr="00C81F80">
        <w:rPr>
          <w:rFonts w:cstheme="minorHAnsi"/>
        </w:rPr>
        <w:t xml:space="preserve"> (</w:t>
      </w:r>
      <w:r w:rsidR="00B15A2D" w:rsidRPr="00C81F80">
        <w:rPr>
          <w:rFonts w:cstheme="minorHAnsi"/>
          <w:b/>
          <w:bCs/>
        </w:rPr>
        <w:t xml:space="preserve">Supplementary Figure </w:t>
      </w:r>
      <w:r w:rsidR="00CC799D" w:rsidRPr="00C81F80">
        <w:rPr>
          <w:rFonts w:cstheme="minorHAnsi"/>
          <w:b/>
          <w:bCs/>
        </w:rPr>
        <w:t>4</w:t>
      </w:r>
      <w:r w:rsidR="00B15A2D" w:rsidRPr="00C81F80">
        <w:rPr>
          <w:rFonts w:cstheme="minorHAnsi"/>
        </w:rPr>
        <w:t>).</w:t>
      </w:r>
    </w:p>
    <w:p w14:paraId="2D980A07" w14:textId="77777777" w:rsidR="002900E7" w:rsidRPr="00C81F80" w:rsidRDefault="002900E7" w:rsidP="00172234">
      <w:pPr>
        <w:rPr>
          <w:rFonts w:cstheme="minorHAnsi"/>
        </w:rPr>
      </w:pPr>
    </w:p>
    <w:p w14:paraId="68BA4A6D" w14:textId="5491CBDE" w:rsidR="00706BAB" w:rsidRDefault="00706BAB" w:rsidP="000D4320">
      <w:pPr>
        <w:pStyle w:val="Heading2"/>
      </w:pPr>
      <w:r w:rsidRPr="00C81F80">
        <w:t>Discussion</w:t>
      </w:r>
    </w:p>
    <w:p w14:paraId="7846DC49" w14:textId="517DD827" w:rsidR="007860C5" w:rsidRDefault="007860C5" w:rsidP="007860C5"/>
    <w:p w14:paraId="3FD09D63" w14:textId="19851753" w:rsidR="00A34D5D" w:rsidRDefault="00223656" w:rsidP="00A34D5D">
      <w:r>
        <w:lastRenderedPageBreak/>
        <w:t xml:space="preserve">Here we </w:t>
      </w:r>
      <w:r w:rsidR="007721B4">
        <w:t>demonstrate the feasi</w:t>
      </w:r>
      <w:r w:rsidR="00BF0903">
        <w:t>bility</w:t>
      </w:r>
      <w:r w:rsidR="007721B4">
        <w:t xml:space="preserve"> of </w:t>
      </w:r>
      <w:r w:rsidR="0006479A">
        <w:t xml:space="preserve">developing </w:t>
      </w:r>
      <w:r w:rsidR="007721B4">
        <w:t>automated</w:t>
      </w:r>
      <w:r w:rsidR="00B61F2B">
        <w:t xml:space="preserve"> and</w:t>
      </w:r>
      <w:r w:rsidR="00A71F1A">
        <w:t xml:space="preserve"> low-cost </w:t>
      </w:r>
      <w:r w:rsidR="007721B4">
        <w:t xml:space="preserve">prediction models </w:t>
      </w:r>
      <w:r w:rsidR="00A71F1A">
        <w:t>with minimal human input</w:t>
      </w:r>
      <w:r w:rsidR="00113E87">
        <w:t xml:space="preserve"> as a proof of concept </w:t>
      </w:r>
      <w:r w:rsidR="00D01C14">
        <w:t xml:space="preserve">for providing </w:t>
      </w:r>
      <w:r w:rsidR="00113E87">
        <w:t xml:space="preserve">real-time updated </w:t>
      </w:r>
      <w:r w:rsidR="00E8394F">
        <w:t xml:space="preserve">patient </w:t>
      </w:r>
      <w:r w:rsidR="00113E87">
        <w:t xml:space="preserve">risk stratification </w:t>
      </w:r>
      <w:r w:rsidR="00455AE7">
        <w:t>which could be</w:t>
      </w:r>
      <w:r w:rsidR="00113E87">
        <w:t xml:space="preserve"> </w:t>
      </w:r>
      <w:r w:rsidR="00271C22">
        <w:t>appli</w:t>
      </w:r>
      <w:r w:rsidR="00455AE7">
        <w:t>ed</w:t>
      </w:r>
      <w:r w:rsidR="00271C22">
        <w:t xml:space="preserve"> to any </w:t>
      </w:r>
      <w:r w:rsidR="00113E87">
        <w:t>disease outcome.</w:t>
      </w:r>
      <w:r w:rsidR="000B3282">
        <w:t xml:space="preserve"> </w:t>
      </w:r>
      <w:r w:rsidR="00CD4B6A">
        <w:t xml:space="preserve">As an exemplar </w:t>
      </w:r>
      <w:r w:rsidR="00113E87">
        <w:t xml:space="preserve">this approach </w:t>
      </w:r>
      <w:r w:rsidR="00A71F1A">
        <w:t xml:space="preserve">was </w:t>
      </w:r>
      <w:r w:rsidR="00B61F2B">
        <w:t>applied</w:t>
      </w:r>
      <w:r w:rsidR="00DA50A8">
        <w:t xml:space="preserve"> </w:t>
      </w:r>
      <w:r w:rsidR="00DD3255">
        <w:t xml:space="preserve">to </w:t>
      </w:r>
      <w:r w:rsidR="00DA50A8">
        <w:t>estimate HIE risk using</w:t>
      </w:r>
      <w:r w:rsidR="00B61F2B">
        <w:t xml:space="preserve"> </w:t>
      </w:r>
      <w:r w:rsidR="007721B4">
        <w:t xml:space="preserve">variables collected </w:t>
      </w:r>
      <w:r w:rsidR="004F4954">
        <w:t>at different timepoints</w:t>
      </w:r>
      <w:r w:rsidR="00FC7C24">
        <w:t xml:space="preserve"> </w:t>
      </w:r>
      <w:r w:rsidR="004F4954">
        <w:t xml:space="preserve">throughout </w:t>
      </w:r>
      <w:r w:rsidR="007721B4">
        <w:t>pregnancy</w:t>
      </w:r>
      <w:r w:rsidR="000B3282">
        <w:t xml:space="preserve"> and benchmarked </w:t>
      </w:r>
      <w:r w:rsidR="00511387">
        <w:t>with</w:t>
      </w:r>
      <w:r w:rsidR="007559C3">
        <w:t xml:space="preserve"> </w:t>
      </w:r>
      <w:r w:rsidR="000B3282">
        <w:t xml:space="preserve">manually </w:t>
      </w:r>
      <w:r w:rsidR="00BB5A58">
        <w:t>prepared models</w:t>
      </w:r>
      <w:r w:rsidR="000B3282">
        <w:t>.</w:t>
      </w:r>
    </w:p>
    <w:p w14:paraId="3771C8C5" w14:textId="2330102D" w:rsidR="00034012" w:rsidRDefault="00034012" w:rsidP="00A34D5D"/>
    <w:p w14:paraId="26588CB6" w14:textId="1F5287AD" w:rsidR="00AE69BF" w:rsidRPr="00AE69BF" w:rsidRDefault="001567FD" w:rsidP="00A34D5D">
      <w:pPr>
        <w:rPr>
          <w:color w:val="FF0000"/>
        </w:rPr>
      </w:pPr>
      <w:r>
        <w:t>Automated development of l</w:t>
      </w:r>
      <w:r w:rsidR="008803FA">
        <w:t>ogistic regression models using features</w:t>
      </w:r>
      <w:r w:rsidR="00A32EEC">
        <w:t xml:space="preserve"> </w:t>
      </w:r>
      <w:r w:rsidR="009F42B4">
        <w:t>ranked</w:t>
      </w:r>
      <w:r w:rsidR="00A32EEC">
        <w:t xml:space="preserve"> </w:t>
      </w:r>
      <w:r w:rsidR="008803FA">
        <w:t xml:space="preserve">by </w:t>
      </w:r>
      <w:r w:rsidR="00034012">
        <w:t xml:space="preserve">LASSO and elastic net </w:t>
      </w:r>
      <w:r w:rsidR="00711256">
        <w:t xml:space="preserve">had equivalent </w:t>
      </w:r>
      <w:r w:rsidR="00AB4A9E">
        <w:t xml:space="preserve">HIE </w:t>
      </w:r>
      <w:r w:rsidR="00B53429">
        <w:t xml:space="preserve">discrimination </w:t>
      </w:r>
      <w:r w:rsidR="00F764BF">
        <w:t xml:space="preserve">and gave </w:t>
      </w:r>
      <w:r w:rsidR="00F02851">
        <w:t xml:space="preserve">joint </w:t>
      </w:r>
      <w:r>
        <w:t xml:space="preserve">best </w:t>
      </w:r>
      <w:r w:rsidR="00F764BF">
        <w:t xml:space="preserve">performance of all </w:t>
      </w:r>
      <w:r w:rsidR="006C555B">
        <w:t xml:space="preserve">automated </w:t>
      </w:r>
      <w:r w:rsidR="00F764BF">
        <w:t>feature selection</w:t>
      </w:r>
      <w:r w:rsidR="005762D6">
        <w:t xml:space="preserve"> methods</w:t>
      </w:r>
      <w:r w:rsidR="000340FB">
        <w:t>. These were</w:t>
      </w:r>
      <w:r w:rsidR="00F764BF">
        <w:t xml:space="preserve"> 0.74 AUC (95% CI 0.68, 0.80) using antenatal only, 0.72 AUC (95% CI 0.65, 0.78) for antenatal and intrapartum and 0.74 AUC (95% CI </w:t>
      </w:r>
      <w:r w:rsidR="00BA068A">
        <w:t>0.68, 0.81</w:t>
      </w:r>
      <w:r w:rsidR="00F764BF">
        <w:t>) for antenatal and growth</w:t>
      </w:r>
      <w:r w:rsidR="004E3117">
        <w:t xml:space="preserve"> </w:t>
      </w:r>
      <w:r w:rsidR="009F77AA">
        <w:t xml:space="preserve">which were not </w:t>
      </w:r>
      <w:del w:id="334" w:author="Tom Gaunt" w:date="2022-02-18T15:37:00Z">
        <w:r w:rsidR="009F77AA" w:rsidDel="00E01D6A">
          <w:delText xml:space="preserve">strongly </w:delText>
        </w:r>
      </w:del>
      <w:ins w:id="335" w:author="Tom Gaunt" w:date="2022-02-18T15:37:00Z">
        <w:r w:rsidR="00E01D6A">
          <w:t>substantially</w:t>
        </w:r>
        <w:r w:rsidR="00E01D6A">
          <w:t xml:space="preserve"> </w:t>
        </w:r>
      </w:ins>
      <w:r w:rsidR="00B765E4">
        <w:t xml:space="preserve">different from </w:t>
      </w:r>
      <w:r w:rsidR="003D6B22">
        <w:t xml:space="preserve">logistic regression models </w:t>
      </w:r>
      <w:r w:rsidR="00EF5784">
        <w:t>developed</w:t>
      </w:r>
      <w:r w:rsidR="00B765E4">
        <w:t xml:space="preserve"> using features</w:t>
      </w:r>
      <w:r w:rsidR="000340FB">
        <w:t xml:space="preserve"> selected </w:t>
      </w:r>
      <w:r w:rsidR="00880FC7">
        <w:t xml:space="preserve">manually </w:t>
      </w:r>
      <w:r w:rsidR="000340FB">
        <w:t>by</w:t>
      </w:r>
      <w:r w:rsidR="00B765E4">
        <w:t xml:space="preserve"> Badawi </w:t>
      </w:r>
      <w:r w:rsidR="00B765E4" w:rsidRPr="00B765E4">
        <w:rPr>
          <w:i/>
          <w:iCs/>
        </w:rPr>
        <w:t>et al</w:t>
      </w:r>
      <w:r w:rsidR="00B765E4">
        <w:t>.</w:t>
      </w:r>
      <w:r w:rsidR="00760C88">
        <w:t xml:space="preserve"> Meanwhile,</w:t>
      </w:r>
      <w:r w:rsidR="00CF280F">
        <w:t xml:space="preserve"> </w:t>
      </w:r>
      <w:r w:rsidR="003D6B22">
        <w:t>feature rank</w:t>
      </w:r>
      <w:r w:rsidR="009B41E0">
        <w:t>ing</w:t>
      </w:r>
      <w:r w:rsidR="005C353C">
        <w:t xml:space="preserve"> </w:t>
      </w:r>
      <w:r w:rsidR="003D6B22">
        <w:t xml:space="preserve">with </w:t>
      </w:r>
      <w:r w:rsidR="000615BE">
        <w:t>RFE</w:t>
      </w:r>
      <w:r w:rsidR="00EC2C2A">
        <w:t xml:space="preserve"> and penalised linear SVC </w:t>
      </w:r>
      <w:r w:rsidR="00A133E8">
        <w:t xml:space="preserve">produced models with </w:t>
      </w:r>
      <w:r w:rsidR="000248DC">
        <w:t xml:space="preserve">lower </w:t>
      </w:r>
      <w:r w:rsidR="007D6573">
        <w:t>discriminat</w:t>
      </w:r>
      <w:r w:rsidR="000233B4">
        <w:t>ive</w:t>
      </w:r>
      <w:r w:rsidR="007D6573">
        <w:t xml:space="preserve"> </w:t>
      </w:r>
      <w:r w:rsidR="00E237F5">
        <w:t>capacity</w:t>
      </w:r>
      <w:r w:rsidR="008F514B">
        <w:t xml:space="preserve"> and may not be suitable for </w:t>
      </w:r>
      <w:r w:rsidR="00BF36AE">
        <w:t xml:space="preserve">providing </w:t>
      </w:r>
      <w:r w:rsidR="00DA21B2">
        <w:t xml:space="preserve">real-time updated </w:t>
      </w:r>
      <w:r w:rsidR="00BF36AE">
        <w:t>risk estimation</w:t>
      </w:r>
      <w:r w:rsidR="005F3A43">
        <w:t>.</w:t>
      </w:r>
      <w:r w:rsidR="0029720F">
        <w:t xml:space="preserve"> </w:t>
      </w:r>
      <w:r w:rsidR="00AE69BF">
        <w:t xml:space="preserve">Our results demonstrate the utility of automated feature selection approaches in developing </w:t>
      </w:r>
      <w:r w:rsidR="00A84013">
        <w:t xml:space="preserve">accurate </w:t>
      </w:r>
      <w:r w:rsidR="00AE69BF">
        <w:t>risk prediction models.</w:t>
      </w:r>
      <w:r w:rsidR="00A84013">
        <w:t xml:space="preserve"> </w:t>
      </w:r>
      <w:r w:rsidR="00A02221">
        <w:t xml:space="preserve">This </w:t>
      </w:r>
      <w:r w:rsidR="00A84013">
        <w:t xml:space="preserve">process </w:t>
      </w:r>
      <w:r w:rsidR="006938A3">
        <w:t>could</w:t>
      </w:r>
      <w:r w:rsidR="00A84013">
        <w:t xml:space="preserve"> be </w:t>
      </w:r>
      <w:r w:rsidR="00A02221">
        <w:t xml:space="preserve">optimised </w:t>
      </w:r>
      <w:r w:rsidR="00953B35">
        <w:t xml:space="preserve">to produce models </w:t>
      </w:r>
      <w:r w:rsidR="00A84013">
        <w:t xml:space="preserve">with little or no human </w:t>
      </w:r>
      <w:del w:id="336" w:author="Tom Gaunt" w:date="2022-02-18T15:37:00Z">
        <w:r w:rsidR="00A84013" w:rsidDel="00E01D6A">
          <w:delText xml:space="preserve">an </w:delText>
        </w:r>
      </w:del>
      <w:r w:rsidR="00A84013">
        <w:t xml:space="preserve">input and updated in real-time as new data are made available. </w:t>
      </w:r>
      <w:r w:rsidR="00A84013" w:rsidRPr="000D000B">
        <w:t xml:space="preserve">This </w:t>
      </w:r>
      <w:r w:rsidR="00963F2C">
        <w:t xml:space="preserve">is in </w:t>
      </w:r>
      <w:r w:rsidR="00A84013" w:rsidRPr="000D000B">
        <w:t>contrast with</w:t>
      </w:r>
      <w:r w:rsidR="000D000B">
        <w:t xml:space="preserve"> the manual approach taken by</w:t>
      </w:r>
      <w:r w:rsidR="00A84013" w:rsidRPr="000D000B">
        <w:t xml:space="preserve"> Badawi </w:t>
      </w:r>
      <w:r w:rsidR="00A84013" w:rsidRPr="000D000B">
        <w:rPr>
          <w:i/>
          <w:iCs/>
        </w:rPr>
        <w:t>et al</w:t>
      </w:r>
      <w:r w:rsidR="00A84013" w:rsidRPr="000D000B">
        <w:t xml:space="preserve"> </w:t>
      </w:r>
      <w:r w:rsidR="00AE69BF" w:rsidRPr="000D000B">
        <w:t xml:space="preserve">which </w:t>
      </w:r>
      <w:r w:rsidR="00F05A8A">
        <w:t>is</w:t>
      </w:r>
      <w:r w:rsidR="00A84013" w:rsidRPr="000D000B">
        <w:t xml:space="preserve"> </w:t>
      </w:r>
      <w:r w:rsidR="00AE69BF" w:rsidRPr="000D000B">
        <w:t>time-consuming</w:t>
      </w:r>
      <w:r w:rsidR="00A84013" w:rsidRPr="000D000B">
        <w:t xml:space="preserve"> and </w:t>
      </w:r>
      <w:r w:rsidR="00AE69BF" w:rsidRPr="000D000B">
        <w:t>laborious, require</w:t>
      </w:r>
      <w:r w:rsidR="00F05A8A">
        <w:t>s</w:t>
      </w:r>
      <w:r w:rsidR="00AE69BF" w:rsidRPr="000D000B">
        <w:t xml:space="preserve"> expert knowledge and would also need to be repeated for any new dataset, or if risk factors change over time.</w:t>
      </w:r>
    </w:p>
    <w:p w14:paraId="5B24247A" w14:textId="77777777" w:rsidR="00AE69BF" w:rsidRDefault="00AE69BF" w:rsidP="00A34D5D"/>
    <w:p w14:paraId="00ACCA3B" w14:textId="07281BCD" w:rsidR="0006084A" w:rsidRPr="00A85E03" w:rsidRDefault="00AB4637" w:rsidP="00A34D5D">
      <w:r w:rsidRPr="00A85E03">
        <w:t xml:space="preserve">Previous research </w:t>
      </w:r>
      <w:r w:rsidR="00C21F7B" w:rsidRPr="00A85E03">
        <w:t>automat</w:t>
      </w:r>
      <w:r w:rsidR="00976355" w:rsidRPr="00A85E03">
        <w:t>ing</w:t>
      </w:r>
      <w:r w:rsidR="00C21F7B" w:rsidRPr="00A85E03">
        <w:t xml:space="preserve"> feature selection for </w:t>
      </w:r>
      <w:r w:rsidR="00BF2A5B" w:rsidRPr="00A85E03">
        <w:t xml:space="preserve">HIE </w:t>
      </w:r>
      <w:r w:rsidR="00C21F7B" w:rsidRPr="00A85E03">
        <w:t xml:space="preserve">using logistic elastic net regression </w:t>
      </w:r>
      <w:r w:rsidR="00BF2A5B" w:rsidRPr="00A85E03">
        <w:t>from</w:t>
      </w:r>
      <w:r w:rsidR="00433C60" w:rsidRPr="00A85E03">
        <w:t xml:space="preserve"> maternal</w:t>
      </w:r>
      <w:r w:rsidR="00BF2A5B" w:rsidRPr="00A85E03">
        <w:t xml:space="preserve"> </w:t>
      </w:r>
      <w:r w:rsidR="003A4880" w:rsidRPr="00A85E03">
        <w:t xml:space="preserve">demographics and billing codes </w:t>
      </w:r>
      <w:r w:rsidR="00DC3175" w:rsidRPr="00A85E03">
        <w:t xml:space="preserve">collected during </w:t>
      </w:r>
      <w:r w:rsidR="00433C60" w:rsidRPr="00A85E03">
        <w:t>the antenatal period</w:t>
      </w:r>
      <w:r w:rsidR="009C54FB" w:rsidRPr="00A85E03">
        <w:t xml:space="preserve"> </w:t>
      </w:r>
      <w:r w:rsidR="009C54FB" w:rsidRPr="00A85E03">
        <w:fldChar w:fldCharType="begin" w:fldLock="1"/>
      </w:r>
      <w:r w:rsidR="00D07A1B" w:rsidRPr="00A85E03">
        <w:instrText>ADDIN CSL_CITATION {"citationItems":[{"id":"ITEM-1","itemData":{"ISSN":"2153-4063","PMID":"29888094","abstract":"Neonatal encephalopathy (NE) is a leading cause of neonatal mortality and lifetime neurological disability. The earlier the risk of NE can be assessed, the more effective interventions can be in preventing adverse outcomes. Existing studies that focus on intrapartum risk factors do not provide the early prognostic forecasting necessary to prepare healthcare professionals to intervene early in a high-risk NE case. This work used maternal data in a supervised machine learning framework to predict NE events. Specifically, we 1) collected the electronic medical records (EMRs) for 104 NE newborns and 31,054 non-NE newborns and their mothers, 2) trained and tested a regularized logistic regression on imbalanced and high-dimensional EMR data, and 3) discerned important features that could be possible risk factors. The learned model offers prenatal predictions of NE cases with an average area under the receiving operator characteristic curve (AUC) of 87% and identified the most important predictors.","author":[{"dropping-particle":"","family":"Li","given":"Thomas","non-dropping-particle":"","parse-names":false,"suffix":""},{"dropping-particle":"","family":"Gao","given":"Cheng","non-dropping-particle":"","parse-names":false,"suffix":""},{"dropping-particle":"","family":"Yan","given":"Chao","non-dropping-particle":"","parse-names":false,"suffix":""},{"dropping-particle":"","family":"Osmundson","given":"Sarah","non-dropping-particle":"","parse-names":false,"suffix":""},{"dropping-particle":"","family":"Malin","given":"Bradley A.","non-dropping-particle":"","parse-names":false,"suffix":""},{"dropping-particle":"","family":"Chen","given":"You","non-dropping-particle":"","parse-names":false,"suffix":""}],"container-title":"AMIA Summits on Translational Science Proceedings","id":"ITEM-1","issued":{"date-parts":[["2018"]]},"page":"359","publisher":"American Medical Informatics Association","title":"Predicting Neonatal Encephalopathy From Maternal Data in Electronic Medical Records","type":"article-journal","volume":"2018"},"uris":["http://www.mendeley.com/documents/?uuid=39663dff-74b9-32a7-8273-5988dd706a53"]}],"mendeley":{"formattedCitation":"[29]","plainTextFormattedCitation":"[29]","previouslyFormattedCitation":"[29]"},"properties":{"noteIndex":0},"schema":"https://github.com/citation-style-language/schema/raw/master/csl-citation.json"}</w:instrText>
      </w:r>
      <w:r w:rsidR="009C54FB" w:rsidRPr="00A85E03">
        <w:fldChar w:fldCharType="separate"/>
      </w:r>
      <w:r w:rsidR="0050137B" w:rsidRPr="00A85E03">
        <w:rPr>
          <w:noProof/>
        </w:rPr>
        <w:t>[29]</w:t>
      </w:r>
      <w:r w:rsidR="009C54FB" w:rsidRPr="00A85E03">
        <w:fldChar w:fldCharType="end"/>
      </w:r>
      <w:r w:rsidR="009C54FB" w:rsidRPr="00A85E03">
        <w:t xml:space="preserve"> obtained </w:t>
      </w:r>
      <w:r w:rsidRPr="00A85E03">
        <w:t xml:space="preserve">an average AUC of 0.87 </w:t>
      </w:r>
      <w:r w:rsidR="00EA0287" w:rsidRPr="00A85E03">
        <w:t>(95% CI 0.86, 0.88)</w:t>
      </w:r>
      <w:r w:rsidR="009C54FB" w:rsidRPr="00A85E03">
        <w:t xml:space="preserve">. </w:t>
      </w:r>
      <w:commentRangeStart w:id="337"/>
      <w:commentRangeStart w:id="338"/>
      <w:commentRangeStart w:id="339"/>
      <w:r w:rsidR="008005B8" w:rsidRPr="00A85E03">
        <w:t>However, th</w:t>
      </w:r>
      <w:r w:rsidR="00997FC2" w:rsidRPr="00A85E03">
        <w:t>e</w:t>
      </w:r>
      <w:r w:rsidR="008005B8" w:rsidRPr="00A85E03">
        <w:t xml:space="preserve"> study </w:t>
      </w:r>
      <w:r w:rsidR="008F4F5B" w:rsidRPr="00A85E03">
        <w:t xml:space="preserve">used 300 bootstrap replicates (i.e., sample with replacement) to </w:t>
      </w:r>
      <w:r w:rsidR="00527CD8" w:rsidRPr="00A85E03">
        <w:t>train and test</w:t>
      </w:r>
      <w:r w:rsidR="00C64326" w:rsidRPr="00A85E03">
        <w:t xml:space="preserve"> their model</w:t>
      </w:r>
      <w:r w:rsidR="00527CD8" w:rsidRPr="00A85E03">
        <w:t xml:space="preserve"> </w:t>
      </w:r>
      <w:r w:rsidR="008005B8" w:rsidRPr="00A85E03">
        <w:t xml:space="preserve">which may be susceptible to overfitting and </w:t>
      </w:r>
      <w:r w:rsidR="00F67EE6" w:rsidRPr="00A85E03">
        <w:t xml:space="preserve">as </w:t>
      </w:r>
      <w:r w:rsidR="008005B8" w:rsidRPr="00A85E03">
        <w:t xml:space="preserve">no </w:t>
      </w:r>
      <w:r w:rsidR="00CC61FD" w:rsidRPr="00A85E03">
        <w:t xml:space="preserve">separate </w:t>
      </w:r>
      <w:r w:rsidR="00F40324" w:rsidRPr="00A85E03">
        <w:t xml:space="preserve">internal </w:t>
      </w:r>
      <w:r w:rsidR="008005B8" w:rsidRPr="00A85E03">
        <w:t>validation was performed</w:t>
      </w:r>
      <w:r w:rsidR="00F67EE6" w:rsidRPr="00A85E03">
        <w:t xml:space="preserve">, we do not know if this high </w:t>
      </w:r>
      <w:r w:rsidR="00C75686" w:rsidRPr="00A85E03">
        <w:t xml:space="preserve">classification </w:t>
      </w:r>
      <w:r w:rsidR="00F67EE6" w:rsidRPr="00A85E03">
        <w:t>performance</w:t>
      </w:r>
      <w:r w:rsidR="00F40324" w:rsidRPr="00A85E03">
        <w:t xml:space="preserve"> is a result of the fitting procedure</w:t>
      </w:r>
      <w:r w:rsidR="008005B8" w:rsidRPr="00A85E03">
        <w:t>.</w:t>
      </w:r>
      <w:r w:rsidR="00D96A91" w:rsidRPr="00A85E03">
        <w:t xml:space="preserve"> </w:t>
      </w:r>
      <w:commentRangeEnd w:id="337"/>
      <w:r w:rsidR="00146BA2" w:rsidRPr="00A85E03">
        <w:rPr>
          <w:rStyle w:val="CommentReference"/>
        </w:rPr>
        <w:commentReference w:id="337"/>
      </w:r>
      <w:commentRangeEnd w:id="338"/>
      <w:r w:rsidR="004C219F" w:rsidRPr="00A85E03">
        <w:rPr>
          <w:rStyle w:val="CommentReference"/>
        </w:rPr>
        <w:commentReference w:id="338"/>
      </w:r>
      <w:commentRangeEnd w:id="339"/>
      <w:r w:rsidR="002D47A3">
        <w:rPr>
          <w:rStyle w:val="CommentReference"/>
        </w:rPr>
        <w:commentReference w:id="339"/>
      </w:r>
      <w:r w:rsidR="00B70E8C" w:rsidRPr="00A85E03">
        <w:t xml:space="preserve">A second study </w:t>
      </w:r>
      <w:r w:rsidR="00F12AAE" w:rsidRPr="00A85E03">
        <w:t xml:space="preserve">used </w:t>
      </w:r>
      <w:r w:rsidR="00B70E8C" w:rsidRPr="00A85E03">
        <w:t xml:space="preserve">deep learning </w:t>
      </w:r>
      <w:r w:rsidR="0082391A" w:rsidRPr="00A85E03">
        <w:t xml:space="preserve">and logistic </w:t>
      </w:r>
      <w:r w:rsidR="00463999" w:rsidRPr="00A85E03">
        <w:t xml:space="preserve">ridge </w:t>
      </w:r>
      <w:r w:rsidR="0082391A" w:rsidRPr="00A85E03">
        <w:t xml:space="preserve">regression </w:t>
      </w:r>
      <w:r w:rsidR="00625E76" w:rsidRPr="00A85E03">
        <w:t xml:space="preserve">to </w:t>
      </w:r>
      <w:r w:rsidR="0082391A" w:rsidRPr="00A85E03">
        <w:t xml:space="preserve">predict HIE using </w:t>
      </w:r>
      <w:r w:rsidR="00625E76" w:rsidRPr="00A85E03">
        <w:t>electronic medical records</w:t>
      </w:r>
      <w:r w:rsidR="00014089" w:rsidRPr="00A85E03">
        <w:t xml:space="preserve"> collected prior to delivery</w:t>
      </w:r>
      <w:r w:rsidR="00625E76" w:rsidRPr="00A85E03">
        <w:t xml:space="preserve"> </w:t>
      </w:r>
      <w:r w:rsidR="00D17FA8" w:rsidRPr="00A85E03">
        <w:fldChar w:fldCharType="begin" w:fldLock="1"/>
      </w:r>
      <w:r w:rsidR="00D07A1B" w:rsidRPr="00A85E03">
        <w:instrText>ADDIN CSL_CITATION {"citationItems":[{"id":"ITEM-1","itemData":{"DOI":"10.1109/ICHI.2019.8904667","ISBN":"9781538691380","abstract":"Neonatal encephalopathy (NE) is the clinical manifestation of disordered neonatal brain function. As a leading cause of neonatal mortality and lifetime neurological disability, NE affects 2 to 6 infants per 1000 live births worldwide. It has been recognized that early intervention can potentially prevent NE or reduce the severity of negative consequences (e.g., cerebral palsy and epilepsy) caused by NE. However, most studies focus on predicting NE several hours before the NE event occurs (e.g., right after childbirth), which does not provide sufficient time to institute effective interventions. A prior study leveraged regularized logistic regression models along with electronic health records (EHRs) to predict NE before childbirth. The models were trained and tested on balanced data (equal number of cases and controls) and achieved a good performance. However, the predictive performance of these models was poor on imbalanced dataset with a prevalence of 0.2% to 0.6%. We hypothesize that deep learning along with word embedding can capture temporal patterns existing in EHRs, which can significantly improve the prediction of NE on imbalanced data. In this paper, we introduce a framework that incorporates deep learning, word embedding, and EHR data to predict NE before childbirth. The framework is evaluated with 104 NE and 31,054 non-NE newborns in a large academic medical center. We design 12 predictive models and the best model achieve an AUC of 0.93.","author":[{"dropping-particle":"","family":"Gao","given":"Cheng","non-dropping-particle":"","parse-names":false,"suffix":""},{"dropping-particle":"","family":"Yan","given":"Chao","non-dropping-particle":"","parse-names":false,"suffix":""},{"dropping-particle":"","family":"Osmundson","given":"Sarah","non-dropping-particle":"","parse-names":false,"suffix":""},{"dropping-particle":"","family":"Malin","given":"Bradley A.","non-dropping-particle":"","parse-names":false,"suffix":""},{"dropping-particle":"","family":"Chen","given":"You","non-dropping-particle":"","parse-names":false,"suffix":""}],"container-title":"2019 IEEE International Conference on Healthcare Informatics, ICHI 2019","id":"ITEM-1","issued":{"date-parts":[["2019","6","1"]]},"publisher":"Institute of Electrical and Electronics Engineers Inc.","title":"A deep learning approach to predict neonatal encephalopathy from electronic health records","type":"article-journal"},"uris":["http://www.mendeley.com/documents/?uuid=3c809546-e4aa-379f-8290-910ffeb01f03"]}],"mendeley":{"formattedCitation":"[30]","plainTextFormattedCitation":"[30]","previouslyFormattedCitation":"[30]"},"properties":{"noteIndex":0},"schema":"https://github.com/citation-style-language/schema/raw/master/csl-citation.json"}</w:instrText>
      </w:r>
      <w:r w:rsidR="00D17FA8" w:rsidRPr="00A85E03">
        <w:fldChar w:fldCharType="separate"/>
      </w:r>
      <w:r w:rsidR="0050137B" w:rsidRPr="00A85E03">
        <w:rPr>
          <w:noProof/>
        </w:rPr>
        <w:t>[30]</w:t>
      </w:r>
      <w:r w:rsidR="00D17FA8" w:rsidRPr="00A85E03">
        <w:fldChar w:fldCharType="end"/>
      </w:r>
      <w:r w:rsidR="00D17FA8" w:rsidRPr="00A85E03">
        <w:t xml:space="preserve"> </w:t>
      </w:r>
      <w:r w:rsidR="00625E76" w:rsidRPr="00A85E03">
        <w:t>and obtained an average AUC of</w:t>
      </w:r>
      <w:r w:rsidR="004068C5" w:rsidRPr="00A85E03">
        <w:t xml:space="preserve"> 0.</w:t>
      </w:r>
      <w:r w:rsidR="00CE4127" w:rsidRPr="00A85E03">
        <w:t>78</w:t>
      </w:r>
      <w:r w:rsidR="00625E76" w:rsidRPr="00A85E03">
        <w:t xml:space="preserve"> (95% CI</w:t>
      </w:r>
      <w:r w:rsidR="004068C5" w:rsidRPr="00A85E03">
        <w:t xml:space="preserve"> 0.</w:t>
      </w:r>
      <w:r w:rsidR="00CE4127" w:rsidRPr="00A85E03">
        <w:t>77</w:t>
      </w:r>
      <w:r w:rsidR="004068C5" w:rsidRPr="00A85E03">
        <w:t>, 0.</w:t>
      </w:r>
      <w:r w:rsidR="00CE4127" w:rsidRPr="00A85E03">
        <w:t>79</w:t>
      </w:r>
      <w:r w:rsidR="00625E76" w:rsidRPr="00A85E03">
        <w:t>)</w:t>
      </w:r>
      <w:r w:rsidR="0082391A" w:rsidRPr="00A85E03">
        <w:t xml:space="preserve"> and </w:t>
      </w:r>
      <w:r w:rsidR="00457B1D" w:rsidRPr="00A85E03">
        <w:t>0.72</w:t>
      </w:r>
      <w:r w:rsidR="0082391A" w:rsidRPr="00A85E03">
        <w:t xml:space="preserve"> AUC</w:t>
      </w:r>
      <w:r w:rsidR="00457B1D" w:rsidRPr="00A85E03">
        <w:t xml:space="preserve"> </w:t>
      </w:r>
      <w:r w:rsidR="0082391A" w:rsidRPr="00A85E03">
        <w:t>(</w:t>
      </w:r>
      <w:r w:rsidR="00457B1D" w:rsidRPr="00A85E03">
        <w:t>95% CI 0.71, 0.73)</w:t>
      </w:r>
      <w:r w:rsidR="00E02239" w:rsidRPr="00A85E03">
        <w:t>, respectively</w:t>
      </w:r>
      <w:r w:rsidR="00463999" w:rsidRPr="00A85E03">
        <w:t xml:space="preserve"> which were not </w:t>
      </w:r>
      <w:del w:id="340" w:author="Tom Gaunt" w:date="2022-02-18T15:39:00Z">
        <w:r w:rsidR="00463999" w:rsidRPr="00A85E03" w:rsidDel="002D47A3">
          <w:delText xml:space="preserve">strongly </w:delText>
        </w:r>
      </w:del>
      <w:ins w:id="341" w:author="Tom Gaunt" w:date="2022-02-18T15:39:00Z">
        <w:r w:rsidR="002D47A3">
          <w:t>substantially</w:t>
        </w:r>
        <w:r w:rsidR="002D47A3" w:rsidRPr="00A85E03">
          <w:t xml:space="preserve"> </w:t>
        </w:r>
      </w:ins>
      <w:r w:rsidR="00463999" w:rsidRPr="00A85E03">
        <w:t>different from</w:t>
      </w:r>
      <w:r w:rsidR="00DC3175" w:rsidRPr="00A85E03">
        <w:t xml:space="preserve"> the findings of</w:t>
      </w:r>
      <w:r w:rsidR="00463999" w:rsidRPr="00A85E03">
        <w:t xml:space="preserve"> </w:t>
      </w:r>
      <w:r w:rsidR="00524430" w:rsidRPr="00A85E03">
        <w:t xml:space="preserve">this </w:t>
      </w:r>
      <w:commentRangeStart w:id="342"/>
      <w:r w:rsidR="00524430" w:rsidRPr="00A85E03">
        <w:t>study</w:t>
      </w:r>
      <w:commentRangeEnd w:id="342"/>
      <w:r w:rsidR="004C219F" w:rsidRPr="00A85E03">
        <w:rPr>
          <w:rStyle w:val="CommentReference"/>
        </w:rPr>
        <w:commentReference w:id="342"/>
      </w:r>
      <w:r w:rsidR="00463999" w:rsidRPr="00A85E03">
        <w:t>.</w:t>
      </w:r>
    </w:p>
    <w:p w14:paraId="45D2700B" w14:textId="35211ED4" w:rsidR="00B50877" w:rsidRPr="00A85E03" w:rsidRDefault="00B50877" w:rsidP="00A34D5D"/>
    <w:p w14:paraId="09AC72C2" w14:textId="06C04715" w:rsidR="006A0B6F" w:rsidRDefault="00715CE5" w:rsidP="000D4899">
      <w:r w:rsidRPr="00A85E03">
        <w:t>A</w:t>
      </w:r>
      <w:r w:rsidR="00B50877" w:rsidRPr="00A85E03">
        <w:t>lthough</w:t>
      </w:r>
      <w:r w:rsidR="00DC1C72" w:rsidRPr="00A85E03">
        <w:t xml:space="preserve"> </w:t>
      </w:r>
      <w:r w:rsidRPr="00A85E03">
        <w:t xml:space="preserve">our results do not support </w:t>
      </w:r>
      <w:del w:id="343" w:author="Tom Gaunt" w:date="2022-02-18T15:39:00Z">
        <w:r w:rsidRPr="00A85E03" w:rsidDel="002D47A3">
          <w:delText xml:space="preserve">strong </w:delText>
        </w:r>
      </w:del>
      <w:ins w:id="344" w:author="Tom Gaunt" w:date="2022-02-18T15:39:00Z">
        <w:r w:rsidR="002D47A3">
          <w:t>a significant</w:t>
        </w:r>
        <w:r w:rsidR="002D47A3" w:rsidRPr="00A85E03">
          <w:t xml:space="preserve"> </w:t>
        </w:r>
      </w:ins>
      <w:r w:rsidRPr="00A85E03">
        <w:t xml:space="preserve">improvement in </w:t>
      </w:r>
      <w:r w:rsidR="00DC1C72" w:rsidRPr="00A85E03">
        <w:t xml:space="preserve">HIE </w:t>
      </w:r>
      <w:r w:rsidRPr="00A85E03">
        <w:t xml:space="preserve">discrimination </w:t>
      </w:r>
      <w:r w:rsidR="00DC1C72" w:rsidRPr="00A85E03">
        <w:t xml:space="preserve">following the addition of intrapartum or infant growth variables, our findings do illustrate the possibility </w:t>
      </w:r>
      <w:r w:rsidR="000D4899" w:rsidRPr="00A85E03">
        <w:t xml:space="preserve">of updating risk estimation </w:t>
      </w:r>
      <w:r w:rsidR="00DC1C72" w:rsidRPr="00A85E03">
        <w:t xml:space="preserve">using data collected at different time points throughout patient </w:t>
      </w:r>
      <w:commentRangeStart w:id="345"/>
      <w:r w:rsidR="00DC1C72" w:rsidRPr="00A85E03">
        <w:t>care</w:t>
      </w:r>
      <w:commentRangeEnd w:id="345"/>
      <w:r w:rsidR="008D72D3" w:rsidRPr="00A85E03">
        <w:rPr>
          <w:rStyle w:val="CommentReference"/>
        </w:rPr>
        <w:commentReference w:id="345"/>
      </w:r>
      <w:r w:rsidR="00DC1C72" w:rsidRPr="00A85E03">
        <w:t>.</w:t>
      </w:r>
      <w:r w:rsidR="000D4899" w:rsidRPr="00A85E03">
        <w:t xml:space="preserve"> </w:t>
      </w:r>
      <w:r w:rsidR="00B91C5A" w:rsidRPr="00A85E03">
        <w:t>A key</w:t>
      </w:r>
      <w:r w:rsidR="0067429B" w:rsidRPr="00A85E03">
        <w:t xml:space="preserve"> </w:t>
      </w:r>
      <w:r w:rsidR="000D4899" w:rsidRPr="00A85E03">
        <w:t xml:space="preserve">concern with </w:t>
      </w:r>
      <w:r w:rsidR="00C857EE" w:rsidRPr="00A85E03">
        <w:t xml:space="preserve">automated model development </w:t>
      </w:r>
      <w:r w:rsidR="000D4899" w:rsidRPr="00A85E03">
        <w:t xml:space="preserve">is the potential </w:t>
      </w:r>
      <w:r w:rsidR="00F61BBC" w:rsidRPr="00A85E03">
        <w:t xml:space="preserve">for classifiers </w:t>
      </w:r>
      <w:r w:rsidR="0067429B" w:rsidRPr="00A85E03">
        <w:t>to learn from physician behaviour</w:t>
      </w:r>
      <w:r w:rsidR="00C91443" w:rsidRPr="00A85E03">
        <w:t xml:space="preserve"> and beliefs </w:t>
      </w:r>
      <w:r w:rsidR="0067429B" w:rsidRPr="00A85E03">
        <w:t xml:space="preserve">rather than provide </w:t>
      </w:r>
      <w:r w:rsidR="000D4899" w:rsidRPr="00A85E03">
        <w:t xml:space="preserve">new </w:t>
      </w:r>
      <w:r w:rsidR="0067429B" w:rsidRPr="00A85E03">
        <w:t xml:space="preserve">diagnostic </w:t>
      </w:r>
      <w:r w:rsidR="00D57B57" w:rsidRPr="00A85E03">
        <w:t xml:space="preserve">insight </w:t>
      </w:r>
      <w:r w:rsidR="004640EA" w:rsidRPr="00A85E03">
        <w:t>of</w:t>
      </w:r>
      <w:r w:rsidR="000D4899" w:rsidRPr="00A85E03">
        <w:t xml:space="preserve"> disease process </w:t>
      </w:r>
      <w:r w:rsidR="00FD3E0C" w:rsidRPr="00A85E03">
        <w:fldChar w:fldCharType="begin" w:fldLock="1"/>
      </w:r>
      <w:r w:rsidR="00872CF5" w:rsidRPr="00A85E03">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[16]","plainTextFormattedCitation":"[16]","previouslyFormattedCitation":"[16]"},"properties":{"noteIndex":0},"schema":"https://github.com/citation-style-language/schema/raw/master/csl-citation.json"}</w:instrText>
      </w:r>
      <w:r w:rsidR="00FD3E0C" w:rsidRPr="00A85E03">
        <w:fldChar w:fldCharType="separate"/>
      </w:r>
      <w:r w:rsidR="00FD3E0C" w:rsidRPr="00A85E03">
        <w:rPr>
          <w:noProof/>
        </w:rPr>
        <w:t>[16]</w:t>
      </w:r>
      <w:r w:rsidR="00FD3E0C" w:rsidRPr="00A85E03">
        <w:fldChar w:fldCharType="end"/>
      </w:r>
      <w:r w:rsidR="000D4899" w:rsidRPr="00A85E03">
        <w:t>.</w:t>
      </w:r>
      <w:r w:rsidR="007054D5" w:rsidRPr="00A85E03">
        <w:t xml:space="preserve"> </w:t>
      </w:r>
      <w:commentRangeStart w:id="346"/>
      <w:r w:rsidR="00BD49AC" w:rsidRPr="00A85E03">
        <w:t>P</w:t>
      </w:r>
      <w:r w:rsidR="007054D5" w:rsidRPr="00A85E03">
        <w:t>redictions based on physi</w:t>
      </w:r>
      <w:r w:rsidR="00F64BDE" w:rsidRPr="00A85E03">
        <w:t>ci</w:t>
      </w:r>
      <w:r w:rsidR="007054D5" w:rsidRPr="00A85E03">
        <w:t>an</w:t>
      </w:r>
      <w:r w:rsidR="00F64BDE" w:rsidRPr="00A85E03">
        <w:t>s’</w:t>
      </w:r>
      <w:r w:rsidR="007054D5" w:rsidRPr="00A85E03">
        <w:t xml:space="preserve"> </w:t>
      </w:r>
      <w:r w:rsidR="00BD49AC" w:rsidRPr="00A85E03">
        <w:t>behaviour</w:t>
      </w:r>
      <w:r w:rsidR="007054D5" w:rsidRPr="00A85E03">
        <w:t xml:space="preserve"> </w:t>
      </w:r>
      <w:r w:rsidR="0067429B" w:rsidRPr="00A85E03">
        <w:t>are unlikely to provide individual-level benefit</w:t>
      </w:r>
      <w:r w:rsidR="00412C48" w:rsidRPr="00A85E03">
        <w:t xml:space="preserve"> </w:t>
      </w:r>
      <w:r w:rsidR="00412C48" w:rsidRPr="00A85E03">
        <w:fldChar w:fldCharType="begin" w:fldLock="1"/>
      </w:r>
      <w:r w:rsidR="00412C48" w:rsidRPr="00A85E03">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[16]","plainTextFormattedCitation":"[16]","previouslyFormattedCitation":"[16]"},"properties":{"noteIndex":0},"schema":"https://github.com/citation-style-language/schema/raw/master/csl-citation.json"}</w:instrText>
      </w:r>
      <w:r w:rsidR="00412C48" w:rsidRPr="00A85E03">
        <w:fldChar w:fldCharType="separate"/>
      </w:r>
      <w:r w:rsidR="00412C48" w:rsidRPr="00A85E03">
        <w:rPr>
          <w:noProof/>
        </w:rPr>
        <w:t>[16]</w:t>
      </w:r>
      <w:r w:rsidR="00412C48" w:rsidRPr="00A85E03">
        <w:fldChar w:fldCharType="end"/>
      </w:r>
      <w:r w:rsidR="00412C48" w:rsidRPr="00A85E03">
        <w:t>.</w:t>
      </w:r>
      <w:r w:rsidR="00D05F9C" w:rsidRPr="00A85E03">
        <w:t xml:space="preserve"> </w:t>
      </w:r>
      <w:commentRangeEnd w:id="346"/>
      <w:r w:rsidR="008811B8" w:rsidRPr="00A85E03">
        <w:rPr>
          <w:rStyle w:val="CommentReference"/>
        </w:rPr>
        <w:commentReference w:id="346"/>
      </w:r>
      <w:r w:rsidR="00D05F9C" w:rsidRPr="00A85E03">
        <w:t>Th</w:t>
      </w:r>
      <w:r w:rsidR="00FE684F" w:rsidRPr="00A85E03">
        <w:t>ese biases</w:t>
      </w:r>
      <w:r w:rsidR="00D05F9C" w:rsidRPr="00A85E03">
        <w:t xml:space="preserve"> </w:t>
      </w:r>
      <w:r w:rsidR="00973944" w:rsidRPr="00A85E03">
        <w:t xml:space="preserve">do </w:t>
      </w:r>
      <w:r w:rsidR="00D05F9C" w:rsidRPr="00A85E03">
        <w:t>app</w:t>
      </w:r>
      <w:r w:rsidR="00FE684F" w:rsidRPr="00A85E03">
        <w:t>ly</w:t>
      </w:r>
      <w:r w:rsidR="00D05F9C" w:rsidRPr="00A85E03">
        <w:t xml:space="preserve"> to perinatal prediction, for example </w:t>
      </w:r>
      <w:r w:rsidR="00FE684F" w:rsidRPr="00A85E03">
        <w:t xml:space="preserve">women with risk factors for still birth are delivered earlier and </w:t>
      </w:r>
      <w:r w:rsidR="00F93AD8" w:rsidRPr="00A85E03">
        <w:t>therefore</w:t>
      </w:r>
      <w:r w:rsidR="00FE684F" w:rsidRPr="00A85E03">
        <w:t xml:space="preserve"> prediction </w:t>
      </w:r>
      <w:r w:rsidR="00AD31BF" w:rsidRPr="00A85E03">
        <w:t>of</w:t>
      </w:r>
      <w:r w:rsidR="00FE684F" w:rsidRPr="00A85E03">
        <w:t xml:space="preserve"> stillbirth after 37 weeks will </w:t>
      </w:r>
      <w:r w:rsidR="002D467E" w:rsidRPr="00A85E03">
        <w:t xml:space="preserve">be ineffective </w:t>
      </w:r>
      <w:r w:rsidR="00FE684F" w:rsidRPr="00A85E03">
        <w:fldChar w:fldCharType="begin" w:fldLock="1"/>
      </w:r>
      <w:r w:rsidR="00F34640" w:rsidRPr="00A85E03">
        <w:instrText>ADDIN CSL_CITATION {"citationItems":[{"id":"ITEM-1","itemData":{"DOI":"10.1111/1471-0528.16487","ISSN":"14710528","PMID":"32894620","abstract":"Background: Stillbirth prevention is an international priority – risk prediction models could individualise care and reduce unnecessary intervention, but their use requires evaluation. Objectives: To identify risk prediction models for stillbirth, and assess their potential accuracy and clinical benefit in practice. Search strategy: MEDLINE, Embase, DH-DATA and AMED databases were searched from inception to June 2019 using terms relevant to stillbirth, perinatal mortality and prediction models. The search was compliant with Preferred Reporting Items for Systematic Reviews and Meta-analyses (PRISMA) guidelines. Selection criteria: Studies developing and/or validating prediction models for risk of stillbirth developed for application during pregnancy. Data collection and analysis: Study screening and data extraction were conducted in duplicate, using the CHARMS checklist. Risk of bias was appraised using the PROBAST tool. Results: The search identified 2751 citations. Fourteen studies reporting development of 69 models were included. Variables consistently included were: ethnicity, body mass index, uterine artery Doppler, pregnancy-associated plasma protein and placental growth factor. For almost all models there were significant concerns about risk of bias. Apparent model performance (i.e. in the development dataset) was highest in models developed for use later in pregnancy and including maternal characteristics, and ultrasound and biochemical variables, but few were internally validated and none were externally validated. Conclusions: Almost all models identified were at high risk of bias. There are first-trimester models of possible clinical benefit in early risk stratification; these require validation and clinical evaluation. There were few later pregnancy models but, if validated, these could be most relevant to individualised discussions around timing of birth. Tweetable abstract: Prediction models using maternal factors, blood tests and ultrasound could individualise stillbirth prevention, but existing models are at high risk of bias.","author":[{"dropping-particle":"","family":"Townsend","given":"R.","non-dropping-particle":"","parse-names":false,"suffix":""},{"dropping-particle":"","family":"Manji","given":"A.","non-dropping-particle":"","parse-names":false,"suffix":""},{"dropping-particle":"","family":"Allotey","given":"J.","non-dropping-particle":"","parse-names":false,"suffix":""},{"dropping-particle":"","family":"Heazell","given":"A. E.P.","non-dropping-particle":"","parse-names":false,"suffix":""},{"dropping-particle":"","family":"Jorgensen","given":"L.","non-dropping-particle":"","parse-names":false,"suffix":""},{"dropping-particle":"","family":"Magee","given":"L. A.","non-dropping-particle":"","parse-names":false,"suffix":""},{"dropping-particle":"","family":"Mol","given":"B. W.","non-dropping-particle":"","parse-names":false,"suffix":""},{"dropping-particle":"","family":"Snell","given":"K. I.E.","non-dropping-particle":"","parse-names":false,"suffix":""},{"dropping-particle":"","family":"Riley","given":"R. D.","non-dropping-particle":"","parse-names":false,"suffix":""},{"dropping-particle":"","family":"Sandall","given":"J.","non-dropping-particle":"","parse-names":false,"suffix":""},{"dropping-particle":"","family":"Smith","given":"G. C.S.","non-dropping-particle":"","parse-names":false,"suffix":""},{"dropping-particle":"","family":"Patel","given":"M.","non-dropping-particle":"","parse-names":false,"suffix":""},{"dropping-particle":"","family":"Thilaganathan","given":"B.","non-dropping-particle":"","parse-names":false,"suffix":""},{"dropping-particle":"","family":"Dadelszen","given":"P.","non-dropping-particle":"von","parse-names":false,"suffix":""},{"dropping-particle":"","family":"Thangaratinam","given":"S.","non-dropping-particle":"","parse-names":false,"suffix":""},{"dropping-particle":"","family":"Khalil","given":"A.","non-dropping-particle":"","parse-names":false,"suffix":""}],"container-title":"BJOG: An International Journal of Obstetrics and Gynaecology","id":"ITEM-1","issue":"2","issued":{"date-parts":[["2021","1","1"]]},"page":"214-224","publisher":"Blackwell Publishing Ltd","title":"Can risk prediction models help us individualise stillbirth prevention? A systematic review and critical appraisal of published risk models","type":"article-journal","volume":"128"},"uris":["http://www.mendeley.com/documents/?uuid=381d28ea-22ba-3a2b-a91c-1413cf3effd8"]}],"mendeley":{"formattedCitation":"[31]","plainTextFormattedCitation":"[31]","previouslyFormattedCitation":"[31]"},"properties":{"noteIndex":0},"schema":"https://github.com/citation-style-language/schema/raw/master/csl-citation.json"}</w:instrText>
      </w:r>
      <w:r w:rsidR="00FE684F" w:rsidRPr="00A85E03">
        <w:fldChar w:fldCharType="separate"/>
      </w:r>
      <w:r w:rsidR="00FE684F" w:rsidRPr="00A85E03">
        <w:rPr>
          <w:noProof/>
        </w:rPr>
        <w:t>[31]</w:t>
      </w:r>
      <w:r w:rsidR="00FE684F" w:rsidRPr="00A85E03">
        <w:fldChar w:fldCharType="end"/>
      </w:r>
      <w:r w:rsidR="00FE684F" w:rsidRPr="00A85E03">
        <w:t>.</w:t>
      </w:r>
      <w:r w:rsidR="009C6A71" w:rsidRPr="00A85E03">
        <w:t xml:space="preserve"> To ensure models are unaffected by these biases</w:t>
      </w:r>
      <w:r w:rsidR="00991168" w:rsidRPr="00A85E03">
        <w:t>,</w:t>
      </w:r>
      <w:r w:rsidR="009C6A71" w:rsidRPr="00A85E03">
        <w:t xml:space="preserve"> extensive external validation </w:t>
      </w:r>
      <w:r w:rsidR="00EB2866" w:rsidRPr="00A85E03">
        <w:t xml:space="preserve">in </w:t>
      </w:r>
      <w:r w:rsidR="009C6A71" w:rsidRPr="00A85E03">
        <w:t>different</w:t>
      </w:r>
      <w:r w:rsidR="00EB2866" w:rsidRPr="00A85E03">
        <w:t xml:space="preserve"> clinical environments</w:t>
      </w:r>
      <w:r w:rsidR="009C6A71" w:rsidRPr="00A85E03">
        <w:t xml:space="preserve"> </w:t>
      </w:r>
      <w:r w:rsidR="008C6024" w:rsidRPr="00A85E03">
        <w:t xml:space="preserve">where policies and procedures differ </w:t>
      </w:r>
      <w:r w:rsidR="009C6A71" w:rsidRPr="00A85E03">
        <w:t xml:space="preserve">is </w:t>
      </w:r>
      <w:r w:rsidR="00991168" w:rsidRPr="00A85E03">
        <w:t>needed</w:t>
      </w:r>
      <w:r w:rsidR="009C6A71" w:rsidRPr="00A85E03">
        <w:t>.</w:t>
      </w:r>
    </w:p>
    <w:p w14:paraId="0DAA5CC8" w14:textId="5BB61DC0" w:rsidR="00AC34AA" w:rsidRDefault="00AC34AA" w:rsidP="00A34D5D"/>
    <w:p w14:paraId="419D9F5E" w14:textId="7C51EB8D" w:rsidR="00AC34AA" w:rsidRDefault="003F49EF" w:rsidP="00AC34AA">
      <w:r>
        <w:t xml:space="preserve">While </w:t>
      </w:r>
      <w:r w:rsidR="00AC34AA">
        <w:t xml:space="preserve">automated and manual feature selection processes gave equivalent classification performance, </w:t>
      </w:r>
      <w:r w:rsidR="000704ED">
        <w:t xml:space="preserve">the </w:t>
      </w:r>
      <w:r w:rsidR="00AC34AA">
        <w:t>automated approaches required up to three</w:t>
      </w:r>
      <w:r w:rsidR="0060663D">
        <w:t>-</w:t>
      </w:r>
      <w:r w:rsidR="00AC34AA">
        <w:t xml:space="preserve">times more features (n=60 vs n=20-35) suggesting some redundancy that clinical insight can circumvent. Simpler models </w:t>
      </w:r>
      <w:r w:rsidR="00AC34AA">
        <w:lastRenderedPageBreak/>
        <w:t xml:space="preserve">are more desirable because fewer variables are required to obtain a risk estimate which </w:t>
      </w:r>
      <w:commentRangeStart w:id="347"/>
      <w:commentRangeStart w:id="348"/>
      <w:r w:rsidR="00AC34AA">
        <w:t xml:space="preserve">increases utility, feasibility and adoption while decreasing implementation costs and </w:t>
      </w:r>
      <w:r w:rsidR="007C5FEB">
        <w:t xml:space="preserve">strategic </w:t>
      </w:r>
      <w:r w:rsidR="00AC34AA">
        <w:t>complexity</w:t>
      </w:r>
      <w:commentRangeEnd w:id="347"/>
      <w:r w:rsidR="0037561A">
        <w:rPr>
          <w:rStyle w:val="CommentReference"/>
        </w:rPr>
        <w:commentReference w:id="347"/>
      </w:r>
      <w:commentRangeEnd w:id="348"/>
      <w:r w:rsidR="002D47A3">
        <w:rPr>
          <w:rStyle w:val="CommentReference"/>
        </w:rPr>
        <w:commentReference w:id="348"/>
      </w:r>
      <w:r w:rsidR="00AC34AA">
        <w:t xml:space="preserve">. Overfitting is also a concern when the number of features is large compared with the sample size which can produce inflated coefficients and provide imprecise standard errors </w:t>
      </w:r>
      <w:r w:rsidR="00131A17">
        <w:t xml:space="preserve">resulting in poor generalisability and </w:t>
      </w:r>
      <w:r w:rsidR="00FB2277">
        <w:t xml:space="preserve">model </w:t>
      </w:r>
      <w:r w:rsidR="00131A17">
        <w:t xml:space="preserve">instability </w:t>
      </w:r>
      <w:r w:rsidR="00AC34AA">
        <w:fldChar w:fldCharType="begin" w:fldLock="1"/>
      </w:r>
      <w:r w:rsidR="00FE684F">
        <w:instrText>ADDIN CSL_CITATION {"citationItems":[{"id":"ITEM-1","itemData":{"DOI":"10.1111/J.1553-2712.2011.01185.X","ISSN":"1553-2712","PMID":"21996075","abstract":"Regression techniques are versatile in their application to medical research because they can measure associations, predict outcomes, and control for confounding variable effects. As one such technique, logistic regression is an efficient and powerful way to analyze the effect of a group of independent variables on a binary outcome by quantifying each independent variable's unique contribution. Using components of linear regression reflected in the logit scale, logistic regression iteratively identifies the strongest linear combination of variables with the greatest probability of detecting the observed outcome. Important considerations when conducting logistic regression include selecting independent variables, ensuring that relevant assumptions are met, and choosing an appropriate model building strategy. For independent variable selection, one should be guided by such factors as accepted theory, previous empirical investigations, clinical considerations, and univariate statistical analyses, with acknowledgement of potential confounding variables that should be accounted for. Basic assumptions that must be met for logistic regression include independence of errors, linearity in the logit for continuous variables, absence of multicollinearity, and lack of strongly influential outliers. Additionally, there should be an adequate number of events per independent variable to avoid an overfit model, with commonly recommended minimum \"rules of thumb\" ranging from 10 to 20 events per covariate. Regarding model building strategies, the three general types are direct/standard, sequential/hierarchical, and stepwise/statistical, with each having a different emphasis and purpose. Before reaching definitive conclusions from the results of any of these methods, one should formally quantify the model's internal validity (i.e., replicability within the same data set) and external validity (i.e., generalizability beyond the current sample). The resulting logistic regression model's overall fit to the sample data is assessed using various goodness-of-fit measures, with better fit characterized by a smaller difference between observed and model-predicted values. Use of diagnostic statistics is also recommended to further assess the adequacy of the model. Finally, results for independent variables are typically reported as odds ratios (ORs) with 95% confidence intervals (CIs). © 2011 by the Society for Academic Emergency Medicine.","author":[{"dropping-particle":"","family":"Stoltzfus","given":"Jill C.","non-dropping-particle":"","parse-names":false,"suffix":""}],"container-title":"Academic Emergency Medicine","id":"ITEM-1","issue":"10","issued":{"date-parts":[["2011","10","1"]]},"page":"1099-1104","publisher":"John Wiley &amp; Sons, Ltd","title":"Logistic Regression: A Brief Primer","type":"article-journal","volume":"18"},"uris":["http://www.mendeley.com/documents/?uuid=b9808139-8450-31bb-8aa1-a3c500f89cef"]}],"mendeley":{"formattedCitation":"[32]","plainTextFormattedCitation":"[32]","previouslyFormattedCitation":"[32]"},"properties":{"noteIndex":0},"schema":"https://github.com/citation-style-language/schema/raw/master/csl-citation.json"}</w:instrText>
      </w:r>
      <w:r w:rsidR="00AC34AA">
        <w:fldChar w:fldCharType="separate"/>
      </w:r>
      <w:r w:rsidR="00872CF5" w:rsidRPr="00872CF5">
        <w:rPr>
          <w:noProof/>
        </w:rPr>
        <w:t>[32]</w:t>
      </w:r>
      <w:r w:rsidR="00AC34AA">
        <w:fldChar w:fldCharType="end"/>
      </w:r>
      <w:r w:rsidR="00131A17">
        <w:t>.</w:t>
      </w:r>
      <w:r w:rsidR="00AC34AA">
        <w:t xml:space="preserve"> </w:t>
      </w:r>
      <w:r w:rsidR="00821225">
        <w:t>P</w:t>
      </w:r>
      <w:r w:rsidR="00131A17">
        <w:t xml:space="preserve">rovided </w:t>
      </w:r>
      <w:r w:rsidR="00AC34AA">
        <w:t xml:space="preserve">appropriate external validation and quality control procedures </w:t>
      </w:r>
      <w:r w:rsidR="00131A17">
        <w:t xml:space="preserve">are in place </w:t>
      </w:r>
      <w:r w:rsidR="00AC34AA">
        <w:t xml:space="preserve">these </w:t>
      </w:r>
      <w:r w:rsidR="00821225">
        <w:t xml:space="preserve">limitations </w:t>
      </w:r>
      <w:r w:rsidR="00F003BA">
        <w:t>should</w:t>
      </w:r>
      <w:r w:rsidR="00AC34AA">
        <w:t xml:space="preserve"> not </w:t>
      </w:r>
      <w:r w:rsidR="00821225">
        <w:t xml:space="preserve">be a barrier to </w:t>
      </w:r>
      <w:r w:rsidR="00AC34AA">
        <w:t>clinical utility.</w:t>
      </w:r>
    </w:p>
    <w:p w14:paraId="7BF14483" w14:textId="71DE5F3B" w:rsidR="0062264C" w:rsidRDefault="0062264C" w:rsidP="00A34D5D"/>
    <w:p w14:paraId="0F5F64ED" w14:textId="15884F3B" w:rsidR="00ED12BA" w:rsidRDefault="00886C30" w:rsidP="00A34D5D">
      <w:r>
        <w:t xml:space="preserve">Using </w:t>
      </w:r>
      <w:r w:rsidR="00E70387">
        <w:t xml:space="preserve">top </w:t>
      </w:r>
      <w:r w:rsidR="00E8224A">
        <w:t>elastic net feature</w:t>
      </w:r>
      <w:r w:rsidR="00E70387">
        <w:t xml:space="preserve"> rankings</w:t>
      </w:r>
      <w:r w:rsidR="007721C4">
        <w:t>, w</w:t>
      </w:r>
      <w:r w:rsidR="0062264C">
        <w:t xml:space="preserve">e </w:t>
      </w:r>
      <w:r w:rsidR="00E8224A">
        <w:t>explored</w:t>
      </w:r>
      <w:r w:rsidR="0062264C">
        <w:t xml:space="preserve"> a range of classifiers capable of modelling non-linear relationships and interactions </w:t>
      </w:r>
      <w:r w:rsidR="007721C4">
        <w:t>but</w:t>
      </w:r>
      <w:r w:rsidR="0062264C">
        <w:t xml:space="preserve"> found </w:t>
      </w:r>
      <w:del w:id="349" w:author="Tom Gaunt" w:date="2022-02-18T15:42:00Z">
        <w:r w:rsidR="0062264C" w:rsidDel="002D47A3">
          <w:delText>no strong</w:delText>
        </w:r>
      </w:del>
      <w:ins w:id="350" w:author="Tom Gaunt" w:date="2022-02-18T15:42:00Z">
        <w:r w:rsidR="002D47A3">
          <w:t>little</w:t>
        </w:r>
      </w:ins>
      <w:r w:rsidR="0062264C">
        <w:t xml:space="preserve"> improvement in classification performance compared with logistic regression. These results </w:t>
      </w:r>
      <w:r w:rsidR="00212252">
        <w:t xml:space="preserve">were </w:t>
      </w:r>
      <w:r w:rsidR="001B0C38">
        <w:t xml:space="preserve">anticipated </w:t>
      </w:r>
      <w:r w:rsidR="0076506D">
        <w:t>as</w:t>
      </w:r>
      <w:r w:rsidR="00D551F4">
        <w:t xml:space="preserve"> </w:t>
      </w:r>
      <w:r w:rsidR="0062264C">
        <w:t xml:space="preserve">the data </w:t>
      </w:r>
      <w:r w:rsidR="001B0C38">
        <w:t xml:space="preserve">were </w:t>
      </w:r>
      <w:r w:rsidR="0062264C">
        <w:t>mostly categorical and linearity assumptions were justifie</w:t>
      </w:r>
      <w:r w:rsidR="001B0C38">
        <w:t>d</w:t>
      </w:r>
      <w:r w:rsidR="0062264C">
        <w:t>.</w:t>
      </w:r>
      <w:r w:rsidR="00212252">
        <w:t xml:space="preserve"> </w:t>
      </w:r>
      <w:r w:rsidR="002564CE">
        <w:t>Biases towards l</w:t>
      </w:r>
      <w:r w:rsidR="00592A3A">
        <w:t xml:space="preserve">inearity and </w:t>
      </w:r>
      <w:r w:rsidR="00FC7BF0">
        <w:t xml:space="preserve">residual </w:t>
      </w:r>
      <w:r w:rsidR="00592A3A">
        <w:t xml:space="preserve">homogeneity </w:t>
      </w:r>
      <w:r w:rsidR="00212252">
        <w:t xml:space="preserve">imparted through feature selection with elastic net could also explain </w:t>
      </w:r>
      <w:r w:rsidR="005438F9">
        <w:t>a</w:t>
      </w:r>
      <w:r w:rsidR="00212252">
        <w:t xml:space="preserve"> lack of improvement. </w:t>
      </w:r>
      <w:r w:rsidR="0023025A">
        <w:t xml:space="preserve">These findings are consistent with </w:t>
      </w:r>
      <w:r w:rsidR="00212252">
        <w:t xml:space="preserve">a </w:t>
      </w:r>
      <w:r w:rsidR="0062264C" w:rsidRPr="007A3AD2">
        <w:rPr>
          <w:rFonts w:cstheme="minorHAnsi"/>
          <w:bCs/>
        </w:rPr>
        <w:t>systematic review of</w:t>
      </w:r>
      <w:r w:rsidR="0062264C">
        <w:rPr>
          <w:rFonts w:cstheme="minorHAnsi"/>
          <w:bCs/>
        </w:rPr>
        <w:t xml:space="preserve"> classification performance applied to predicting mortality following cardiovascular surgery using tabular </w:t>
      </w:r>
      <w:r w:rsidR="00310F11">
        <w:rPr>
          <w:rFonts w:cstheme="minorHAnsi"/>
          <w:bCs/>
        </w:rPr>
        <w:t xml:space="preserve">clinical </w:t>
      </w:r>
      <w:r w:rsidR="0062264C">
        <w:rPr>
          <w:rFonts w:cstheme="minorHAnsi"/>
          <w:bCs/>
        </w:rPr>
        <w:t>data</w:t>
      </w:r>
      <w:r w:rsidR="0062264C" w:rsidRPr="007A3AD2">
        <w:rPr>
          <w:rFonts w:cstheme="minorHAnsi"/>
          <w:bCs/>
        </w:rPr>
        <w:t xml:space="preserve"> </w:t>
      </w:r>
      <w:r w:rsidR="0062264C" w:rsidRPr="007A3AD2">
        <w:rPr>
          <w:rFonts w:cstheme="minorHAnsi"/>
          <w:bCs/>
        </w:rPr>
        <w:fldChar w:fldCharType="begin" w:fldLock="1"/>
      </w:r>
      <w:r w:rsidR="00FE684F">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[33]","plainTextFormattedCitation":"[33]","previouslyFormattedCitation":"[33]"},"properties":{"noteIndex":0},"schema":"https://github.com/citation-style-language/schema/raw/master/csl-citation.json"}</w:instrText>
      </w:r>
      <w:r w:rsidR="0062264C" w:rsidRPr="007A3AD2">
        <w:rPr>
          <w:rFonts w:cstheme="minorHAnsi"/>
          <w:bCs/>
        </w:rPr>
        <w:fldChar w:fldCharType="separate"/>
      </w:r>
      <w:r w:rsidR="00872CF5" w:rsidRPr="00872CF5">
        <w:rPr>
          <w:rFonts w:cstheme="minorHAnsi"/>
          <w:bCs/>
          <w:noProof/>
        </w:rPr>
        <w:t>[33]</w:t>
      </w:r>
      <w:r w:rsidR="0062264C" w:rsidRPr="007A3AD2">
        <w:rPr>
          <w:rFonts w:cstheme="minorHAnsi"/>
          <w:bCs/>
        </w:rPr>
        <w:fldChar w:fldCharType="end"/>
      </w:r>
      <w:r w:rsidR="0023025A">
        <w:rPr>
          <w:rFonts w:cstheme="minorHAnsi"/>
          <w:bCs/>
        </w:rPr>
        <w:t xml:space="preserve"> and </w:t>
      </w:r>
      <w:r w:rsidR="00653480">
        <w:rPr>
          <w:rFonts w:cstheme="minorHAnsi"/>
          <w:bCs/>
        </w:rPr>
        <w:t>highlight</w:t>
      </w:r>
      <w:r w:rsidR="00A15835">
        <w:rPr>
          <w:rFonts w:cstheme="minorHAnsi"/>
          <w:bCs/>
        </w:rPr>
        <w:t xml:space="preserve"> </w:t>
      </w:r>
      <w:r w:rsidR="00653480">
        <w:rPr>
          <w:rFonts w:cstheme="minorHAnsi"/>
          <w:bCs/>
        </w:rPr>
        <w:t xml:space="preserve">that </w:t>
      </w:r>
      <w:r w:rsidR="0023025A">
        <w:rPr>
          <w:rFonts w:cstheme="minorHAnsi"/>
          <w:bCs/>
        </w:rPr>
        <w:t xml:space="preserve">logistic regression </w:t>
      </w:r>
      <w:r w:rsidR="00A15835">
        <w:rPr>
          <w:rFonts w:cstheme="minorHAnsi"/>
          <w:bCs/>
        </w:rPr>
        <w:t xml:space="preserve">is </w:t>
      </w:r>
      <w:r w:rsidR="00653480">
        <w:rPr>
          <w:rFonts w:cstheme="minorHAnsi"/>
          <w:bCs/>
        </w:rPr>
        <w:t xml:space="preserve">well </w:t>
      </w:r>
      <w:r w:rsidR="0023025A">
        <w:rPr>
          <w:rFonts w:cstheme="minorHAnsi"/>
          <w:bCs/>
        </w:rPr>
        <w:t>suited for automated risk estimation</w:t>
      </w:r>
      <w:r w:rsidR="002907C7">
        <w:rPr>
          <w:rFonts w:cstheme="minorHAnsi"/>
          <w:bCs/>
        </w:rPr>
        <w:t xml:space="preserve"> using this type of data</w:t>
      </w:r>
      <w:r w:rsidR="0062264C">
        <w:t>.</w:t>
      </w:r>
      <w:r w:rsidR="0023025A">
        <w:t xml:space="preserve"> </w:t>
      </w:r>
      <w:commentRangeStart w:id="351"/>
      <w:r w:rsidR="0097376C">
        <w:t>R</w:t>
      </w:r>
      <w:r w:rsidR="00B76B23">
        <w:t>egression model</w:t>
      </w:r>
      <w:r w:rsidR="0097376C">
        <w:t>s</w:t>
      </w:r>
      <w:r w:rsidR="00B76B23">
        <w:t xml:space="preserve"> </w:t>
      </w:r>
      <w:r w:rsidR="0097376C">
        <w:t xml:space="preserve">are </w:t>
      </w:r>
      <w:r w:rsidR="006F556C">
        <w:t xml:space="preserve">also </w:t>
      </w:r>
      <w:r w:rsidR="0097376C">
        <w:t>desirable</w:t>
      </w:r>
      <w:r w:rsidR="000D7C66">
        <w:t xml:space="preserve"> </w:t>
      </w:r>
      <w:r w:rsidR="00FC6854">
        <w:t>for</w:t>
      </w:r>
      <w:r w:rsidR="0023025A">
        <w:t xml:space="preserve"> providing well-</w:t>
      </w:r>
      <w:r w:rsidR="00ED12BA">
        <w:t xml:space="preserve">calibrated risk estimates compared </w:t>
      </w:r>
      <w:r w:rsidR="001B1286">
        <w:t xml:space="preserve">to </w:t>
      </w:r>
      <w:r w:rsidR="003D6AB3">
        <w:t xml:space="preserve">non-parametric </w:t>
      </w:r>
      <w:r w:rsidR="001B1286">
        <w:t>methods</w:t>
      </w:r>
      <w:r w:rsidR="00ED12BA">
        <w:t>.</w:t>
      </w:r>
      <w:commentRangeEnd w:id="351"/>
      <w:r w:rsidR="002D47A3">
        <w:rPr>
          <w:rStyle w:val="CommentReference"/>
        </w:rPr>
        <w:commentReference w:id="351"/>
      </w:r>
    </w:p>
    <w:p w14:paraId="365941E1" w14:textId="19413506" w:rsidR="00F51468" w:rsidRDefault="00F51468" w:rsidP="00A34D5D">
      <w:pPr>
        <w:rPr>
          <w:color w:val="FF0000"/>
        </w:rPr>
      </w:pPr>
    </w:p>
    <w:p w14:paraId="6A8E116E" w14:textId="1F451C0D" w:rsidR="009C2001" w:rsidRPr="00A85E03" w:rsidRDefault="00A53EED" w:rsidP="00A34D5D">
      <w:r w:rsidRPr="00A85E03">
        <w:t xml:space="preserve">Our study has some </w:t>
      </w:r>
      <w:commentRangeStart w:id="352"/>
      <w:r w:rsidRPr="00A85E03">
        <w:t>limitations</w:t>
      </w:r>
      <w:commentRangeEnd w:id="352"/>
      <w:r w:rsidR="008D72D3" w:rsidRPr="00A85E03">
        <w:rPr>
          <w:rStyle w:val="CommentReference"/>
        </w:rPr>
        <w:commentReference w:id="352"/>
      </w:r>
      <w:r w:rsidRPr="00A85E03">
        <w:t xml:space="preserve">. </w:t>
      </w:r>
      <w:r w:rsidR="00F5419D" w:rsidRPr="00A85E03">
        <w:t xml:space="preserve">First, we used a dataset collected in the 1950s and </w:t>
      </w:r>
      <w:del w:id="353" w:author="Tom Gaunt" w:date="2022-02-18T15:43:00Z">
        <w:r w:rsidR="00F5419D" w:rsidRPr="00A85E03" w:rsidDel="002D47A3">
          <w:delText xml:space="preserve">any </w:delText>
        </w:r>
      </w:del>
      <w:ins w:id="354" w:author="Tom Gaunt" w:date="2022-02-18T15:43:00Z">
        <w:r w:rsidR="002D47A3">
          <w:t>our specific</w:t>
        </w:r>
        <w:r w:rsidR="002D47A3" w:rsidRPr="00A85E03">
          <w:t xml:space="preserve"> </w:t>
        </w:r>
      </w:ins>
      <w:r w:rsidR="00F5419D" w:rsidRPr="00A85E03">
        <w:t xml:space="preserve">findings </w:t>
      </w:r>
      <w:ins w:id="355" w:author="Tom Gaunt" w:date="2022-02-18T15:43:00Z">
        <w:r w:rsidR="002D47A3">
          <w:t xml:space="preserve">on HIE prediction </w:t>
        </w:r>
      </w:ins>
      <w:r w:rsidR="00F5419D" w:rsidRPr="00A85E03">
        <w:t>may not translate into current clinical practise.</w:t>
      </w:r>
      <w:r w:rsidR="00A944C2" w:rsidRPr="00A85E03">
        <w:t xml:space="preserve"> Studies of real-time updated risk stratification applied to pregnancy outcomes in contemporary data are needed.</w:t>
      </w:r>
      <w:r w:rsidR="00436FAF" w:rsidRPr="00A85E03">
        <w:t xml:space="preserve"> </w:t>
      </w:r>
      <w:commentRangeStart w:id="356"/>
      <w:r w:rsidR="00436FAF" w:rsidRPr="00A85E03">
        <w:t>Second</w:t>
      </w:r>
      <w:commentRangeEnd w:id="356"/>
      <w:r w:rsidR="008D72D3" w:rsidRPr="00A85E03">
        <w:rPr>
          <w:rStyle w:val="CommentReference"/>
        </w:rPr>
        <w:commentReference w:id="356"/>
      </w:r>
      <w:r w:rsidR="00436FAF" w:rsidRPr="00A85E03">
        <w:t xml:space="preserve">, although the dataset was large, the number of HIE cases was </w:t>
      </w:r>
      <w:commentRangeStart w:id="357"/>
      <w:del w:id="358" w:author="Neil Pearce" w:date="2022-02-11T12:36:00Z">
        <w:r w:rsidR="00436FAF" w:rsidRPr="00A85E03" w:rsidDel="008D72D3">
          <w:delText>low</w:delText>
        </w:r>
        <w:r w:rsidR="00A944C2" w:rsidRPr="00A85E03" w:rsidDel="008D72D3">
          <w:delText xml:space="preserve"> </w:delText>
        </w:r>
      </w:del>
      <w:ins w:id="359" w:author="Neil Pearce" w:date="2022-02-11T12:36:00Z">
        <w:r w:rsidR="008D72D3" w:rsidRPr="00A85E03">
          <w:t xml:space="preserve">small </w:t>
        </w:r>
      </w:ins>
      <w:r w:rsidR="00F34640" w:rsidRPr="00A85E03">
        <w:t>creating</w:t>
      </w:r>
      <w:r w:rsidR="00A944C2" w:rsidRPr="00A85E03">
        <w:t xml:space="preserve"> class imbalance issues </w:t>
      </w:r>
      <w:commentRangeEnd w:id="357"/>
      <w:r w:rsidR="00BE650C">
        <w:rPr>
          <w:rStyle w:val="CommentReference"/>
        </w:rPr>
        <w:commentReference w:id="357"/>
      </w:r>
      <w:r w:rsidR="00A944C2" w:rsidRPr="00A85E03">
        <w:t>that are known</w:t>
      </w:r>
      <w:ins w:id="360" w:author="Neil Pearce" w:date="2022-02-11T12:36:00Z">
        <w:r w:rsidR="008D72D3" w:rsidRPr="00A85E03">
          <w:t xml:space="preserve"> to</w:t>
        </w:r>
      </w:ins>
      <w:r w:rsidR="00A944C2" w:rsidRPr="00A85E03">
        <w:t xml:space="preserve"> </w:t>
      </w:r>
      <w:r w:rsidR="0002606C" w:rsidRPr="00A85E03">
        <w:t xml:space="preserve">adversely </w:t>
      </w:r>
      <w:r w:rsidR="00A944C2" w:rsidRPr="00A85E03">
        <w:t xml:space="preserve">affect model </w:t>
      </w:r>
      <w:r w:rsidR="00F34640" w:rsidRPr="00A85E03">
        <w:t xml:space="preserve">performance </w:t>
      </w:r>
      <w:r w:rsidR="00F34640" w:rsidRPr="00A85E03">
        <w:fldChar w:fldCharType="begin" w:fldLock="1"/>
      </w:r>
      <w:r w:rsidR="00F861CE" w:rsidRPr="00A85E03">
        <w:instrText>ADDIN CSL_CITATION {"citationItems":[{"id":"ITEM-1","itemData":{"DOI":"10.1109/TKDE.2008.239","ISSN":"10414347","abstract":"With the continuous expansion of data availability in many large-scale, complex, and networked systems, such as surveillance, security, Internet, and finance, it becomes critical to advance the fundamental understanding of knowledge discovery and analysis from raw data to support decision-making processes. Although existing knowledge discovery and data engineering techniques have shown great success in many real-world applications, the problem of learning from imbalanced data (the imbalanced learning problem) is a relatively new challenge that has attracted growing attention from both academia and industry. The imbalanced learning problem is concerned with the performance of learning algorithms in the presence of underrepresented data and severe class distribution skews. Due to the inherent complex characteristics of imbalanced data sets, learning from such data requires new understandings, principles, algorithms, and tools to transform vast amounts of raw data efficiently into information and knowledge representation. In this paper, we provide a comprehensive review of the development of research in learning from imbalanced data. Our focus is to provide a critical review of the nature of the problem, the state-of-the-art technologies, and the current assessment metrics used to evaluate learning performance under the imbalanced learning scenario. Furthermore, in order to stimulate future research in this field, we also highlight the major opportunities and challenges, as well as potential important research directions for learning from imbalanced data. © 2009 IEEE.","author":[{"dropping-particle":"","family":"He","given":"Haibo","non-dropping-particle":"","parse-names":false,"suffix":""},{"dropping-particle":"","family":"Garcia","given":"Edwardo A.","non-dropping-particle":"","parse-names":false,"suffix":""}],"container-title":"IEEE Transactions on Knowledge and Data Engineering","id":"ITEM-1","issue":"9","issued":{"date-parts":[["2009","9"]]},"page":"1263-1284","title":"Learning from imbalanced data","type":"article-journal","volume":"21"},"uris":["http://www.mendeley.com/documents/?uuid=bd8fe143-768d-3abb-95b7-ad9a5f788aaf"]}],"mendeley":{"formattedCitation":"[34]","plainTextFormattedCitation":"[34]","previouslyFormattedCitation":"[34]"},"properties":{"noteIndex":0},"schema":"https://github.com/citation-style-language/schema/raw/master/csl-citation.json"}</w:instrText>
      </w:r>
      <w:r w:rsidR="00F34640" w:rsidRPr="00A85E03">
        <w:fldChar w:fldCharType="separate"/>
      </w:r>
      <w:r w:rsidR="00F34640" w:rsidRPr="00A85E03">
        <w:rPr>
          <w:noProof/>
        </w:rPr>
        <w:t>[34]</w:t>
      </w:r>
      <w:r w:rsidR="00F34640" w:rsidRPr="00A85E03">
        <w:fldChar w:fldCharType="end"/>
      </w:r>
      <w:r w:rsidR="00F34640" w:rsidRPr="00A85E03">
        <w:t xml:space="preserve">. </w:t>
      </w:r>
      <w:commentRangeStart w:id="361"/>
      <w:proofErr w:type="gramStart"/>
      <w:r w:rsidR="00F34640" w:rsidRPr="00A85E03">
        <w:t>Finally</w:t>
      </w:r>
      <w:commentRangeEnd w:id="361"/>
      <w:proofErr w:type="gramEnd"/>
      <w:r w:rsidR="008D72D3" w:rsidRPr="00A85E03">
        <w:rPr>
          <w:rStyle w:val="CommentReference"/>
        </w:rPr>
        <w:commentReference w:id="361"/>
      </w:r>
      <w:r w:rsidR="00436FAF" w:rsidRPr="00A85E03">
        <w:t>, we have not explored external validation</w:t>
      </w:r>
      <w:r w:rsidR="000D00D0" w:rsidRPr="00A85E03">
        <w:t xml:space="preserve"> which is </w:t>
      </w:r>
      <w:r w:rsidR="005069F8" w:rsidRPr="00A85E03">
        <w:t>essential</w:t>
      </w:r>
      <w:r w:rsidR="000D00D0" w:rsidRPr="00A85E03">
        <w:t xml:space="preserve"> to demonstrate the validity of automated model development.</w:t>
      </w:r>
    </w:p>
    <w:p w14:paraId="1A8E43D8" w14:textId="5ECD7143" w:rsidR="009F1DF9" w:rsidRPr="00A85E03" w:rsidRDefault="009F1DF9" w:rsidP="00A34D5D"/>
    <w:p w14:paraId="0A7EEF3C" w14:textId="39ECC4AE" w:rsidR="009F1DF9" w:rsidRPr="00A944C2" w:rsidRDefault="00D404E3" w:rsidP="00A34D5D">
      <w:r w:rsidRPr="00A85E03">
        <w:t xml:space="preserve">This study explored the concept of real-time updated risk stratification applied to </w:t>
      </w:r>
      <w:r w:rsidR="00351F36" w:rsidRPr="00A85E03">
        <w:t xml:space="preserve">disease </w:t>
      </w:r>
      <w:r w:rsidRPr="00A85E03">
        <w:t xml:space="preserve">prediction </w:t>
      </w:r>
      <w:r w:rsidR="00351F36" w:rsidRPr="00A85E03">
        <w:t>with exemplar</w:t>
      </w:r>
      <w:r w:rsidR="00351F36">
        <w:t xml:space="preserve"> application to </w:t>
      </w:r>
      <w:r>
        <w:t xml:space="preserve">HIE </w:t>
      </w:r>
      <w:r w:rsidR="00351F36">
        <w:t xml:space="preserve">using data collected </w:t>
      </w:r>
      <w:r w:rsidR="001168CC">
        <w:t>through pregnancy.</w:t>
      </w:r>
      <w:r w:rsidR="00D93B56">
        <w:t xml:space="preserve"> While we find no </w:t>
      </w:r>
      <w:del w:id="362" w:author="Tom Gaunt" w:date="2022-02-18T15:44:00Z">
        <w:r w:rsidR="00D93B56" w:rsidDel="00BE650C">
          <w:delText xml:space="preserve">strong </w:delText>
        </w:r>
      </w:del>
      <w:ins w:id="363" w:author="Tom Gaunt" w:date="2022-02-18T15:44:00Z">
        <w:r w:rsidR="00BE650C">
          <w:t>substantial</w:t>
        </w:r>
        <w:r w:rsidR="00BE650C">
          <w:t xml:space="preserve"> </w:t>
        </w:r>
      </w:ins>
      <w:r w:rsidR="00D93B56">
        <w:t xml:space="preserve">improvement in prediction using </w:t>
      </w:r>
      <w:r w:rsidR="00896C88">
        <w:t xml:space="preserve">intrapartum or infant growth </w:t>
      </w:r>
      <w:r w:rsidR="00D93B56">
        <w:t xml:space="preserve">data, this study </w:t>
      </w:r>
      <w:r w:rsidR="004E2751">
        <w:t xml:space="preserve">does </w:t>
      </w:r>
      <w:r w:rsidR="00D93B56">
        <w:t>demonstrate the feasibility of such approach</w:t>
      </w:r>
      <w:r w:rsidR="00020FE5">
        <w:t>es</w:t>
      </w:r>
      <w:r w:rsidR="00D93B56">
        <w:t>.</w:t>
      </w:r>
      <w:r w:rsidR="004E343A">
        <w:t xml:space="preserve"> Future studies are needed to evaluate </w:t>
      </w:r>
      <w:r w:rsidR="00020FE5">
        <w:t>real-time updated risk stratification</w:t>
      </w:r>
      <w:r w:rsidR="004E343A">
        <w:t xml:space="preserve"> of other outcomes.</w:t>
      </w:r>
    </w:p>
    <w:p w14:paraId="71654194" w14:textId="77777777" w:rsidR="007860C5" w:rsidRDefault="007860C5" w:rsidP="00FB5AFC"/>
    <w:p w14:paraId="14183DBE" w14:textId="6B15BA55" w:rsidR="00855A68" w:rsidRPr="00C81F80" w:rsidRDefault="00855A68" w:rsidP="00172234">
      <w:pPr>
        <w:rPr>
          <w:rFonts w:cstheme="minorHAnsi"/>
          <w:b/>
          <w:bCs/>
        </w:rPr>
      </w:pPr>
      <w:r w:rsidRPr="00C81F80">
        <w:rPr>
          <w:rFonts w:cstheme="minorHAnsi"/>
          <w:b/>
          <w:bCs/>
        </w:rPr>
        <w:t>Data and open-source code availability</w:t>
      </w:r>
    </w:p>
    <w:p w14:paraId="3B9A4724" w14:textId="77777777" w:rsidR="00B901E7" w:rsidRPr="00C81F80" w:rsidRDefault="00B901E7" w:rsidP="00172234">
      <w:pPr>
        <w:rPr>
          <w:rFonts w:cstheme="minorHAnsi"/>
          <w:b/>
          <w:bCs/>
        </w:rPr>
      </w:pPr>
    </w:p>
    <w:p w14:paraId="0105531B" w14:textId="3E49E7CE" w:rsidR="00855A68" w:rsidRPr="00C81F80" w:rsidRDefault="00855A68" w:rsidP="00172234">
      <w:pPr>
        <w:rPr>
          <w:rFonts w:cstheme="minorHAnsi"/>
        </w:rPr>
      </w:pPr>
      <w:commentRangeStart w:id="364"/>
      <w:r w:rsidRPr="00C81F80">
        <w:rPr>
          <w:rFonts w:cstheme="minorHAnsi"/>
        </w:rPr>
        <w:t xml:space="preserve">Stata, R and Python3 code </w:t>
      </w:r>
      <w:ins w:id="365" w:author="Tom Gaunt" w:date="2022-02-18T15:45:00Z">
        <w:r w:rsidR="00BE650C">
          <w:rPr>
            <w:rFonts w:cstheme="minorHAnsi"/>
          </w:rPr>
          <w:t xml:space="preserve">to replicate these analyses </w:t>
        </w:r>
      </w:ins>
      <w:r w:rsidRPr="00C81F80">
        <w:rPr>
          <w:rFonts w:cstheme="minorHAnsi"/>
        </w:rPr>
        <w:t xml:space="preserve">are available from </w:t>
      </w:r>
      <w:hyperlink r:id="rId13" w:history="1">
        <w:r w:rsidRPr="00C81F80">
          <w:rPr>
            <w:rStyle w:val="Hyperlink"/>
            <w:rFonts w:cstheme="minorHAnsi"/>
          </w:rPr>
          <w:t>https://ieugit-scmv-d0.epi.bris.ac.uk/ml18692/hie-ml</w:t>
        </w:r>
      </w:hyperlink>
      <w:r w:rsidRPr="00C81F80">
        <w:rPr>
          <w:rFonts w:cstheme="minorHAnsi"/>
        </w:rPr>
        <w:t xml:space="preserve">. </w:t>
      </w:r>
    </w:p>
    <w:p w14:paraId="4451E54F" w14:textId="77777777" w:rsidR="00855A68" w:rsidRPr="00C81F80" w:rsidRDefault="00855A68" w:rsidP="00172234">
      <w:pPr>
        <w:rPr>
          <w:rFonts w:cstheme="minorHAnsi"/>
        </w:rPr>
      </w:pPr>
    </w:p>
    <w:p w14:paraId="14D6F1E0" w14:textId="77777777" w:rsidR="00855A68" w:rsidRPr="00C81F80" w:rsidRDefault="00855A68" w:rsidP="00172234">
      <w:pPr>
        <w:rPr>
          <w:rFonts w:cstheme="minorHAnsi"/>
        </w:rPr>
      </w:pPr>
      <w:r w:rsidRPr="00C81F80">
        <w:rPr>
          <w:rFonts w:cstheme="minorHAnsi"/>
        </w:rPr>
        <w:t xml:space="preserve">The CPP data files and documentation are available for download from the National Archives </w:t>
      </w:r>
      <w:proofErr w:type="spellStart"/>
      <w:r w:rsidRPr="00C81F80">
        <w:rPr>
          <w:rFonts w:cstheme="minorHAnsi"/>
        </w:rPr>
        <w:t>Catalog</w:t>
      </w:r>
      <w:proofErr w:type="spellEnd"/>
      <w:r w:rsidRPr="00C81F80">
        <w:rPr>
          <w:rFonts w:cstheme="minorHAnsi"/>
        </w:rPr>
        <w:t xml:space="preserve"> (https://www.archives.gov/research/electronic-records/nih.html)</w:t>
      </w:r>
      <w:commentRangeEnd w:id="364"/>
      <w:r w:rsidRPr="00C81F80">
        <w:rPr>
          <w:rStyle w:val="CommentReference"/>
          <w:rFonts w:cstheme="minorHAnsi"/>
          <w:sz w:val="24"/>
          <w:szCs w:val="24"/>
        </w:rPr>
        <w:commentReference w:id="364"/>
      </w:r>
    </w:p>
    <w:p w14:paraId="1509EC14" w14:textId="77777777" w:rsidR="00855A68" w:rsidRPr="00C81F80" w:rsidRDefault="00855A68" w:rsidP="00172234">
      <w:pPr>
        <w:rPr>
          <w:rFonts w:cstheme="minorHAnsi"/>
          <w:b/>
          <w:bCs/>
        </w:rPr>
      </w:pPr>
    </w:p>
    <w:p w14:paraId="28694F58" w14:textId="0D2B032C" w:rsidR="00B901E7" w:rsidRPr="00C81F80" w:rsidRDefault="00855A68" w:rsidP="00172234">
      <w:pPr>
        <w:rPr>
          <w:rFonts w:cstheme="minorHAnsi"/>
          <w:b/>
          <w:bCs/>
        </w:rPr>
      </w:pPr>
      <w:del w:id="366" w:author="Neil Pearce" w:date="2022-02-11T12:39:00Z">
        <w:r w:rsidRPr="00C81F80" w:rsidDel="00CF0E3A">
          <w:rPr>
            <w:rFonts w:cstheme="minorHAnsi"/>
            <w:b/>
            <w:bCs/>
          </w:rPr>
          <w:delText>Acknowledgments</w:delText>
        </w:r>
      </w:del>
      <w:ins w:id="367" w:author="Neil Pearce" w:date="2022-02-11T12:39:00Z">
        <w:r w:rsidR="00CF0E3A">
          <w:rPr>
            <w:rFonts w:cstheme="minorHAnsi"/>
            <w:b/>
            <w:bCs/>
          </w:rPr>
          <w:t>Funding</w:t>
        </w:r>
      </w:ins>
    </w:p>
    <w:p w14:paraId="38B27C9B" w14:textId="6C87754C" w:rsidR="00855A68" w:rsidRPr="00C81F80" w:rsidRDefault="00855A68" w:rsidP="00172234">
      <w:pPr>
        <w:rPr>
          <w:rFonts w:cstheme="minorHAnsi"/>
          <w:b/>
          <w:bCs/>
        </w:rPr>
      </w:pPr>
      <w:r w:rsidRPr="00C81F80">
        <w:rPr>
          <w:rFonts w:cstheme="minorHAnsi"/>
          <w:b/>
          <w:bCs/>
        </w:rPr>
        <w:br/>
      </w:r>
      <w:r w:rsidRPr="00C81F80">
        <w:rPr>
          <w:rFonts w:cstheme="minorHAnsi"/>
          <w:color w:val="000000"/>
        </w:rPr>
        <w:t>This study was funded by the NIHR Biomedical Research Centre at University Hospitals Bristol and Weston NHS Foundation Trust and the University of Bristol</w:t>
      </w:r>
      <w:ins w:id="368" w:author="Neil Pearce" w:date="2022-02-11T12:39:00Z">
        <w:r w:rsidR="00CF0E3A">
          <w:rPr>
            <w:rFonts w:cstheme="minorHAnsi"/>
            <w:color w:val="000000"/>
          </w:rPr>
          <w:t>,</w:t>
        </w:r>
      </w:ins>
      <w:del w:id="369" w:author="Neil Pearce" w:date="2022-02-11T12:39:00Z">
        <w:r w:rsidRPr="00C81F80" w:rsidDel="00CF0E3A">
          <w:rPr>
            <w:rFonts w:cstheme="minorHAnsi"/>
            <w:color w:val="000000"/>
          </w:rPr>
          <w:delText xml:space="preserve">. </w:delText>
        </w:r>
      </w:del>
      <w:moveFromRangeStart w:id="370" w:author="Neil Pearce" w:date="2022-02-11T12:39:00Z" w:name="move95475578"/>
      <w:moveFrom w:id="371" w:author="Neil Pearce" w:date="2022-02-11T12:39:00Z">
        <w:r w:rsidRPr="00C81F80" w:rsidDel="00CF0E3A">
          <w:rPr>
            <w:rFonts w:cstheme="minorHAnsi"/>
            <w:color w:val="000000"/>
          </w:rPr>
          <w:t xml:space="preserve">The views expressed are those of the author(s) and not necessarily those of the NIHR or the Department of Health and Social Care. </w:t>
        </w:r>
      </w:moveFrom>
      <w:moveFromRangeEnd w:id="370"/>
      <w:del w:id="372" w:author="Neil Pearce" w:date="2022-02-11T12:39:00Z">
        <w:r w:rsidRPr="00C81F80" w:rsidDel="00CF0E3A">
          <w:rPr>
            <w:rFonts w:cstheme="minorHAnsi"/>
            <w:color w:val="000000"/>
          </w:rPr>
          <w:delText>This work was also funded by</w:delText>
        </w:r>
      </w:del>
      <w:r w:rsidRPr="00C81F80">
        <w:rPr>
          <w:rFonts w:cstheme="minorHAnsi"/>
          <w:color w:val="000000"/>
        </w:rPr>
        <w:t xml:space="preserve"> the UK Medical Research Council as part of the MRC Integrative Epidemiology Unit (MC_UU_00011/4 and MC_UU_00011/6).</w:t>
      </w:r>
      <w:ins w:id="373" w:author="Neil Pearce" w:date="2022-02-11T12:39:00Z">
        <w:r w:rsidR="00CF0E3A">
          <w:rPr>
            <w:rFonts w:cstheme="minorHAnsi"/>
            <w:color w:val="000000"/>
          </w:rPr>
          <w:t xml:space="preserve"> </w:t>
        </w:r>
      </w:ins>
      <w:ins w:id="374" w:author="Neil Pearce" w:date="2022-02-11T12:40:00Z">
        <w:r w:rsidR="00CF0E3A">
          <w:rPr>
            <w:rFonts w:cstheme="minorHAnsi"/>
            <w:color w:val="000000"/>
          </w:rPr>
          <w:t xml:space="preserve">The funders had no role in the study design, collection of data or </w:t>
        </w:r>
      </w:ins>
      <w:ins w:id="375" w:author="Neil Pearce" w:date="2022-02-11T12:41:00Z">
        <w:r w:rsidR="00CF0E3A">
          <w:rPr>
            <w:rFonts w:cstheme="minorHAnsi"/>
            <w:color w:val="000000"/>
          </w:rPr>
          <w:lastRenderedPageBreak/>
          <w:t xml:space="preserve">interpretation of results. </w:t>
        </w:r>
      </w:ins>
      <w:moveToRangeStart w:id="376" w:author="Neil Pearce" w:date="2022-02-11T12:39:00Z" w:name="move95475578"/>
      <w:moveTo w:id="377" w:author="Neil Pearce" w:date="2022-02-11T12:39:00Z">
        <w:r w:rsidR="00CF0E3A" w:rsidRPr="00C81F80">
          <w:rPr>
            <w:rFonts w:cstheme="minorHAnsi"/>
            <w:color w:val="000000"/>
          </w:rPr>
          <w:t>The views expressed are those of the author(s) and not necessarily those of the NIHR</w:t>
        </w:r>
      </w:moveTo>
      <w:ins w:id="378" w:author="Neil Pearce" w:date="2022-02-11T12:40:00Z">
        <w:r w:rsidR="00CF0E3A">
          <w:rPr>
            <w:rFonts w:cstheme="minorHAnsi"/>
            <w:color w:val="000000"/>
          </w:rPr>
          <w:t xml:space="preserve">, </w:t>
        </w:r>
      </w:ins>
      <w:moveTo w:id="379" w:author="Neil Pearce" w:date="2022-02-11T12:39:00Z">
        <w:r w:rsidR="00CF0E3A" w:rsidRPr="00C81F80">
          <w:rPr>
            <w:rFonts w:cstheme="minorHAnsi"/>
            <w:color w:val="000000"/>
          </w:rPr>
          <w:t xml:space="preserve"> </w:t>
        </w:r>
        <w:del w:id="380" w:author="Neil Pearce" w:date="2022-02-11T12:40:00Z">
          <w:r w:rsidR="00CF0E3A" w:rsidRPr="00C81F80" w:rsidDel="00CF0E3A">
            <w:rPr>
              <w:rFonts w:cstheme="minorHAnsi"/>
              <w:color w:val="000000"/>
            </w:rPr>
            <w:delText xml:space="preserve">or </w:delText>
          </w:r>
        </w:del>
        <w:r w:rsidR="00CF0E3A" w:rsidRPr="00C81F80">
          <w:rPr>
            <w:rFonts w:cstheme="minorHAnsi"/>
            <w:color w:val="000000"/>
          </w:rPr>
          <w:t>the Department of Health and Social Care</w:t>
        </w:r>
      </w:moveTo>
      <w:ins w:id="381" w:author="Neil Pearce" w:date="2022-02-11T12:40:00Z">
        <w:r w:rsidR="00CF0E3A">
          <w:rPr>
            <w:rFonts w:cstheme="minorHAnsi"/>
            <w:color w:val="000000"/>
          </w:rPr>
          <w:t xml:space="preserve"> or </w:t>
        </w:r>
      </w:ins>
      <w:ins w:id="382" w:author="Neil Pearce" w:date="2022-02-11T12:42:00Z">
        <w:r w:rsidR="00CF0E3A">
          <w:rPr>
            <w:rFonts w:cstheme="minorHAnsi"/>
            <w:color w:val="000000"/>
          </w:rPr>
          <w:t>Medical Research Council</w:t>
        </w:r>
      </w:ins>
      <w:moveTo w:id="383" w:author="Neil Pearce" w:date="2022-02-11T12:39:00Z">
        <w:r w:rsidR="00CF0E3A" w:rsidRPr="00C81F80">
          <w:rPr>
            <w:rFonts w:cstheme="minorHAnsi"/>
            <w:color w:val="000000"/>
          </w:rPr>
          <w:t>.</w:t>
        </w:r>
      </w:moveTo>
      <w:moveToRangeEnd w:id="376"/>
    </w:p>
    <w:p w14:paraId="326308C5" w14:textId="77777777" w:rsidR="00855A68" w:rsidRPr="00C81F80" w:rsidRDefault="00855A68" w:rsidP="00172234">
      <w:pPr>
        <w:rPr>
          <w:rFonts w:cstheme="minorHAnsi"/>
          <w:b/>
          <w:bCs/>
        </w:rPr>
      </w:pPr>
    </w:p>
    <w:p w14:paraId="629CA726" w14:textId="469C84C0" w:rsidR="00CF0E3A" w:rsidRDefault="00CF0E3A" w:rsidP="00172234">
      <w:pPr>
        <w:rPr>
          <w:ins w:id="384" w:author="Neil Pearce" w:date="2022-02-11T12:42:00Z"/>
          <w:rFonts w:cstheme="minorHAnsi"/>
          <w:b/>
          <w:bCs/>
        </w:rPr>
      </w:pPr>
      <w:commentRangeStart w:id="385"/>
      <w:commentRangeStart w:id="386"/>
      <w:ins w:id="387" w:author="Neil Pearce" w:date="2022-02-11T12:42:00Z">
        <w:r>
          <w:rPr>
            <w:rFonts w:cstheme="minorHAnsi"/>
            <w:b/>
            <w:bCs/>
          </w:rPr>
          <w:t>Acknowledgements</w:t>
        </w:r>
        <w:commentRangeEnd w:id="385"/>
        <w:r>
          <w:rPr>
            <w:rStyle w:val="CommentReference"/>
          </w:rPr>
          <w:commentReference w:id="385"/>
        </w:r>
      </w:ins>
      <w:commentRangeEnd w:id="386"/>
      <w:r w:rsidR="00A83A88">
        <w:rPr>
          <w:rStyle w:val="CommentReference"/>
        </w:rPr>
        <w:commentReference w:id="386"/>
      </w:r>
      <w:ins w:id="388" w:author="Neil Pearce" w:date="2022-02-11T12:42:00Z">
        <w:r>
          <w:rPr>
            <w:rFonts w:cstheme="minorHAnsi"/>
            <w:b/>
            <w:bCs/>
          </w:rPr>
          <w:t xml:space="preserve"> </w:t>
        </w:r>
      </w:ins>
    </w:p>
    <w:p w14:paraId="15E48F9A" w14:textId="77777777" w:rsidR="00CF0E3A" w:rsidRDefault="00CF0E3A" w:rsidP="00172234">
      <w:pPr>
        <w:rPr>
          <w:ins w:id="389" w:author="Neil Pearce" w:date="2022-02-11T12:42:00Z"/>
          <w:rFonts w:cstheme="minorHAnsi"/>
          <w:b/>
          <w:bCs/>
        </w:rPr>
      </w:pPr>
    </w:p>
    <w:p w14:paraId="1C544BD4" w14:textId="08B153B2" w:rsidR="00855A68" w:rsidRPr="00C81F80" w:rsidRDefault="00855A68" w:rsidP="00172234">
      <w:pPr>
        <w:rPr>
          <w:rFonts w:cstheme="minorHAnsi"/>
          <w:b/>
          <w:bCs/>
        </w:rPr>
      </w:pPr>
      <w:r w:rsidRPr="00C81F80">
        <w:rPr>
          <w:rFonts w:cstheme="minorHAnsi"/>
          <w:b/>
          <w:bCs/>
        </w:rPr>
        <w:t>Competing interest</w:t>
      </w:r>
    </w:p>
    <w:p w14:paraId="63A53039" w14:textId="77777777" w:rsidR="00B901E7" w:rsidRPr="00C81F80" w:rsidRDefault="00B901E7" w:rsidP="00172234">
      <w:pPr>
        <w:rPr>
          <w:rFonts w:cstheme="minorHAnsi"/>
          <w:b/>
          <w:bCs/>
        </w:rPr>
      </w:pPr>
    </w:p>
    <w:p w14:paraId="3CAADC7B" w14:textId="3D337212" w:rsidR="00E05DDD" w:rsidRPr="00C81F80" w:rsidRDefault="00855A68" w:rsidP="00172234">
      <w:pPr>
        <w:rPr>
          <w:rFonts w:cstheme="minorHAnsi"/>
          <w:color w:val="FF0000"/>
        </w:rPr>
      </w:pPr>
      <w:r w:rsidRPr="00C81F80">
        <w:rPr>
          <w:rFonts w:cstheme="minorHAnsi"/>
          <w:color w:val="000000"/>
        </w:rPr>
        <w:t>T</w:t>
      </w:r>
      <w:r w:rsidR="0082192D" w:rsidRPr="00C81F80">
        <w:rPr>
          <w:rFonts w:cstheme="minorHAnsi"/>
          <w:color w:val="000000"/>
        </w:rPr>
        <w:t>.</w:t>
      </w:r>
      <w:r w:rsidRPr="00C81F80">
        <w:rPr>
          <w:rFonts w:cstheme="minorHAnsi"/>
          <w:color w:val="000000"/>
        </w:rPr>
        <w:t>R</w:t>
      </w:r>
      <w:r w:rsidR="0082192D" w:rsidRPr="00C81F80">
        <w:rPr>
          <w:rFonts w:cstheme="minorHAnsi"/>
          <w:color w:val="000000"/>
        </w:rPr>
        <w:t>.</w:t>
      </w:r>
      <w:r w:rsidRPr="00C81F80">
        <w:rPr>
          <w:rFonts w:cstheme="minorHAnsi"/>
          <w:color w:val="000000"/>
        </w:rPr>
        <w:t xml:space="preserve">G receives funding from </w:t>
      </w:r>
      <w:del w:id="390" w:author="Tom Gaunt" w:date="2022-02-18T15:45:00Z">
        <w:r w:rsidRPr="00C81F80" w:rsidDel="00BE650C">
          <w:rPr>
            <w:rFonts w:cstheme="minorHAnsi"/>
            <w:color w:val="000000"/>
          </w:rPr>
          <w:delText xml:space="preserve">GlaxoSmithKline and </w:delText>
        </w:r>
      </w:del>
      <w:r w:rsidRPr="00C81F80">
        <w:rPr>
          <w:rFonts w:cstheme="minorHAnsi"/>
          <w:color w:val="000000"/>
        </w:rPr>
        <w:t>Biogen for unrelated research.</w:t>
      </w:r>
      <w:ins w:id="391" w:author="Neil Pearce" w:date="2022-02-11T12:44:00Z">
        <w:r w:rsidR="0056277D">
          <w:rPr>
            <w:rFonts w:cstheme="minorHAnsi"/>
            <w:color w:val="000000"/>
          </w:rPr>
          <w:t xml:space="preserve"> D.A.L</w:t>
        </w:r>
        <w:r w:rsidR="0056277D" w:rsidRPr="00C81F80">
          <w:rPr>
            <w:rFonts w:cstheme="minorHAnsi"/>
            <w:color w:val="000000"/>
          </w:rPr>
          <w:t xml:space="preserve"> </w:t>
        </w:r>
        <w:r w:rsidR="0056277D">
          <w:rPr>
            <w:rFonts w:cstheme="minorHAnsi"/>
            <w:color w:val="000000"/>
          </w:rPr>
          <w:t xml:space="preserve">has received support from Medtronic Ltd and Roche </w:t>
        </w:r>
      </w:ins>
      <w:ins w:id="392" w:author="Neil Pearce" w:date="2022-02-11T12:45:00Z">
        <w:r w:rsidR="0056277D">
          <w:rPr>
            <w:rFonts w:cstheme="minorHAnsi"/>
            <w:color w:val="000000"/>
          </w:rPr>
          <w:t xml:space="preserve">Diagnostics for </w:t>
        </w:r>
      </w:ins>
      <w:ins w:id="393" w:author="Neil Pearce" w:date="2022-02-11T12:44:00Z">
        <w:del w:id="394" w:author="Tom Gaunt" w:date="2022-02-18T15:45:00Z">
          <w:r w:rsidR="0056277D" w:rsidRPr="00C81F80" w:rsidDel="00BE650C">
            <w:rPr>
              <w:rFonts w:cstheme="minorHAnsi"/>
              <w:color w:val="000000"/>
            </w:rPr>
            <w:delText xml:space="preserve">for </w:delText>
          </w:r>
        </w:del>
        <w:r w:rsidR="0056277D" w:rsidRPr="00C81F80">
          <w:rPr>
            <w:rFonts w:cstheme="minorHAnsi"/>
            <w:color w:val="000000"/>
          </w:rPr>
          <w:t>unrelated research</w:t>
        </w:r>
      </w:ins>
      <w:ins w:id="395" w:author="Neil Pearce" w:date="2022-02-11T12:45:00Z">
        <w:r w:rsidR="0056277D">
          <w:rPr>
            <w:rFonts w:cstheme="minorHAnsi"/>
            <w:color w:val="000000"/>
          </w:rPr>
          <w:t>.</w:t>
        </w:r>
      </w:ins>
    </w:p>
    <w:p w14:paraId="146AFB34" w14:textId="77777777" w:rsidR="00972490" w:rsidRPr="00C81F80" w:rsidRDefault="00972490">
      <w:pPr>
        <w:rPr>
          <w:rFonts w:cstheme="minorHAnsi"/>
          <w:b/>
          <w:bCs/>
        </w:rPr>
      </w:pPr>
      <w:r w:rsidRPr="00C81F80">
        <w:rPr>
          <w:rFonts w:cstheme="minorHAnsi"/>
          <w:b/>
          <w:bCs/>
        </w:rPr>
        <w:br w:type="page"/>
      </w:r>
    </w:p>
    <w:p w14:paraId="2557011B" w14:textId="1AFF45B4" w:rsidR="00200043" w:rsidRPr="00C81F80" w:rsidRDefault="001D3065" w:rsidP="00172234">
      <w:pPr>
        <w:rPr>
          <w:rFonts w:cstheme="minorHAnsi"/>
          <w:b/>
          <w:bCs/>
        </w:rPr>
      </w:pPr>
      <w:r w:rsidRPr="00C81F80">
        <w:rPr>
          <w:rFonts w:cstheme="minorHAnsi"/>
          <w:b/>
          <w:bCs/>
        </w:rPr>
        <w:lastRenderedPageBreak/>
        <w:t>References</w:t>
      </w:r>
    </w:p>
    <w:p w14:paraId="4E21C38F" w14:textId="0058357F" w:rsidR="002D6DBB" w:rsidRPr="00C81F80" w:rsidRDefault="002D6DBB" w:rsidP="00172234">
      <w:pPr>
        <w:rPr>
          <w:rFonts w:cstheme="minorHAnsi"/>
          <w:b/>
          <w:bCs/>
        </w:rPr>
      </w:pPr>
    </w:p>
    <w:p w14:paraId="6D0E7E8A" w14:textId="2704C4FE" w:rsidR="00D543A5" w:rsidRPr="00D543A5" w:rsidRDefault="002D6DBB" w:rsidP="00D543A5">
      <w:pPr>
        <w:widowControl w:val="0"/>
        <w:autoSpaceDE w:val="0"/>
        <w:autoSpaceDN w:val="0"/>
        <w:adjustRightInd w:val="0"/>
        <w:ind w:left="640" w:hanging="640"/>
        <w:rPr>
          <w:rFonts w:ascii="Calibri" w:hAnsi="Calibri" w:cs="Calibri"/>
          <w:noProof/>
        </w:rPr>
      </w:pPr>
      <w:r w:rsidRPr="00C81F80">
        <w:rPr>
          <w:rFonts w:cstheme="minorHAnsi"/>
          <w:b/>
          <w:bCs/>
        </w:rPr>
        <w:fldChar w:fldCharType="begin" w:fldLock="1"/>
      </w:r>
      <w:r w:rsidRPr="00C81F80">
        <w:rPr>
          <w:rFonts w:cstheme="minorHAnsi"/>
          <w:b/>
          <w:bCs/>
        </w:rPr>
        <w:instrText xml:space="preserve">ADDIN Mendeley Bibliography CSL_BIBLIOGRAPHY </w:instrText>
      </w:r>
      <w:r w:rsidRPr="00C81F80">
        <w:rPr>
          <w:rFonts w:cstheme="minorHAnsi"/>
          <w:b/>
          <w:bCs/>
        </w:rPr>
        <w:fldChar w:fldCharType="separate"/>
      </w:r>
      <w:r w:rsidR="00D543A5" w:rsidRPr="00D543A5">
        <w:rPr>
          <w:rFonts w:ascii="Calibri" w:hAnsi="Calibri" w:cs="Calibri"/>
          <w:noProof/>
        </w:rPr>
        <w:t>[1]</w:t>
      </w:r>
      <w:r w:rsidR="00D543A5" w:rsidRPr="00D543A5">
        <w:rPr>
          <w:rFonts w:ascii="Calibri" w:hAnsi="Calibri" w:cs="Calibri"/>
          <w:noProof/>
        </w:rPr>
        <w:tab/>
        <w:t xml:space="preserve">G. S. Collins, J. B. Reitsma, D. G. Altman, and K. G. M. Moons, “Transparent reporting of a multivariable prediction model for individual prognosis or diagnosis (TRIPOD): The TRIPOD Statement,” </w:t>
      </w:r>
      <w:r w:rsidR="00D543A5" w:rsidRPr="00D543A5">
        <w:rPr>
          <w:rFonts w:ascii="Calibri" w:hAnsi="Calibri" w:cs="Calibri"/>
          <w:i/>
          <w:iCs/>
          <w:noProof/>
        </w:rPr>
        <w:t>BMC Med.</w:t>
      </w:r>
      <w:r w:rsidR="00D543A5" w:rsidRPr="00D543A5">
        <w:rPr>
          <w:rFonts w:ascii="Calibri" w:hAnsi="Calibri" w:cs="Calibri"/>
          <w:noProof/>
        </w:rPr>
        <w:t>, vol. 13, no. 1, pp. 1–10, Jan. 2015, doi: 10.1186/S12916-014-0241-Z/TABLES/1.</w:t>
      </w:r>
    </w:p>
    <w:p w14:paraId="60196BA4"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[2]</w:t>
      </w:r>
      <w:r w:rsidRPr="00D543A5">
        <w:rPr>
          <w:rFonts w:ascii="Calibri" w:hAnsi="Calibri" w:cs="Calibri"/>
          <w:noProof/>
        </w:rPr>
        <w:tab/>
        <w:t>J. Stewart, G. Manmathan, and P. Wilkinson, “Primary prevention of cardiovascular disease: A review of contemporary guidance and literature,” doi: 10.1177/2048004016687211.</w:t>
      </w:r>
    </w:p>
    <w:p w14:paraId="4A4367FE"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[3]</w:t>
      </w:r>
      <w:r w:rsidRPr="00D543A5">
        <w:rPr>
          <w:rFonts w:ascii="Calibri" w:hAnsi="Calibri" w:cs="Calibri"/>
          <w:noProof/>
        </w:rPr>
        <w:tab/>
        <w:t xml:space="preserve">T. J. Loftus ID </w:t>
      </w:r>
      <w:r w:rsidRPr="00D543A5">
        <w:rPr>
          <w:rFonts w:ascii="Calibri" w:hAnsi="Calibri" w:cs="Calibri"/>
          <w:i/>
          <w:iCs/>
          <w:noProof/>
        </w:rPr>
        <w:t>et al.</w:t>
      </w:r>
      <w:r w:rsidRPr="00D543A5">
        <w:rPr>
          <w:rFonts w:ascii="Calibri" w:hAnsi="Calibri" w:cs="Calibri"/>
          <w:noProof/>
        </w:rPr>
        <w:t xml:space="preserve">, “Ideal algorithms in healthcare: Explainable, dynamic, precise, autonomous, fair, and reproducible,” </w:t>
      </w:r>
      <w:r w:rsidRPr="00D543A5">
        <w:rPr>
          <w:rFonts w:ascii="Calibri" w:hAnsi="Calibri" w:cs="Calibri"/>
          <w:i/>
          <w:iCs/>
          <w:noProof/>
        </w:rPr>
        <w:t>PLOS Digit. Heal.</w:t>
      </w:r>
      <w:r w:rsidRPr="00D543A5">
        <w:rPr>
          <w:rFonts w:ascii="Calibri" w:hAnsi="Calibri" w:cs="Calibri"/>
          <w:noProof/>
        </w:rPr>
        <w:t>, vol. 1, no. 1, p. e0000006, Jan. 2022, doi: 10.1371/JOURNAL.PDIG.0000006.</w:t>
      </w:r>
    </w:p>
    <w:p w14:paraId="16F946F4"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[4]</w:t>
      </w:r>
      <w:r w:rsidRPr="00D543A5">
        <w:rPr>
          <w:rFonts w:ascii="Calibri" w:hAnsi="Calibri" w:cs="Calibri"/>
          <w:noProof/>
        </w:rPr>
        <w:tab/>
        <w:t xml:space="preserve">M. Z. I. Chowdhury and T. C. Turin, “Variable selection strategies and its importance in clinical prediction modelling,” </w:t>
      </w:r>
      <w:r w:rsidRPr="00D543A5">
        <w:rPr>
          <w:rFonts w:ascii="Calibri" w:hAnsi="Calibri" w:cs="Calibri"/>
          <w:i/>
          <w:iCs/>
          <w:noProof/>
        </w:rPr>
        <w:t>Fam. Med. Community Heal.</w:t>
      </w:r>
      <w:r w:rsidRPr="00D543A5">
        <w:rPr>
          <w:rFonts w:ascii="Calibri" w:hAnsi="Calibri" w:cs="Calibri"/>
          <w:noProof/>
        </w:rPr>
        <w:t>, vol. 8, no. 1, p. 262, Feb. 2020, doi: 10.1136/fmch-2019-000262.</w:t>
      </w:r>
    </w:p>
    <w:p w14:paraId="7423C3A6"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[5]</w:t>
      </w:r>
      <w:r w:rsidRPr="00D543A5">
        <w:rPr>
          <w:rFonts w:ascii="Calibri" w:hAnsi="Calibri" w:cs="Calibri"/>
          <w:noProof/>
        </w:rPr>
        <w:tab/>
        <w:t xml:space="preserve">D. C. Goff </w:t>
      </w:r>
      <w:r w:rsidRPr="00D543A5">
        <w:rPr>
          <w:rFonts w:ascii="Calibri" w:hAnsi="Calibri" w:cs="Calibri"/>
          <w:i/>
          <w:iCs/>
          <w:noProof/>
        </w:rPr>
        <w:t>et al.</w:t>
      </w:r>
      <w:r w:rsidRPr="00D543A5">
        <w:rPr>
          <w:rFonts w:ascii="Calibri" w:hAnsi="Calibri" w:cs="Calibri"/>
          <w:noProof/>
        </w:rPr>
        <w:t>, “2013 ACC/AHA Guideline on the Assessment of Cardiovascular Risk: A Report of the American College of Cardiology/American Heart Association Task Force on Practice Guidelines,” vol. 63, no. 25, 2014, doi: 10.1016/j.jacc.2013.11.005.</w:t>
      </w:r>
    </w:p>
    <w:p w14:paraId="1B159C50"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[6]</w:t>
      </w:r>
      <w:r w:rsidRPr="00D543A5">
        <w:rPr>
          <w:rFonts w:ascii="Calibri" w:hAnsi="Calibri" w:cs="Calibri"/>
          <w:noProof/>
        </w:rPr>
        <w:tab/>
        <w:t xml:space="preserve">J. Hippisley-Cox, C. Coupland, and P. Brindle, “Development and validation of QRISK3 risk prediction algorithms to estimate future risk of cardiovascular disease: prospective cohort study,” </w:t>
      </w:r>
      <w:r w:rsidRPr="00D543A5">
        <w:rPr>
          <w:rFonts w:ascii="Calibri" w:hAnsi="Calibri" w:cs="Calibri"/>
          <w:i/>
          <w:iCs/>
          <w:noProof/>
        </w:rPr>
        <w:t>BMJ</w:t>
      </w:r>
      <w:r w:rsidRPr="00D543A5">
        <w:rPr>
          <w:rFonts w:ascii="Calibri" w:hAnsi="Calibri" w:cs="Calibri"/>
          <w:noProof/>
        </w:rPr>
        <w:t>, vol. 357, May 2017, doi: 10.1136/BMJ.J2099.</w:t>
      </w:r>
    </w:p>
    <w:p w14:paraId="271A56D8"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[7]</w:t>
      </w:r>
      <w:r w:rsidRPr="00D543A5">
        <w:rPr>
          <w:rFonts w:ascii="Calibri" w:hAnsi="Calibri" w:cs="Calibri"/>
          <w:noProof/>
        </w:rPr>
        <w:tab/>
        <w:t xml:space="preserve">B. G. Nordestgaard and A. Varbo, “Triglycerides and cardiovascular disease,” </w:t>
      </w:r>
      <w:r w:rsidRPr="00D543A5">
        <w:rPr>
          <w:rFonts w:ascii="Calibri" w:hAnsi="Calibri" w:cs="Calibri"/>
          <w:i/>
          <w:iCs/>
          <w:noProof/>
        </w:rPr>
        <w:t>Lancet (London, England)</w:t>
      </w:r>
      <w:r w:rsidRPr="00D543A5">
        <w:rPr>
          <w:rFonts w:ascii="Calibri" w:hAnsi="Calibri" w:cs="Calibri"/>
          <w:noProof/>
        </w:rPr>
        <w:t>, vol. 384, no. 9943, pp. 626–635, 2014, doi: 10.1016/S0140-6736(14)61177-6.</w:t>
      </w:r>
    </w:p>
    <w:p w14:paraId="388275A2"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[8]</w:t>
      </w:r>
      <w:r w:rsidRPr="00D543A5">
        <w:rPr>
          <w:rFonts w:ascii="Calibri" w:hAnsi="Calibri" w:cs="Calibri"/>
          <w:noProof/>
        </w:rPr>
        <w:tab/>
        <w:t xml:space="preserve">R. Tibshirani, “Regression Shrinkage and Selection via the Lasso,” </w:t>
      </w:r>
      <w:r w:rsidRPr="00D543A5">
        <w:rPr>
          <w:rFonts w:ascii="Calibri" w:hAnsi="Calibri" w:cs="Calibri"/>
          <w:i/>
          <w:iCs/>
          <w:noProof/>
        </w:rPr>
        <w:t>Source J. R. Stat. Soc. Ser. B</w:t>
      </w:r>
      <w:r w:rsidRPr="00D543A5">
        <w:rPr>
          <w:rFonts w:ascii="Calibri" w:hAnsi="Calibri" w:cs="Calibri"/>
          <w:noProof/>
        </w:rPr>
        <w:t>, vol. 58, no. 1, pp. 267–288, 1996.</w:t>
      </w:r>
    </w:p>
    <w:p w14:paraId="7FE7A788"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[9]</w:t>
      </w:r>
      <w:r w:rsidRPr="00D543A5">
        <w:rPr>
          <w:rFonts w:ascii="Calibri" w:hAnsi="Calibri" w:cs="Calibri"/>
          <w:noProof/>
        </w:rPr>
        <w:tab/>
        <w:t xml:space="preserve">H. Zou and T. Hastie, “Regularization and variable selection via the elastic net,” </w:t>
      </w:r>
      <w:r w:rsidRPr="00D543A5">
        <w:rPr>
          <w:rFonts w:ascii="Calibri" w:hAnsi="Calibri" w:cs="Calibri"/>
          <w:i/>
          <w:iCs/>
          <w:noProof/>
        </w:rPr>
        <w:t>J. R. Stat. Soc. Ser. B (Statistical Methodol.</w:t>
      </w:r>
      <w:r w:rsidRPr="00D543A5">
        <w:rPr>
          <w:rFonts w:ascii="Calibri" w:hAnsi="Calibri" w:cs="Calibri"/>
          <w:noProof/>
        </w:rPr>
        <w:t>, vol. 67, no. 2, pp. 301–320, Apr. 2005, doi: 10.1111/J.1467-9868.2005.00503.X.</w:t>
      </w:r>
    </w:p>
    <w:p w14:paraId="75130AE2"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[10]</w:t>
      </w:r>
      <w:r w:rsidRPr="00D543A5">
        <w:rPr>
          <w:rFonts w:ascii="Calibri" w:hAnsi="Calibri" w:cs="Calibri"/>
          <w:noProof/>
        </w:rPr>
        <w:tab/>
        <w:t xml:space="preserve">R.-E. Fan, K.-W. Chang, C.-J. Hsieh, X.-R. Wang, and C.-J. Lin, “{LIBLINEAR}: A Library for Large Linear Classification,” </w:t>
      </w:r>
      <w:r w:rsidRPr="00D543A5">
        <w:rPr>
          <w:rFonts w:ascii="Calibri" w:hAnsi="Calibri" w:cs="Calibri"/>
          <w:i/>
          <w:iCs/>
          <w:noProof/>
        </w:rPr>
        <w:t>J. Mach. Learn. Res.</w:t>
      </w:r>
      <w:r w:rsidRPr="00D543A5">
        <w:rPr>
          <w:rFonts w:ascii="Calibri" w:hAnsi="Calibri" w:cs="Calibri"/>
          <w:noProof/>
        </w:rPr>
        <w:t>, vol. 9, pp. 1871–1874, 2008.</w:t>
      </w:r>
    </w:p>
    <w:p w14:paraId="76957151"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[11]</w:t>
      </w:r>
      <w:r w:rsidRPr="00D543A5">
        <w:rPr>
          <w:rFonts w:ascii="Calibri" w:hAnsi="Calibri" w:cs="Calibri"/>
          <w:noProof/>
        </w:rPr>
        <w:tab/>
        <w:t xml:space="preserve">P. Geurts, D. Ernst, and L. Wehenkel, “Extremely randomized trees,” </w:t>
      </w:r>
      <w:r w:rsidRPr="00D543A5">
        <w:rPr>
          <w:rFonts w:ascii="Calibri" w:hAnsi="Calibri" w:cs="Calibri"/>
          <w:i/>
          <w:iCs/>
          <w:noProof/>
        </w:rPr>
        <w:t>Mach. Learn. 2006 631</w:t>
      </w:r>
      <w:r w:rsidRPr="00D543A5">
        <w:rPr>
          <w:rFonts w:ascii="Calibri" w:hAnsi="Calibri" w:cs="Calibri"/>
          <w:noProof/>
        </w:rPr>
        <w:t>, vol. 63, no. 1, pp. 3–42, Mar. 2006, doi: 10.1007/S10994-006-6226-1.</w:t>
      </w:r>
    </w:p>
    <w:p w14:paraId="5E291BF2"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[12]</w:t>
      </w:r>
      <w:r w:rsidRPr="00D543A5">
        <w:rPr>
          <w:rFonts w:ascii="Calibri" w:hAnsi="Calibri" w:cs="Calibri"/>
          <w:noProof/>
        </w:rPr>
        <w:tab/>
        <w:t>L. Breiman, “Random Forests,” vol. 45, pp. 5–32, 2001.</w:t>
      </w:r>
    </w:p>
    <w:p w14:paraId="6A2205ED"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[13]</w:t>
      </w:r>
      <w:r w:rsidRPr="00D543A5">
        <w:rPr>
          <w:rFonts w:ascii="Calibri" w:hAnsi="Calibri" w:cs="Calibri"/>
          <w:noProof/>
        </w:rPr>
        <w:tab/>
        <w:t>I. Guyon, J. Weston, and S. Barnhill, “Gene Selection for Cancer Classification using Support Vector Machines,” vol. 46, pp. 389–422, 2002.</w:t>
      </w:r>
    </w:p>
    <w:p w14:paraId="364A4E55"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[14]</w:t>
      </w:r>
      <w:r w:rsidRPr="00D543A5">
        <w:rPr>
          <w:rFonts w:ascii="Calibri" w:hAnsi="Calibri" w:cs="Calibri"/>
          <w:noProof/>
        </w:rPr>
        <w:tab/>
        <w:t xml:space="preserve">N. McBride </w:t>
      </w:r>
      <w:r w:rsidRPr="00D543A5">
        <w:rPr>
          <w:rFonts w:ascii="Calibri" w:hAnsi="Calibri" w:cs="Calibri"/>
          <w:i/>
          <w:iCs/>
          <w:noProof/>
        </w:rPr>
        <w:t>et al.</w:t>
      </w:r>
      <w:r w:rsidRPr="00D543A5">
        <w:rPr>
          <w:rFonts w:ascii="Calibri" w:hAnsi="Calibri" w:cs="Calibri"/>
          <w:noProof/>
        </w:rPr>
        <w:t xml:space="preserve">, “Do nuclear magnetic resonance (NMR)-based metabolomics improve the prediction of pregnancy-related disorders? Findings from a UK birth cohort with independent validation,” </w:t>
      </w:r>
      <w:r w:rsidRPr="00D543A5">
        <w:rPr>
          <w:rFonts w:ascii="Calibri" w:hAnsi="Calibri" w:cs="Calibri"/>
          <w:i/>
          <w:iCs/>
          <w:noProof/>
        </w:rPr>
        <w:t>BMC Med.</w:t>
      </w:r>
      <w:r w:rsidRPr="00D543A5">
        <w:rPr>
          <w:rFonts w:ascii="Calibri" w:hAnsi="Calibri" w:cs="Calibri"/>
          <w:noProof/>
        </w:rPr>
        <w:t>, vol. 18, no. 1, p. 366, Dec. 2020, doi: 10.1186/s12916-020-01819-z.</w:t>
      </w:r>
    </w:p>
    <w:p w14:paraId="5BABE8AC"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[15]</w:t>
      </w:r>
      <w:r w:rsidRPr="00D543A5">
        <w:rPr>
          <w:rFonts w:ascii="Calibri" w:hAnsi="Calibri" w:cs="Calibri"/>
          <w:noProof/>
        </w:rPr>
        <w:tab/>
        <w:t xml:space="preserve">N. McBride </w:t>
      </w:r>
      <w:r w:rsidRPr="00D543A5">
        <w:rPr>
          <w:rFonts w:ascii="Calibri" w:hAnsi="Calibri" w:cs="Calibri"/>
          <w:i/>
          <w:iCs/>
          <w:noProof/>
        </w:rPr>
        <w:t>et al.</w:t>
      </w:r>
      <w:r w:rsidRPr="00D543A5">
        <w:rPr>
          <w:rFonts w:ascii="Calibri" w:hAnsi="Calibri" w:cs="Calibri"/>
          <w:noProof/>
        </w:rPr>
        <w:t xml:space="preserve">, “Do Mass Spectrometry-Derived Metabolomics Improve the Prediction of Pregnancy-Related Disorders? Findings from a UK Birth Cohort with Independent Validation,” </w:t>
      </w:r>
      <w:r w:rsidRPr="00D543A5">
        <w:rPr>
          <w:rFonts w:ascii="Calibri" w:hAnsi="Calibri" w:cs="Calibri"/>
          <w:i/>
          <w:iCs/>
          <w:noProof/>
        </w:rPr>
        <w:t>Metab. 2021, Vol. 11, Page 530</w:t>
      </w:r>
      <w:r w:rsidRPr="00D543A5">
        <w:rPr>
          <w:rFonts w:ascii="Calibri" w:hAnsi="Calibri" w:cs="Calibri"/>
          <w:noProof/>
        </w:rPr>
        <w:t>, vol. 11, no. 8, p. 530, Aug. 2021, doi: 10.3390/METABO11080530.</w:t>
      </w:r>
    </w:p>
    <w:p w14:paraId="6D09E77F"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[16]</w:t>
      </w:r>
      <w:r w:rsidRPr="00D543A5">
        <w:rPr>
          <w:rFonts w:ascii="Calibri" w:hAnsi="Calibri" w:cs="Calibri"/>
          <w:noProof/>
        </w:rPr>
        <w:tab/>
        <w:t xml:space="preserve">B. K. Beaulieu-Jones </w:t>
      </w:r>
      <w:r w:rsidRPr="00D543A5">
        <w:rPr>
          <w:rFonts w:ascii="Calibri" w:hAnsi="Calibri" w:cs="Calibri"/>
          <w:i/>
          <w:iCs/>
          <w:noProof/>
        </w:rPr>
        <w:t>et al.</w:t>
      </w:r>
      <w:r w:rsidRPr="00D543A5">
        <w:rPr>
          <w:rFonts w:ascii="Calibri" w:hAnsi="Calibri" w:cs="Calibri"/>
          <w:noProof/>
        </w:rPr>
        <w:t>, “ARTICLE Machine learning for patient risk stratification: standing on, or looking over, the shoulders of clinicians?,” doi: 10.1038/s41746-021-00426-3.</w:t>
      </w:r>
    </w:p>
    <w:p w14:paraId="3002EB40"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lastRenderedPageBreak/>
        <w:t>[17]</w:t>
      </w:r>
      <w:r w:rsidRPr="00D543A5">
        <w:rPr>
          <w:rFonts w:ascii="Calibri" w:hAnsi="Calibri" w:cs="Calibri"/>
          <w:noProof/>
        </w:rPr>
        <w:tab/>
        <w:t xml:space="preserve">J. J. Kurinczuk, M. White-Koning, and N. Badawi, “Epidemiology of neonatal encephalopathy and hypoxic–ischaemic encephalopathy,” </w:t>
      </w:r>
      <w:r w:rsidRPr="00D543A5">
        <w:rPr>
          <w:rFonts w:ascii="Calibri" w:hAnsi="Calibri" w:cs="Calibri"/>
          <w:i/>
          <w:iCs/>
          <w:noProof/>
        </w:rPr>
        <w:t>Early Hum. Dev.</w:t>
      </w:r>
      <w:r w:rsidRPr="00D543A5">
        <w:rPr>
          <w:rFonts w:ascii="Calibri" w:hAnsi="Calibri" w:cs="Calibri"/>
          <w:noProof/>
        </w:rPr>
        <w:t>, vol. 86, no. 6, pp. 329–338, Jun. 2010, doi: 10.1016/J.EARLHUMDEV.2010.05.010.</w:t>
      </w:r>
    </w:p>
    <w:p w14:paraId="7B07B051"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[18]</w:t>
      </w:r>
      <w:r w:rsidRPr="00D543A5">
        <w:rPr>
          <w:rFonts w:ascii="Calibri" w:hAnsi="Calibri" w:cs="Calibri"/>
          <w:noProof/>
        </w:rPr>
        <w:tab/>
        <w:t xml:space="preserve">D. V. Azzopardi </w:t>
      </w:r>
      <w:r w:rsidRPr="00D543A5">
        <w:rPr>
          <w:rFonts w:ascii="Calibri" w:hAnsi="Calibri" w:cs="Calibri"/>
          <w:i/>
          <w:iCs/>
          <w:noProof/>
        </w:rPr>
        <w:t>et al.</w:t>
      </w:r>
      <w:r w:rsidRPr="00D543A5">
        <w:rPr>
          <w:rFonts w:ascii="Calibri" w:hAnsi="Calibri" w:cs="Calibri"/>
          <w:noProof/>
        </w:rPr>
        <w:t xml:space="preserve">, “Moderate Hypothermia to Treat Perinatal Asphyxial Encephalopathy,” </w:t>
      </w:r>
      <w:r w:rsidRPr="00D543A5">
        <w:rPr>
          <w:rFonts w:ascii="Calibri" w:hAnsi="Calibri" w:cs="Calibri"/>
          <w:i/>
          <w:iCs/>
          <w:noProof/>
        </w:rPr>
        <w:t>N. Engl. J. Med.</w:t>
      </w:r>
      <w:r w:rsidRPr="00D543A5">
        <w:rPr>
          <w:rFonts w:ascii="Calibri" w:hAnsi="Calibri" w:cs="Calibri"/>
          <w:noProof/>
        </w:rPr>
        <w:t>, vol. 361, no. 14, pp. 1349–1358, Oct. 2009, doi: 10.1056/nejmoa0900854.</w:t>
      </w:r>
    </w:p>
    <w:p w14:paraId="71040ADC"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[19]</w:t>
      </w:r>
      <w:r w:rsidRPr="00D543A5">
        <w:rPr>
          <w:rFonts w:ascii="Calibri" w:hAnsi="Calibri" w:cs="Calibri"/>
          <w:noProof/>
        </w:rPr>
        <w:tab/>
        <w:t xml:space="preserve">D. E. Odd, D. Gunnell, G. Lewis, and F. Rasmussen, “Long-term impact of poor birth condition on social and economic outcomes in early adulthood,” </w:t>
      </w:r>
      <w:r w:rsidRPr="00D543A5">
        <w:rPr>
          <w:rFonts w:ascii="Calibri" w:hAnsi="Calibri" w:cs="Calibri"/>
          <w:i/>
          <w:iCs/>
          <w:noProof/>
        </w:rPr>
        <w:t>Pediatrics</w:t>
      </w:r>
      <w:r w:rsidRPr="00D543A5">
        <w:rPr>
          <w:rFonts w:ascii="Calibri" w:hAnsi="Calibri" w:cs="Calibri"/>
          <w:noProof/>
        </w:rPr>
        <w:t>, vol. 127, no. 6, Jun. 2011, doi: 10.1542/peds.2010-3604.</w:t>
      </w:r>
    </w:p>
    <w:p w14:paraId="43218871"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[20]</w:t>
      </w:r>
      <w:r w:rsidRPr="00D543A5">
        <w:rPr>
          <w:rFonts w:ascii="Calibri" w:hAnsi="Calibri" w:cs="Calibri"/>
          <w:noProof/>
        </w:rPr>
        <w:tab/>
        <w:t xml:space="preserve">G. Molina </w:t>
      </w:r>
      <w:r w:rsidRPr="00D543A5">
        <w:rPr>
          <w:rFonts w:ascii="Calibri" w:hAnsi="Calibri" w:cs="Calibri"/>
          <w:i/>
          <w:iCs/>
          <w:noProof/>
        </w:rPr>
        <w:t>et al.</w:t>
      </w:r>
      <w:r w:rsidRPr="00D543A5">
        <w:rPr>
          <w:rFonts w:ascii="Calibri" w:hAnsi="Calibri" w:cs="Calibri"/>
          <w:noProof/>
        </w:rPr>
        <w:t xml:space="preserve">, “Relationship between cesarean delivery rate and maternal and neonatal mortality,” </w:t>
      </w:r>
      <w:r w:rsidRPr="00D543A5">
        <w:rPr>
          <w:rFonts w:ascii="Calibri" w:hAnsi="Calibri" w:cs="Calibri"/>
          <w:i/>
          <w:iCs/>
          <w:noProof/>
        </w:rPr>
        <w:t>JAMA - J. Am. Med. Assoc.</w:t>
      </w:r>
      <w:r w:rsidRPr="00D543A5">
        <w:rPr>
          <w:rFonts w:ascii="Calibri" w:hAnsi="Calibri" w:cs="Calibri"/>
          <w:noProof/>
        </w:rPr>
        <w:t>, vol. 314, no. 21, pp. 2263–2270, Dec. 2015, doi: 10.1001/jama.2015.15553.</w:t>
      </w:r>
    </w:p>
    <w:p w14:paraId="787C2DE4"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[21]</w:t>
      </w:r>
      <w:r w:rsidRPr="00D543A5">
        <w:rPr>
          <w:rFonts w:ascii="Calibri" w:hAnsi="Calibri" w:cs="Calibri"/>
          <w:noProof/>
        </w:rPr>
        <w:tab/>
        <w:t xml:space="preserve">N. Badawi </w:t>
      </w:r>
      <w:r w:rsidRPr="00D543A5">
        <w:rPr>
          <w:rFonts w:ascii="Calibri" w:hAnsi="Calibri" w:cs="Calibri"/>
          <w:i/>
          <w:iCs/>
          <w:noProof/>
        </w:rPr>
        <w:t>et al.</w:t>
      </w:r>
      <w:r w:rsidRPr="00D543A5">
        <w:rPr>
          <w:rFonts w:ascii="Calibri" w:hAnsi="Calibri" w:cs="Calibri"/>
          <w:noProof/>
        </w:rPr>
        <w:t xml:space="preserve">, “Intrapartum risk factors for newborn encephalopathy: the Western Australian case-control study,” </w:t>
      </w:r>
      <w:r w:rsidRPr="00D543A5">
        <w:rPr>
          <w:rFonts w:ascii="Calibri" w:hAnsi="Calibri" w:cs="Calibri"/>
          <w:i/>
          <w:iCs/>
          <w:noProof/>
        </w:rPr>
        <w:t>Bmj</w:t>
      </w:r>
      <w:r w:rsidRPr="00D543A5">
        <w:rPr>
          <w:rFonts w:ascii="Calibri" w:hAnsi="Calibri" w:cs="Calibri"/>
          <w:noProof/>
        </w:rPr>
        <w:t>, vol. 317, no. 7172, pp. 1554–1558, 1998.</w:t>
      </w:r>
    </w:p>
    <w:p w14:paraId="4EF971AC"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[22]</w:t>
      </w:r>
      <w:r w:rsidRPr="00D543A5">
        <w:rPr>
          <w:rFonts w:ascii="Calibri" w:hAnsi="Calibri" w:cs="Calibri"/>
          <w:noProof/>
        </w:rPr>
        <w:tab/>
        <w:t xml:space="preserve">N. Badawi </w:t>
      </w:r>
      <w:r w:rsidRPr="00D543A5">
        <w:rPr>
          <w:rFonts w:ascii="Calibri" w:hAnsi="Calibri" w:cs="Calibri"/>
          <w:i/>
          <w:iCs/>
          <w:noProof/>
        </w:rPr>
        <w:t>et al.</w:t>
      </w:r>
      <w:r w:rsidRPr="00D543A5">
        <w:rPr>
          <w:rFonts w:ascii="Calibri" w:hAnsi="Calibri" w:cs="Calibri"/>
          <w:noProof/>
        </w:rPr>
        <w:t xml:space="preserve">, “Antepartum risk factors for newborn encephalopathy: the Western Australian case-control study,” </w:t>
      </w:r>
      <w:r w:rsidRPr="00D543A5">
        <w:rPr>
          <w:rFonts w:ascii="Calibri" w:hAnsi="Calibri" w:cs="Calibri"/>
          <w:i/>
          <w:iCs/>
          <w:noProof/>
        </w:rPr>
        <w:t>Bmj</w:t>
      </w:r>
      <w:r w:rsidRPr="00D543A5">
        <w:rPr>
          <w:rFonts w:ascii="Calibri" w:hAnsi="Calibri" w:cs="Calibri"/>
          <w:noProof/>
        </w:rPr>
        <w:t>, vol. 317, no. 7172, pp. 1549–1553, 1998.</w:t>
      </w:r>
    </w:p>
    <w:p w14:paraId="528AB869"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[23]</w:t>
      </w:r>
      <w:r w:rsidRPr="00D543A5">
        <w:rPr>
          <w:rFonts w:ascii="Calibri" w:hAnsi="Calibri" w:cs="Calibri"/>
          <w:noProof/>
        </w:rPr>
        <w:tab/>
        <w:t xml:space="preserve">P. M. Taylor, “The First Year of Life: The Collaborative Perinatal Project of the National Institute of Neurological and Communicative Disorders and Stroke,” </w:t>
      </w:r>
      <w:r w:rsidRPr="00D543A5">
        <w:rPr>
          <w:rFonts w:ascii="Calibri" w:hAnsi="Calibri" w:cs="Calibri"/>
          <w:i/>
          <w:iCs/>
          <w:noProof/>
        </w:rPr>
        <w:t>JAMA</w:t>
      </w:r>
      <w:r w:rsidRPr="00D543A5">
        <w:rPr>
          <w:rFonts w:ascii="Calibri" w:hAnsi="Calibri" w:cs="Calibri"/>
          <w:noProof/>
        </w:rPr>
        <w:t>, vol. 244, no. 13, pp. 1503–1503, Sep. 1980, doi: 10.1001/JAMA.1980.03310130075046.</w:t>
      </w:r>
    </w:p>
    <w:p w14:paraId="2ED187AF"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[24]</w:t>
      </w:r>
      <w:r w:rsidRPr="00D543A5">
        <w:rPr>
          <w:rFonts w:ascii="Calibri" w:hAnsi="Calibri" w:cs="Calibri"/>
          <w:noProof/>
        </w:rPr>
        <w:tab/>
        <w:t xml:space="preserve">D. E. Odd, G. Lewis, A. Whitelaw, and D. Gunnell, “Resuscitation at birth and cognition at 8 years of age: a cohort study,” </w:t>
      </w:r>
      <w:r w:rsidRPr="00D543A5">
        <w:rPr>
          <w:rFonts w:ascii="Calibri" w:hAnsi="Calibri" w:cs="Calibri"/>
          <w:i/>
          <w:iCs/>
          <w:noProof/>
        </w:rPr>
        <w:t>Lancet</w:t>
      </w:r>
      <w:r w:rsidRPr="00D543A5">
        <w:rPr>
          <w:rFonts w:ascii="Calibri" w:hAnsi="Calibri" w:cs="Calibri"/>
          <w:noProof/>
        </w:rPr>
        <w:t>, vol. 373, no. 9675, pp. 1615–1622, 2009, doi: 10.1016/S0140-6736(09)60244-0.</w:t>
      </w:r>
    </w:p>
    <w:p w14:paraId="374F21DC"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[25]</w:t>
      </w:r>
      <w:r w:rsidRPr="00D543A5">
        <w:rPr>
          <w:rFonts w:ascii="Calibri" w:hAnsi="Calibri" w:cs="Calibri"/>
          <w:noProof/>
        </w:rPr>
        <w:tab/>
        <w:t>“scikit-learn: machine learning in Python — scikit-learn 0.21.3 documentation.” https://scikit-learn.org/stable/index.html (accessed Sep. 10, 2019).</w:t>
      </w:r>
    </w:p>
    <w:p w14:paraId="71D2D43A"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[26]</w:t>
      </w:r>
      <w:r w:rsidRPr="00D543A5">
        <w:rPr>
          <w:rFonts w:ascii="Calibri" w:hAnsi="Calibri" w:cs="Calibri"/>
          <w:noProof/>
        </w:rPr>
        <w:tab/>
        <w:t xml:space="preserve">F. Pedregosa </w:t>
      </w:r>
      <w:r w:rsidRPr="00D543A5">
        <w:rPr>
          <w:rFonts w:ascii="Calibri" w:hAnsi="Calibri" w:cs="Calibri"/>
          <w:i/>
          <w:iCs/>
          <w:noProof/>
        </w:rPr>
        <w:t>et al.</w:t>
      </w:r>
      <w:r w:rsidRPr="00D543A5">
        <w:rPr>
          <w:rFonts w:ascii="Calibri" w:hAnsi="Calibri" w:cs="Calibri"/>
          <w:noProof/>
        </w:rPr>
        <w:t xml:space="preserve">, “Scikit-learn: Machine Learning in {P}ython,” </w:t>
      </w:r>
      <w:r w:rsidRPr="00D543A5">
        <w:rPr>
          <w:rFonts w:ascii="Calibri" w:hAnsi="Calibri" w:cs="Calibri"/>
          <w:i/>
          <w:iCs/>
          <w:noProof/>
        </w:rPr>
        <w:t>J. Mach. Learn. Res.</w:t>
      </w:r>
      <w:r w:rsidRPr="00D543A5">
        <w:rPr>
          <w:rFonts w:ascii="Calibri" w:hAnsi="Calibri" w:cs="Calibri"/>
          <w:noProof/>
        </w:rPr>
        <w:t>, vol. 12, pp. 2825–2830, 2011.</w:t>
      </w:r>
    </w:p>
    <w:p w14:paraId="4024B712"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[27]</w:t>
      </w:r>
      <w:r w:rsidRPr="00D543A5">
        <w:rPr>
          <w:rFonts w:ascii="Calibri" w:hAnsi="Calibri" w:cs="Calibri"/>
          <w:noProof/>
        </w:rPr>
        <w:tab/>
        <w:t xml:space="preserve">X. Robin </w:t>
      </w:r>
      <w:r w:rsidRPr="00D543A5">
        <w:rPr>
          <w:rFonts w:ascii="Calibri" w:hAnsi="Calibri" w:cs="Calibri"/>
          <w:i/>
          <w:iCs/>
          <w:noProof/>
        </w:rPr>
        <w:t>et al.</w:t>
      </w:r>
      <w:r w:rsidRPr="00D543A5">
        <w:rPr>
          <w:rFonts w:ascii="Calibri" w:hAnsi="Calibri" w:cs="Calibri"/>
          <w:noProof/>
        </w:rPr>
        <w:t xml:space="preserve">, “pROC: an open-source package for R and S+ to analyze and compare ROC curves,” </w:t>
      </w:r>
      <w:r w:rsidRPr="00D543A5">
        <w:rPr>
          <w:rFonts w:ascii="Calibri" w:hAnsi="Calibri" w:cs="Calibri"/>
          <w:i/>
          <w:iCs/>
          <w:noProof/>
        </w:rPr>
        <w:t>BMC Bioinformatics</w:t>
      </w:r>
      <w:r w:rsidRPr="00D543A5">
        <w:rPr>
          <w:rFonts w:ascii="Calibri" w:hAnsi="Calibri" w:cs="Calibri"/>
          <w:noProof/>
        </w:rPr>
        <w:t>, vol. 12, p. 77, 2011.</w:t>
      </w:r>
    </w:p>
    <w:p w14:paraId="5B900D12"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[28]</w:t>
      </w:r>
      <w:r w:rsidRPr="00D543A5">
        <w:rPr>
          <w:rFonts w:ascii="Calibri" w:hAnsi="Calibri" w:cs="Calibri"/>
          <w:noProof/>
        </w:rPr>
        <w:tab/>
        <w:t>T. Developers, “TensorFlow,” Jan. 2022, doi: 10.5281/ZENODO.5898685.</w:t>
      </w:r>
    </w:p>
    <w:p w14:paraId="40525C15"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[29]</w:t>
      </w:r>
      <w:r w:rsidRPr="00D543A5">
        <w:rPr>
          <w:rFonts w:ascii="Calibri" w:hAnsi="Calibri" w:cs="Calibri"/>
          <w:noProof/>
        </w:rPr>
        <w:tab/>
        <w:t xml:space="preserve">T. Li, C. Gao, C. Yan, S. Osmundson, B. A. Malin, and Y. Chen, “Predicting Neonatal Encephalopathy From Maternal Data in Electronic Medical Records,” </w:t>
      </w:r>
      <w:r w:rsidRPr="00D543A5">
        <w:rPr>
          <w:rFonts w:ascii="Calibri" w:hAnsi="Calibri" w:cs="Calibri"/>
          <w:i/>
          <w:iCs/>
          <w:noProof/>
        </w:rPr>
        <w:t>AMIA Summits Transl. Sci. Proc.</w:t>
      </w:r>
      <w:r w:rsidRPr="00D543A5">
        <w:rPr>
          <w:rFonts w:ascii="Calibri" w:hAnsi="Calibri" w:cs="Calibri"/>
          <w:noProof/>
        </w:rPr>
        <w:t>, vol. 2018, p. 359, 2018, Accessed: Jan. 26, 2022. [Online]. Available: /pmc/articles/PMC5961831/.</w:t>
      </w:r>
    </w:p>
    <w:p w14:paraId="32A364BA"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[30]</w:t>
      </w:r>
      <w:r w:rsidRPr="00D543A5">
        <w:rPr>
          <w:rFonts w:ascii="Calibri" w:hAnsi="Calibri" w:cs="Calibri"/>
          <w:noProof/>
        </w:rPr>
        <w:tab/>
        <w:t xml:space="preserve">C. Gao, C. Yan, S. Osmundson, B. A. Malin, and Y. Chen, “A deep learning approach to predict neonatal encephalopathy from electronic health records,” </w:t>
      </w:r>
      <w:r w:rsidRPr="00D543A5">
        <w:rPr>
          <w:rFonts w:ascii="Calibri" w:hAnsi="Calibri" w:cs="Calibri"/>
          <w:i/>
          <w:iCs/>
          <w:noProof/>
        </w:rPr>
        <w:t>2019 IEEE Int. Conf. Healthc. Informatics, ICHI 2019</w:t>
      </w:r>
      <w:r w:rsidRPr="00D543A5">
        <w:rPr>
          <w:rFonts w:ascii="Calibri" w:hAnsi="Calibri" w:cs="Calibri"/>
          <w:noProof/>
        </w:rPr>
        <w:t>, Jun. 2019, doi: 10.1109/ICHI.2019.8904667.</w:t>
      </w:r>
    </w:p>
    <w:p w14:paraId="415BF7E8"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[31]</w:t>
      </w:r>
      <w:r w:rsidRPr="00D543A5">
        <w:rPr>
          <w:rFonts w:ascii="Calibri" w:hAnsi="Calibri" w:cs="Calibri"/>
          <w:noProof/>
        </w:rPr>
        <w:tab/>
        <w:t xml:space="preserve">R. Townsend </w:t>
      </w:r>
      <w:r w:rsidRPr="00D543A5">
        <w:rPr>
          <w:rFonts w:ascii="Calibri" w:hAnsi="Calibri" w:cs="Calibri"/>
          <w:i/>
          <w:iCs/>
          <w:noProof/>
        </w:rPr>
        <w:t>et al.</w:t>
      </w:r>
      <w:r w:rsidRPr="00D543A5">
        <w:rPr>
          <w:rFonts w:ascii="Calibri" w:hAnsi="Calibri" w:cs="Calibri"/>
          <w:noProof/>
        </w:rPr>
        <w:t xml:space="preserve">, “Can risk prediction models help us individualise stillbirth prevention? A systematic review and critical appraisal of published risk models,” </w:t>
      </w:r>
      <w:r w:rsidRPr="00D543A5">
        <w:rPr>
          <w:rFonts w:ascii="Calibri" w:hAnsi="Calibri" w:cs="Calibri"/>
          <w:i/>
          <w:iCs/>
          <w:noProof/>
        </w:rPr>
        <w:t>BJOG An Int. J. Obstet. Gynaecol.</w:t>
      </w:r>
      <w:r w:rsidRPr="00D543A5">
        <w:rPr>
          <w:rFonts w:ascii="Calibri" w:hAnsi="Calibri" w:cs="Calibri"/>
          <w:noProof/>
        </w:rPr>
        <w:t>, vol. 128, no. 2, pp. 214–224, Jan. 2021, doi: 10.1111/1471-0528.16487.</w:t>
      </w:r>
    </w:p>
    <w:p w14:paraId="00424BF0"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[32]</w:t>
      </w:r>
      <w:r w:rsidRPr="00D543A5">
        <w:rPr>
          <w:rFonts w:ascii="Calibri" w:hAnsi="Calibri" w:cs="Calibri"/>
          <w:noProof/>
        </w:rPr>
        <w:tab/>
        <w:t xml:space="preserve">J. C. Stoltzfus, “Logistic Regression: A Brief Primer,” </w:t>
      </w:r>
      <w:r w:rsidRPr="00D543A5">
        <w:rPr>
          <w:rFonts w:ascii="Calibri" w:hAnsi="Calibri" w:cs="Calibri"/>
          <w:i/>
          <w:iCs/>
          <w:noProof/>
        </w:rPr>
        <w:t>Acad. Emerg. Med.</w:t>
      </w:r>
      <w:r w:rsidRPr="00D543A5">
        <w:rPr>
          <w:rFonts w:ascii="Calibri" w:hAnsi="Calibri" w:cs="Calibri"/>
          <w:noProof/>
        </w:rPr>
        <w:t>, vol. 18, no. 10, pp. 1099–1104, Oct. 2011, doi: 10.1111/J.1553-2712.2011.01185.X.</w:t>
      </w:r>
    </w:p>
    <w:p w14:paraId="0A67E2B3"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[33]</w:t>
      </w:r>
      <w:r w:rsidRPr="00D543A5">
        <w:rPr>
          <w:rFonts w:ascii="Calibri" w:hAnsi="Calibri" w:cs="Calibri"/>
          <w:noProof/>
        </w:rPr>
        <w:tab/>
        <w:t xml:space="preserve">E. Christodoulou, J. Ma, G. S. Collins, E. W. Steyerberg, J. Y. Verbakel, and B. Van Calster, “A systematic review shows no performance benefit of machine learning over logistic regression for clinical prediction models,” </w:t>
      </w:r>
      <w:r w:rsidRPr="00D543A5">
        <w:rPr>
          <w:rFonts w:ascii="Calibri" w:hAnsi="Calibri" w:cs="Calibri"/>
          <w:i/>
          <w:iCs/>
          <w:noProof/>
        </w:rPr>
        <w:t>Journal of Clinical Epidemiology</w:t>
      </w:r>
      <w:r w:rsidRPr="00D543A5">
        <w:rPr>
          <w:rFonts w:ascii="Calibri" w:hAnsi="Calibri" w:cs="Calibri"/>
          <w:noProof/>
        </w:rPr>
        <w:t>, vol. 110. Elsevier USA, pp. 12–22, Jun. 01, 2019, doi: 10.1016/j.jclinepi.2019.02.004.</w:t>
      </w:r>
    </w:p>
    <w:p w14:paraId="4E709C75"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lastRenderedPageBreak/>
        <w:t>[34]</w:t>
      </w:r>
      <w:r w:rsidRPr="00D543A5">
        <w:rPr>
          <w:rFonts w:ascii="Calibri" w:hAnsi="Calibri" w:cs="Calibri"/>
          <w:noProof/>
        </w:rPr>
        <w:tab/>
        <w:t xml:space="preserve">H. He and E. A. Garcia, “Learning from imbalanced data,” </w:t>
      </w:r>
      <w:r w:rsidRPr="00D543A5">
        <w:rPr>
          <w:rFonts w:ascii="Calibri" w:hAnsi="Calibri" w:cs="Calibri"/>
          <w:i/>
          <w:iCs/>
          <w:noProof/>
        </w:rPr>
        <w:t>IEEE Trans. Knowl. Data Eng.</w:t>
      </w:r>
      <w:r w:rsidRPr="00D543A5">
        <w:rPr>
          <w:rFonts w:ascii="Calibri" w:hAnsi="Calibri" w:cs="Calibri"/>
          <w:noProof/>
        </w:rPr>
        <w:t>, vol. 21, no. 9, pp. 1263–1284, Sep. 2009, doi: 10.1109/TKDE.2008.239.</w:t>
      </w:r>
    </w:p>
    <w:p w14:paraId="512F1BE5"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[35]</w:t>
      </w:r>
      <w:r w:rsidRPr="00D543A5">
        <w:rPr>
          <w:rFonts w:ascii="Calibri" w:hAnsi="Calibri" w:cs="Calibri"/>
          <w:noProof/>
        </w:rPr>
        <w:tab/>
        <w:t xml:space="preserve">S. Nembrini, I. R. König, and M. N. Wright, “The revival of the Gini importance?,” </w:t>
      </w:r>
      <w:r w:rsidRPr="00D543A5">
        <w:rPr>
          <w:rFonts w:ascii="Calibri" w:hAnsi="Calibri" w:cs="Calibri"/>
          <w:i/>
          <w:iCs/>
          <w:noProof/>
        </w:rPr>
        <w:t>Bioinformatics</w:t>
      </w:r>
      <w:r w:rsidRPr="00D543A5">
        <w:rPr>
          <w:rFonts w:ascii="Calibri" w:hAnsi="Calibri" w:cs="Calibri"/>
          <w:noProof/>
        </w:rPr>
        <w:t>, vol. 34, no. 21, p. 3711, Nov. 2018, doi: 10.1093/BIOINFORMATICS/BTY373.</w:t>
      </w:r>
    </w:p>
    <w:p w14:paraId="02212129" w14:textId="174E0439" w:rsidR="00F27DC2" w:rsidRPr="00C81F80" w:rsidRDefault="002D6DBB" w:rsidP="00D543A5">
      <w:pPr>
        <w:widowControl w:val="0"/>
        <w:autoSpaceDE w:val="0"/>
        <w:autoSpaceDN w:val="0"/>
        <w:adjustRightInd w:val="0"/>
        <w:ind w:left="640" w:hanging="640"/>
        <w:rPr>
          <w:rFonts w:cstheme="minorHAnsi"/>
          <w:b/>
          <w:bCs/>
        </w:rPr>
      </w:pPr>
      <w:r w:rsidRPr="00C81F80">
        <w:rPr>
          <w:rFonts w:cstheme="minorHAnsi"/>
          <w:b/>
          <w:bCs/>
        </w:rPr>
        <w:fldChar w:fldCharType="end"/>
      </w:r>
      <w:r w:rsidR="00F27DC2" w:rsidRPr="00C81F80">
        <w:rPr>
          <w:rFonts w:cstheme="minorHAnsi"/>
          <w:b/>
          <w:bCs/>
        </w:rPr>
        <w:br w:type="page"/>
      </w:r>
    </w:p>
    <w:p w14:paraId="2DED1152" w14:textId="4F7177B4" w:rsidR="007C3888" w:rsidRDefault="00917432" w:rsidP="007C3888">
      <w:pPr>
        <w:rPr>
          <w:rFonts w:cstheme="minorHAnsi"/>
          <w:bCs/>
        </w:rPr>
      </w:pPr>
      <w:r w:rsidRPr="00C81F80">
        <w:rPr>
          <w:rFonts w:cstheme="minorHAnsi"/>
          <w:bCs/>
        </w:rPr>
        <w:lastRenderedPageBreak/>
        <w:t>Figure 1. Participant inclusion flowchart</w:t>
      </w:r>
    </w:p>
    <w:p w14:paraId="4F0A1037" w14:textId="77777777" w:rsidR="00512570" w:rsidRDefault="00512570" w:rsidP="007C3888">
      <w:pPr>
        <w:rPr>
          <w:rFonts w:cstheme="minorHAnsi"/>
          <w:bCs/>
        </w:rPr>
      </w:pPr>
    </w:p>
    <w:p w14:paraId="1CCCA701" w14:textId="493222CF" w:rsidR="00150CDE" w:rsidRPr="00C81F80" w:rsidRDefault="00611D28" w:rsidP="007C3888">
      <w:pPr>
        <w:rPr>
          <w:rFonts w:cstheme="minorHAnsi"/>
          <w:bCs/>
        </w:rPr>
      </w:pPr>
      <w:r>
        <w:rPr>
          <w:rFonts w:cstheme="minorHAnsi"/>
          <w:bCs/>
          <w:noProof/>
        </w:rPr>
        <w:drawing>
          <wp:inline distT="0" distB="0" distL="0" distR="0" wp14:anchorId="236E3D89" wp14:editId="0A366001">
            <wp:extent cx="5731510" cy="56483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731510" cy="5648325"/>
                    </a:xfrm>
                    <a:prstGeom prst="rect">
                      <a:avLst/>
                    </a:prstGeom>
                  </pic:spPr>
                </pic:pic>
              </a:graphicData>
            </a:graphic>
          </wp:inline>
        </w:drawing>
      </w:r>
    </w:p>
    <w:p w14:paraId="06A98A92" w14:textId="77777777" w:rsidR="00A3614A" w:rsidRPr="00C81F80" w:rsidRDefault="00A3614A" w:rsidP="007C3888">
      <w:pPr>
        <w:rPr>
          <w:rFonts w:cstheme="minorHAnsi"/>
          <w:bCs/>
        </w:rPr>
      </w:pPr>
    </w:p>
    <w:p w14:paraId="6D487A49" w14:textId="2716B05C" w:rsidR="007C3888" w:rsidRPr="00C81F80" w:rsidRDefault="007C3888" w:rsidP="00A3614A">
      <w:pPr>
        <w:jc w:val="center"/>
        <w:rPr>
          <w:rFonts w:cstheme="minorHAnsi"/>
          <w:bCs/>
        </w:rPr>
      </w:pPr>
    </w:p>
    <w:p w14:paraId="2655D49E" w14:textId="7ABE301B" w:rsidR="00917432" w:rsidRPr="00C81F80" w:rsidRDefault="00917432" w:rsidP="007C3888">
      <w:pPr>
        <w:rPr>
          <w:rFonts w:cstheme="minorHAnsi"/>
          <w:bCs/>
        </w:rPr>
      </w:pPr>
      <w:r w:rsidRPr="00C81F80">
        <w:rPr>
          <w:rFonts w:cstheme="minorHAnsi"/>
          <w:bCs/>
        </w:rPr>
        <w:br w:type="page"/>
      </w:r>
    </w:p>
    <w:p w14:paraId="4C01D4EC" w14:textId="50582653" w:rsidR="00F27DC2" w:rsidRDefault="00F27DC2" w:rsidP="00172234">
      <w:pPr>
        <w:rPr>
          <w:rFonts w:cstheme="minorHAnsi"/>
          <w:shd w:val="clear" w:color="auto" w:fill="FFFFFF"/>
        </w:rPr>
      </w:pPr>
      <w:r w:rsidRPr="00C81F80">
        <w:rPr>
          <w:rFonts w:cstheme="minorHAnsi"/>
          <w:bCs/>
        </w:rPr>
        <w:lastRenderedPageBreak/>
        <w:t xml:space="preserve">Table </w:t>
      </w:r>
      <w:r w:rsidR="00692A24" w:rsidRPr="00C81F80">
        <w:rPr>
          <w:rFonts w:cstheme="minorHAnsi"/>
          <w:bCs/>
        </w:rPr>
        <w:t>1</w:t>
      </w:r>
      <w:r w:rsidRPr="00C81F80">
        <w:rPr>
          <w:rFonts w:cstheme="minorHAnsi"/>
          <w:bCs/>
        </w:rPr>
        <w:t xml:space="preserve">. Demographics of study population split by </w:t>
      </w:r>
      <w:r w:rsidR="00EB3FD0" w:rsidRPr="00C81F80">
        <w:rPr>
          <w:rFonts w:cstheme="minorHAnsi"/>
          <w:shd w:val="clear" w:color="auto" w:fill="FFFFFF"/>
        </w:rPr>
        <w:t>HIE</w:t>
      </w:r>
    </w:p>
    <w:p w14:paraId="60C30FF9" w14:textId="77777777" w:rsidR="00150CDE" w:rsidRPr="00C81F80" w:rsidRDefault="00150CDE" w:rsidP="00172234">
      <w:pPr>
        <w:rPr>
          <w:rFonts w:cstheme="minorHAnsi"/>
          <w:bCs/>
        </w:rPr>
      </w:pP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C81F80" w14:paraId="57FDB28C" w14:textId="77777777" w:rsidTr="00A54E8F">
        <w:tc>
          <w:tcPr>
            <w:tcW w:w="3900" w:type="dxa"/>
            <w:gridSpan w:val="2"/>
          </w:tcPr>
          <w:p w14:paraId="7D522FF5" w14:textId="77777777" w:rsidR="00F27DC2" w:rsidRPr="00C81F80" w:rsidRDefault="00F27DC2" w:rsidP="00172234">
            <w:pPr>
              <w:rPr>
                <w:rFonts w:cstheme="minorHAnsi"/>
                <w:b/>
                <w:sz w:val="24"/>
                <w:szCs w:val="24"/>
              </w:rPr>
            </w:pPr>
            <w:r w:rsidRPr="00C81F80">
              <w:rPr>
                <w:rFonts w:cstheme="minorHAnsi"/>
                <w:b/>
                <w:sz w:val="24"/>
                <w:szCs w:val="24"/>
              </w:rPr>
              <w:t>Characteristic</w:t>
            </w:r>
          </w:p>
        </w:tc>
        <w:tc>
          <w:tcPr>
            <w:tcW w:w="1860" w:type="dxa"/>
          </w:tcPr>
          <w:p w14:paraId="5506D31F" w14:textId="77777777" w:rsidR="00F27DC2" w:rsidRPr="00C81F80" w:rsidRDefault="00F27DC2" w:rsidP="00172234">
            <w:pPr>
              <w:rPr>
                <w:rFonts w:cstheme="minorHAnsi"/>
                <w:b/>
                <w:sz w:val="24"/>
                <w:szCs w:val="24"/>
              </w:rPr>
            </w:pPr>
            <w:r w:rsidRPr="00C81F80">
              <w:rPr>
                <w:rFonts w:cstheme="minorHAnsi"/>
                <w:b/>
                <w:sz w:val="24"/>
                <w:szCs w:val="24"/>
              </w:rPr>
              <w:t>Non-HIE infants</w:t>
            </w:r>
          </w:p>
        </w:tc>
        <w:tc>
          <w:tcPr>
            <w:tcW w:w="1838" w:type="dxa"/>
          </w:tcPr>
          <w:p w14:paraId="01DE35B1" w14:textId="77777777" w:rsidR="00F27DC2" w:rsidRPr="00C81F80" w:rsidRDefault="00F27DC2" w:rsidP="00172234">
            <w:pPr>
              <w:rPr>
                <w:rFonts w:cstheme="minorHAnsi"/>
                <w:b/>
                <w:sz w:val="24"/>
                <w:szCs w:val="24"/>
              </w:rPr>
            </w:pPr>
            <w:r w:rsidRPr="00C81F80">
              <w:rPr>
                <w:rFonts w:cstheme="minorHAnsi"/>
                <w:b/>
                <w:sz w:val="24"/>
                <w:szCs w:val="24"/>
              </w:rPr>
              <w:t>HIE infants</w:t>
            </w:r>
          </w:p>
        </w:tc>
        <w:tc>
          <w:tcPr>
            <w:tcW w:w="1644" w:type="dxa"/>
          </w:tcPr>
          <w:p w14:paraId="44BE6A38" w14:textId="77777777" w:rsidR="00F27DC2" w:rsidRPr="00C81F80" w:rsidRDefault="00F27DC2" w:rsidP="00172234">
            <w:pPr>
              <w:rPr>
                <w:rFonts w:cstheme="minorHAnsi"/>
                <w:b/>
                <w:sz w:val="24"/>
                <w:szCs w:val="24"/>
              </w:rPr>
            </w:pPr>
            <w:r w:rsidRPr="00C81F80">
              <w:rPr>
                <w:rFonts w:cstheme="minorHAnsi"/>
                <w:b/>
                <w:sz w:val="24"/>
                <w:szCs w:val="24"/>
              </w:rPr>
              <w:t>P</w:t>
            </w:r>
          </w:p>
        </w:tc>
      </w:tr>
      <w:tr w:rsidR="00F27DC2" w:rsidRPr="00C81F80" w14:paraId="2E6754F9" w14:textId="77777777" w:rsidTr="00A54E8F">
        <w:tc>
          <w:tcPr>
            <w:tcW w:w="9242" w:type="dxa"/>
            <w:gridSpan w:val="5"/>
          </w:tcPr>
          <w:p w14:paraId="3AB78B49" w14:textId="77777777" w:rsidR="00F27DC2" w:rsidRPr="00C81F80" w:rsidRDefault="00F27DC2" w:rsidP="00172234">
            <w:pPr>
              <w:rPr>
                <w:rFonts w:cstheme="minorHAnsi"/>
                <w:sz w:val="24"/>
                <w:szCs w:val="24"/>
              </w:rPr>
            </w:pPr>
            <w:r w:rsidRPr="00C81F80">
              <w:rPr>
                <w:rFonts w:cstheme="minorHAnsi"/>
                <w:b/>
                <w:sz w:val="24"/>
                <w:szCs w:val="24"/>
              </w:rPr>
              <w:t>Ante-natal Measures</w:t>
            </w:r>
          </w:p>
        </w:tc>
      </w:tr>
      <w:tr w:rsidR="00F27DC2" w:rsidRPr="00C81F80" w14:paraId="11E04A2D" w14:textId="77777777" w:rsidTr="00A54E8F">
        <w:tc>
          <w:tcPr>
            <w:tcW w:w="2041" w:type="dxa"/>
          </w:tcPr>
          <w:p w14:paraId="4D33AC0C" w14:textId="77777777" w:rsidR="00F27DC2" w:rsidRPr="00C81F80" w:rsidRDefault="00F27DC2" w:rsidP="00172234">
            <w:pPr>
              <w:rPr>
                <w:rFonts w:cstheme="minorHAnsi"/>
                <w:sz w:val="24"/>
                <w:szCs w:val="24"/>
              </w:rPr>
            </w:pPr>
            <w:r w:rsidRPr="00C81F80">
              <w:rPr>
                <w:rFonts w:cstheme="minorHAnsi"/>
                <w:sz w:val="24"/>
                <w:szCs w:val="24"/>
              </w:rPr>
              <w:t>Late Booking***</w:t>
            </w:r>
          </w:p>
        </w:tc>
        <w:tc>
          <w:tcPr>
            <w:tcW w:w="1859" w:type="dxa"/>
          </w:tcPr>
          <w:p w14:paraId="525C2F29" w14:textId="77777777" w:rsidR="00F27DC2" w:rsidRPr="00C81F80" w:rsidRDefault="00F27DC2" w:rsidP="00172234">
            <w:pPr>
              <w:rPr>
                <w:rFonts w:cstheme="minorHAnsi"/>
                <w:sz w:val="24"/>
                <w:szCs w:val="24"/>
              </w:rPr>
            </w:pPr>
          </w:p>
        </w:tc>
        <w:tc>
          <w:tcPr>
            <w:tcW w:w="1860" w:type="dxa"/>
          </w:tcPr>
          <w:p w14:paraId="358A19D4" w14:textId="77777777" w:rsidR="00F27DC2" w:rsidRPr="00C81F80" w:rsidRDefault="00F27DC2" w:rsidP="00172234">
            <w:pPr>
              <w:rPr>
                <w:rFonts w:cstheme="minorHAnsi"/>
                <w:sz w:val="24"/>
                <w:szCs w:val="24"/>
              </w:rPr>
            </w:pPr>
            <w:r w:rsidRPr="00C81F80">
              <w:rPr>
                <w:rFonts w:cstheme="minorHAnsi"/>
                <w:sz w:val="24"/>
                <w:szCs w:val="24"/>
              </w:rPr>
              <w:t>11,405 (29.1%)</w:t>
            </w:r>
          </w:p>
        </w:tc>
        <w:tc>
          <w:tcPr>
            <w:tcW w:w="1838" w:type="dxa"/>
          </w:tcPr>
          <w:p w14:paraId="0E0D9D01" w14:textId="77777777" w:rsidR="00F27DC2" w:rsidRPr="00C81F80" w:rsidRDefault="00F27DC2" w:rsidP="00172234">
            <w:pPr>
              <w:rPr>
                <w:rFonts w:cstheme="minorHAnsi"/>
                <w:sz w:val="24"/>
                <w:szCs w:val="24"/>
              </w:rPr>
            </w:pPr>
            <w:r w:rsidRPr="00C81F80">
              <w:rPr>
                <w:rFonts w:cstheme="minorHAnsi"/>
                <w:sz w:val="24"/>
                <w:szCs w:val="24"/>
              </w:rPr>
              <w:t>60 (28.7%)</w:t>
            </w:r>
          </w:p>
        </w:tc>
        <w:tc>
          <w:tcPr>
            <w:tcW w:w="1644" w:type="dxa"/>
          </w:tcPr>
          <w:p w14:paraId="3B4CF1AD" w14:textId="77777777" w:rsidR="00F27DC2" w:rsidRPr="00C81F80" w:rsidRDefault="00F27DC2" w:rsidP="00172234">
            <w:pPr>
              <w:rPr>
                <w:rFonts w:cstheme="minorHAnsi"/>
                <w:sz w:val="24"/>
                <w:szCs w:val="24"/>
              </w:rPr>
            </w:pPr>
            <w:r w:rsidRPr="00C81F80">
              <w:rPr>
                <w:rFonts w:cstheme="minorHAnsi"/>
                <w:sz w:val="24"/>
                <w:szCs w:val="24"/>
              </w:rPr>
              <w:t>0.905</w:t>
            </w:r>
          </w:p>
        </w:tc>
      </w:tr>
      <w:tr w:rsidR="00F27DC2" w:rsidRPr="00C81F80" w14:paraId="59DEE0E4" w14:textId="77777777" w:rsidTr="00A54E8F">
        <w:tc>
          <w:tcPr>
            <w:tcW w:w="2041" w:type="dxa"/>
          </w:tcPr>
          <w:p w14:paraId="648A4908" w14:textId="77777777" w:rsidR="00F27DC2" w:rsidRPr="00C81F80" w:rsidRDefault="00F27DC2" w:rsidP="00172234">
            <w:pPr>
              <w:rPr>
                <w:rFonts w:cstheme="minorHAnsi"/>
                <w:sz w:val="24"/>
                <w:szCs w:val="24"/>
              </w:rPr>
            </w:pPr>
            <w:r w:rsidRPr="00C81F80">
              <w:rPr>
                <w:rFonts w:cstheme="minorHAnsi"/>
                <w:sz w:val="24"/>
                <w:szCs w:val="24"/>
              </w:rPr>
              <w:t>Thyroid Disease</w:t>
            </w:r>
          </w:p>
        </w:tc>
        <w:tc>
          <w:tcPr>
            <w:tcW w:w="1859" w:type="dxa"/>
          </w:tcPr>
          <w:p w14:paraId="2820A9F3" w14:textId="77777777" w:rsidR="00F27DC2" w:rsidRPr="00C81F80" w:rsidRDefault="00F27DC2" w:rsidP="00172234">
            <w:pPr>
              <w:rPr>
                <w:rFonts w:cstheme="minorHAnsi"/>
                <w:sz w:val="24"/>
                <w:szCs w:val="24"/>
              </w:rPr>
            </w:pPr>
          </w:p>
        </w:tc>
        <w:tc>
          <w:tcPr>
            <w:tcW w:w="1860" w:type="dxa"/>
          </w:tcPr>
          <w:p w14:paraId="0824944A" w14:textId="77777777" w:rsidR="00F27DC2" w:rsidRPr="00C81F80" w:rsidRDefault="00F27DC2" w:rsidP="00172234">
            <w:pPr>
              <w:rPr>
                <w:rFonts w:cstheme="minorHAnsi"/>
                <w:sz w:val="24"/>
                <w:szCs w:val="24"/>
              </w:rPr>
            </w:pPr>
            <w:r w:rsidRPr="00C81F80">
              <w:rPr>
                <w:rFonts w:cstheme="minorHAnsi"/>
                <w:sz w:val="24"/>
                <w:szCs w:val="24"/>
              </w:rPr>
              <w:t>1,028 (2.6%)</w:t>
            </w:r>
          </w:p>
        </w:tc>
        <w:tc>
          <w:tcPr>
            <w:tcW w:w="1838" w:type="dxa"/>
          </w:tcPr>
          <w:p w14:paraId="7E599985" w14:textId="77777777" w:rsidR="00F27DC2" w:rsidRPr="00C81F80" w:rsidRDefault="00F27DC2" w:rsidP="00172234">
            <w:pPr>
              <w:rPr>
                <w:rFonts w:cstheme="minorHAnsi"/>
                <w:sz w:val="24"/>
                <w:szCs w:val="24"/>
              </w:rPr>
            </w:pPr>
            <w:r w:rsidRPr="00C81F80">
              <w:rPr>
                <w:rFonts w:cstheme="minorHAnsi"/>
                <w:sz w:val="24"/>
                <w:szCs w:val="24"/>
              </w:rPr>
              <w:t>5 (2.4%)</w:t>
            </w:r>
          </w:p>
        </w:tc>
        <w:tc>
          <w:tcPr>
            <w:tcW w:w="1644" w:type="dxa"/>
          </w:tcPr>
          <w:p w14:paraId="4E637DD3" w14:textId="77777777" w:rsidR="00F27DC2" w:rsidRPr="00C81F80" w:rsidRDefault="00F27DC2" w:rsidP="00172234">
            <w:pPr>
              <w:rPr>
                <w:rFonts w:cstheme="minorHAnsi"/>
                <w:sz w:val="24"/>
                <w:szCs w:val="24"/>
              </w:rPr>
            </w:pPr>
            <w:r w:rsidRPr="00C81F80">
              <w:rPr>
                <w:rFonts w:cstheme="minorHAnsi"/>
                <w:sz w:val="24"/>
                <w:szCs w:val="24"/>
              </w:rPr>
              <w:t>0.837</w:t>
            </w:r>
          </w:p>
        </w:tc>
      </w:tr>
      <w:tr w:rsidR="00F27DC2" w:rsidRPr="00C81F80" w14:paraId="3F9D6C51" w14:textId="77777777" w:rsidTr="00A54E8F">
        <w:tc>
          <w:tcPr>
            <w:tcW w:w="2041" w:type="dxa"/>
          </w:tcPr>
          <w:p w14:paraId="5666717B" w14:textId="77777777" w:rsidR="00F27DC2" w:rsidRPr="00C81F80" w:rsidRDefault="00F27DC2" w:rsidP="00172234">
            <w:pPr>
              <w:rPr>
                <w:rFonts w:cstheme="minorHAnsi"/>
                <w:sz w:val="24"/>
                <w:szCs w:val="24"/>
              </w:rPr>
            </w:pPr>
            <w:r w:rsidRPr="00C81F80">
              <w:rPr>
                <w:rFonts w:cstheme="minorHAnsi"/>
                <w:sz w:val="24"/>
                <w:szCs w:val="24"/>
              </w:rPr>
              <w:t>Maternal Age</w:t>
            </w:r>
          </w:p>
        </w:tc>
        <w:tc>
          <w:tcPr>
            <w:tcW w:w="1859" w:type="dxa"/>
          </w:tcPr>
          <w:p w14:paraId="331C4FAE" w14:textId="77777777" w:rsidR="00F27DC2" w:rsidRPr="00C81F80" w:rsidRDefault="00F27DC2" w:rsidP="00172234">
            <w:pPr>
              <w:rPr>
                <w:rFonts w:cstheme="minorHAnsi"/>
                <w:sz w:val="24"/>
                <w:szCs w:val="24"/>
              </w:rPr>
            </w:pPr>
            <w:r w:rsidRPr="00C81F80">
              <w:rPr>
                <w:rFonts w:cstheme="minorHAnsi"/>
                <w:sz w:val="24"/>
                <w:szCs w:val="24"/>
              </w:rPr>
              <w:t xml:space="preserve">   &lt; 20 years</w:t>
            </w:r>
          </w:p>
        </w:tc>
        <w:tc>
          <w:tcPr>
            <w:tcW w:w="1860" w:type="dxa"/>
          </w:tcPr>
          <w:p w14:paraId="60299170" w14:textId="77777777" w:rsidR="00F27DC2" w:rsidRPr="00C81F80" w:rsidRDefault="00F27DC2" w:rsidP="00172234">
            <w:pPr>
              <w:rPr>
                <w:rFonts w:cstheme="minorHAnsi"/>
                <w:sz w:val="24"/>
                <w:szCs w:val="24"/>
              </w:rPr>
            </w:pPr>
            <w:r w:rsidRPr="00C81F80">
              <w:rPr>
                <w:rFonts w:cstheme="minorHAnsi"/>
                <w:sz w:val="24"/>
                <w:szCs w:val="24"/>
              </w:rPr>
              <w:t>11,057 (28.2%)</w:t>
            </w:r>
          </w:p>
        </w:tc>
        <w:tc>
          <w:tcPr>
            <w:tcW w:w="1838" w:type="dxa"/>
          </w:tcPr>
          <w:p w14:paraId="35BD5D9D" w14:textId="77777777" w:rsidR="00F27DC2" w:rsidRPr="00C81F80" w:rsidRDefault="00F27DC2" w:rsidP="00172234">
            <w:pPr>
              <w:rPr>
                <w:rFonts w:cstheme="minorHAnsi"/>
                <w:sz w:val="24"/>
                <w:szCs w:val="24"/>
              </w:rPr>
            </w:pPr>
            <w:r w:rsidRPr="00C81F80">
              <w:rPr>
                <w:rFonts w:cstheme="minorHAnsi"/>
                <w:sz w:val="24"/>
                <w:szCs w:val="24"/>
              </w:rPr>
              <w:t>57 (27.3%)</w:t>
            </w:r>
          </w:p>
        </w:tc>
        <w:tc>
          <w:tcPr>
            <w:tcW w:w="1644" w:type="dxa"/>
          </w:tcPr>
          <w:p w14:paraId="3CBD2767"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585B7251" w14:textId="77777777" w:rsidTr="00A54E8F">
        <w:tc>
          <w:tcPr>
            <w:tcW w:w="2041" w:type="dxa"/>
          </w:tcPr>
          <w:p w14:paraId="1551275C" w14:textId="77777777" w:rsidR="00F27DC2" w:rsidRPr="00C81F80" w:rsidRDefault="00F27DC2" w:rsidP="00172234">
            <w:pPr>
              <w:rPr>
                <w:rFonts w:cstheme="minorHAnsi"/>
                <w:sz w:val="24"/>
                <w:szCs w:val="24"/>
              </w:rPr>
            </w:pPr>
          </w:p>
        </w:tc>
        <w:tc>
          <w:tcPr>
            <w:tcW w:w="1859" w:type="dxa"/>
          </w:tcPr>
          <w:p w14:paraId="655FB648" w14:textId="77777777" w:rsidR="00F27DC2" w:rsidRPr="00C81F80" w:rsidRDefault="00F27DC2" w:rsidP="00172234">
            <w:pPr>
              <w:rPr>
                <w:rFonts w:cstheme="minorHAnsi"/>
                <w:sz w:val="24"/>
                <w:szCs w:val="24"/>
              </w:rPr>
            </w:pPr>
            <w:r w:rsidRPr="00C81F80">
              <w:rPr>
                <w:rFonts w:cstheme="minorHAnsi"/>
                <w:sz w:val="24"/>
                <w:szCs w:val="24"/>
              </w:rPr>
              <w:t xml:space="preserve">   20-24</w:t>
            </w:r>
          </w:p>
        </w:tc>
        <w:tc>
          <w:tcPr>
            <w:tcW w:w="1860" w:type="dxa"/>
          </w:tcPr>
          <w:p w14:paraId="23E0DB66" w14:textId="77777777" w:rsidR="00F27DC2" w:rsidRPr="00C81F80" w:rsidRDefault="00F27DC2" w:rsidP="00172234">
            <w:pPr>
              <w:rPr>
                <w:rFonts w:cstheme="minorHAnsi"/>
                <w:sz w:val="24"/>
                <w:szCs w:val="24"/>
              </w:rPr>
            </w:pPr>
            <w:r w:rsidRPr="00C81F80">
              <w:rPr>
                <w:rFonts w:cstheme="minorHAnsi"/>
                <w:sz w:val="24"/>
                <w:szCs w:val="24"/>
              </w:rPr>
              <w:t>11,690 (29.8%)</w:t>
            </w:r>
          </w:p>
        </w:tc>
        <w:tc>
          <w:tcPr>
            <w:tcW w:w="1838" w:type="dxa"/>
          </w:tcPr>
          <w:p w14:paraId="044D9979" w14:textId="77777777" w:rsidR="00F27DC2" w:rsidRPr="00C81F80" w:rsidRDefault="00F27DC2" w:rsidP="00172234">
            <w:pPr>
              <w:rPr>
                <w:rFonts w:cstheme="minorHAnsi"/>
                <w:sz w:val="24"/>
                <w:szCs w:val="24"/>
              </w:rPr>
            </w:pPr>
            <w:r w:rsidRPr="00C81F80">
              <w:rPr>
                <w:rFonts w:cstheme="minorHAnsi"/>
                <w:sz w:val="24"/>
                <w:szCs w:val="24"/>
              </w:rPr>
              <w:t>49 (23.4%)</w:t>
            </w:r>
          </w:p>
        </w:tc>
        <w:tc>
          <w:tcPr>
            <w:tcW w:w="1644" w:type="dxa"/>
          </w:tcPr>
          <w:p w14:paraId="30055A06" w14:textId="77777777" w:rsidR="00F27DC2" w:rsidRPr="00C81F80" w:rsidRDefault="00F27DC2" w:rsidP="00172234">
            <w:pPr>
              <w:rPr>
                <w:rFonts w:cstheme="minorHAnsi"/>
                <w:sz w:val="24"/>
                <w:szCs w:val="24"/>
              </w:rPr>
            </w:pPr>
          </w:p>
        </w:tc>
      </w:tr>
      <w:tr w:rsidR="00F27DC2" w:rsidRPr="00C81F80" w14:paraId="3E513B5A" w14:textId="77777777" w:rsidTr="00A54E8F">
        <w:tc>
          <w:tcPr>
            <w:tcW w:w="2041" w:type="dxa"/>
          </w:tcPr>
          <w:p w14:paraId="473D7AF9" w14:textId="77777777" w:rsidR="00F27DC2" w:rsidRPr="00C81F80" w:rsidRDefault="00F27DC2" w:rsidP="00172234">
            <w:pPr>
              <w:rPr>
                <w:rFonts w:cstheme="minorHAnsi"/>
                <w:sz w:val="24"/>
                <w:szCs w:val="24"/>
              </w:rPr>
            </w:pPr>
          </w:p>
        </w:tc>
        <w:tc>
          <w:tcPr>
            <w:tcW w:w="1859" w:type="dxa"/>
          </w:tcPr>
          <w:p w14:paraId="1CA36B5D" w14:textId="77777777" w:rsidR="00F27DC2" w:rsidRPr="00C81F80" w:rsidRDefault="00F27DC2" w:rsidP="00172234">
            <w:pPr>
              <w:rPr>
                <w:rFonts w:cstheme="minorHAnsi"/>
                <w:sz w:val="24"/>
                <w:szCs w:val="24"/>
              </w:rPr>
            </w:pPr>
            <w:r w:rsidRPr="00C81F80">
              <w:rPr>
                <w:rFonts w:cstheme="minorHAnsi"/>
                <w:sz w:val="24"/>
                <w:szCs w:val="24"/>
              </w:rPr>
              <w:t xml:space="preserve">   25-29</w:t>
            </w:r>
          </w:p>
        </w:tc>
        <w:tc>
          <w:tcPr>
            <w:tcW w:w="1860" w:type="dxa"/>
          </w:tcPr>
          <w:p w14:paraId="445A9E82" w14:textId="77777777" w:rsidR="00F27DC2" w:rsidRPr="00C81F80" w:rsidRDefault="00F27DC2" w:rsidP="00172234">
            <w:pPr>
              <w:rPr>
                <w:rFonts w:cstheme="minorHAnsi"/>
                <w:sz w:val="24"/>
                <w:szCs w:val="24"/>
              </w:rPr>
            </w:pPr>
            <w:r w:rsidRPr="00C81F80">
              <w:rPr>
                <w:rFonts w:cstheme="minorHAnsi"/>
                <w:sz w:val="24"/>
                <w:szCs w:val="24"/>
              </w:rPr>
              <w:t>8809 (22.5%)</w:t>
            </w:r>
          </w:p>
        </w:tc>
        <w:tc>
          <w:tcPr>
            <w:tcW w:w="1838" w:type="dxa"/>
          </w:tcPr>
          <w:p w14:paraId="637FC541" w14:textId="77777777" w:rsidR="00F27DC2" w:rsidRPr="00C81F80" w:rsidRDefault="00F27DC2" w:rsidP="00172234">
            <w:pPr>
              <w:rPr>
                <w:rFonts w:cstheme="minorHAnsi"/>
                <w:sz w:val="24"/>
                <w:szCs w:val="24"/>
              </w:rPr>
            </w:pPr>
            <w:r w:rsidRPr="00C81F80">
              <w:rPr>
                <w:rFonts w:cstheme="minorHAnsi"/>
                <w:sz w:val="24"/>
                <w:szCs w:val="24"/>
              </w:rPr>
              <w:t>36 (17.2%)</w:t>
            </w:r>
          </w:p>
        </w:tc>
        <w:tc>
          <w:tcPr>
            <w:tcW w:w="1644" w:type="dxa"/>
          </w:tcPr>
          <w:p w14:paraId="37BF3B43" w14:textId="77777777" w:rsidR="00F27DC2" w:rsidRPr="00C81F80" w:rsidRDefault="00F27DC2" w:rsidP="00172234">
            <w:pPr>
              <w:rPr>
                <w:rFonts w:cstheme="minorHAnsi"/>
                <w:sz w:val="24"/>
                <w:szCs w:val="24"/>
              </w:rPr>
            </w:pPr>
          </w:p>
        </w:tc>
      </w:tr>
      <w:tr w:rsidR="00F27DC2" w:rsidRPr="00C81F80" w14:paraId="5078D69F" w14:textId="77777777" w:rsidTr="00A54E8F">
        <w:tc>
          <w:tcPr>
            <w:tcW w:w="2041" w:type="dxa"/>
          </w:tcPr>
          <w:p w14:paraId="4D5EC682" w14:textId="77777777" w:rsidR="00F27DC2" w:rsidRPr="00C81F80" w:rsidRDefault="00F27DC2" w:rsidP="00172234">
            <w:pPr>
              <w:rPr>
                <w:rFonts w:cstheme="minorHAnsi"/>
                <w:sz w:val="24"/>
                <w:szCs w:val="24"/>
              </w:rPr>
            </w:pPr>
          </w:p>
        </w:tc>
        <w:tc>
          <w:tcPr>
            <w:tcW w:w="1859" w:type="dxa"/>
          </w:tcPr>
          <w:p w14:paraId="47F248C3" w14:textId="77777777" w:rsidR="00F27DC2" w:rsidRPr="00C81F80" w:rsidRDefault="00F27DC2" w:rsidP="00172234">
            <w:pPr>
              <w:rPr>
                <w:rFonts w:cstheme="minorHAnsi"/>
                <w:sz w:val="24"/>
                <w:szCs w:val="24"/>
              </w:rPr>
            </w:pPr>
            <w:r w:rsidRPr="00C81F80">
              <w:rPr>
                <w:rFonts w:cstheme="minorHAnsi"/>
                <w:sz w:val="24"/>
                <w:szCs w:val="24"/>
              </w:rPr>
              <w:t xml:space="preserve">   30-34</w:t>
            </w:r>
          </w:p>
        </w:tc>
        <w:tc>
          <w:tcPr>
            <w:tcW w:w="1860" w:type="dxa"/>
          </w:tcPr>
          <w:p w14:paraId="34DE2B05" w14:textId="77777777" w:rsidR="00F27DC2" w:rsidRPr="00C81F80" w:rsidRDefault="00F27DC2" w:rsidP="00172234">
            <w:pPr>
              <w:rPr>
                <w:rFonts w:cstheme="minorHAnsi"/>
                <w:sz w:val="24"/>
                <w:szCs w:val="24"/>
              </w:rPr>
            </w:pPr>
            <w:r w:rsidRPr="00C81F80">
              <w:rPr>
                <w:rFonts w:cstheme="minorHAnsi"/>
                <w:sz w:val="24"/>
                <w:szCs w:val="24"/>
              </w:rPr>
              <w:t>4,644 (11.8%)</w:t>
            </w:r>
          </w:p>
        </w:tc>
        <w:tc>
          <w:tcPr>
            <w:tcW w:w="1838" w:type="dxa"/>
          </w:tcPr>
          <w:p w14:paraId="4A2531E9" w14:textId="77777777" w:rsidR="00F27DC2" w:rsidRPr="00C81F80" w:rsidRDefault="00F27DC2" w:rsidP="00172234">
            <w:pPr>
              <w:rPr>
                <w:rFonts w:cstheme="minorHAnsi"/>
                <w:sz w:val="24"/>
                <w:szCs w:val="24"/>
              </w:rPr>
            </w:pPr>
            <w:r w:rsidRPr="00C81F80">
              <w:rPr>
                <w:rFonts w:cstheme="minorHAnsi"/>
                <w:sz w:val="24"/>
                <w:szCs w:val="24"/>
              </w:rPr>
              <w:t>39 (18.7%)</w:t>
            </w:r>
          </w:p>
        </w:tc>
        <w:tc>
          <w:tcPr>
            <w:tcW w:w="1644" w:type="dxa"/>
          </w:tcPr>
          <w:p w14:paraId="0FF8A258" w14:textId="77777777" w:rsidR="00F27DC2" w:rsidRPr="00C81F80" w:rsidRDefault="00F27DC2" w:rsidP="00172234">
            <w:pPr>
              <w:rPr>
                <w:rFonts w:cstheme="minorHAnsi"/>
                <w:sz w:val="24"/>
                <w:szCs w:val="24"/>
              </w:rPr>
            </w:pPr>
          </w:p>
        </w:tc>
      </w:tr>
      <w:tr w:rsidR="00F27DC2" w:rsidRPr="00C81F80" w14:paraId="71005C46" w14:textId="77777777" w:rsidTr="00A54E8F">
        <w:tc>
          <w:tcPr>
            <w:tcW w:w="2041" w:type="dxa"/>
          </w:tcPr>
          <w:p w14:paraId="46CE64A2" w14:textId="77777777" w:rsidR="00F27DC2" w:rsidRPr="00C81F80" w:rsidRDefault="00F27DC2" w:rsidP="00172234">
            <w:pPr>
              <w:rPr>
                <w:rFonts w:cstheme="minorHAnsi"/>
                <w:sz w:val="24"/>
                <w:szCs w:val="24"/>
              </w:rPr>
            </w:pPr>
          </w:p>
        </w:tc>
        <w:tc>
          <w:tcPr>
            <w:tcW w:w="1859" w:type="dxa"/>
          </w:tcPr>
          <w:p w14:paraId="76F770A4" w14:textId="77777777" w:rsidR="00F27DC2" w:rsidRPr="00C81F80" w:rsidRDefault="00F27DC2" w:rsidP="00172234">
            <w:pPr>
              <w:rPr>
                <w:rFonts w:cstheme="minorHAnsi"/>
                <w:sz w:val="24"/>
                <w:szCs w:val="24"/>
              </w:rPr>
            </w:pPr>
            <w:r w:rsidRPr="00C81F80">
              <w:rPr>
                <w:rFonts w:cstheme="minorHAnsi"/>
                <w:sz w:val="24"/>
                <w:szCs w:val="24"/>
              </w:rPr>
              <w:t xml:space="preserve">   35 or more</w:t>
            </w:r>
          </w:p>
        </w:tc>
        <w:tc>
          <w:tcPr>
            <w:tcW w:w="1860" w:type="dxa"/>
          </w:tcPr>
          <w:p w14:paraId="0DA942F6" w14:textId="77777777" w:rsidR="00F27DC2" w:rsidRPr="00C81F80" w:rsidRDefault="00F27DC2" w:rsidP="00172234">
            <w:pPr>
              <w:rPr>
                <w:rFonts w:cstheme="minorHAnsi"/>
                <w:sz w:val="24"/>
                <w:szCs w:val="24"/>
              </w:rPr>
            </w:pPr>
            <w:r w:rsidRPr="00C81F80">
              <w:rPr>
                <w:rFonts w:cstheme="minorHAnsi"/>
                <w:sz w:val="24"/>
                <w:szCs w:val="24"/>
              </w:rPr>
              <w:t>3,022 (7.7%)</w:t>
            </w:r>
          </w:p>
        </w:tc>
        <w:tc>
          <w:tcPr>
            <w:tcW w:w="1838" w:type="dxa"/>
          </w:tcPr>
          <w:p w14:paraId="317A82C0" w14:textId="77777777" w:rsidR="00F27DC2" w:rsidRPr="00C81F80" w:rsidRDefault="00F27DC2" w:rsidP="00172234">
            <w:pPr>
              <w:rPr>
                <w:rFonts w:cstheme="minorHAnsi"/>
                <w:sz w:val="24"/>
                <w:szCs w:val="24"/>
              </w:rPr>
            </w:pPr>
            <w:r w:rsidRPr="00C81F80">
              <w:rPr>
                <w:rFonts w:cstheme="minorHAnsi"/>
                <w:sz w:val="24"/>
                <w:szCs w:val="24"/>
              </w:rPr>
              <w:t>28 (13.4%)</w:t>
            </w:r>
          </w:p>
        </w:tc>
        <w:tc>
          <w:tcPr>
            <w:tcW w:w="1644" w:type="dxa"/>
          </w:tcPr>
          <w:p w14:paraId="43F6E01C" w14:textId="77777777" w:rsidR="00F27DC2" w:rsidRPr="00C81F80" w:rsidRDefault="00F27DC2" w:rsidP="00172234">
            <w:pPr>
              <w:rPr>
                <w:rFonts w:cstheme="minorHAnsi"/>
                <w:sz w:val="24"/>
                <w:szCs w:val="24"/>
              </w:rPr>
            </w:pPr>
          </w:p>
        </w:tc>
      </w:tr>
      <w:tr w:rsidR="00F27DC2" w:rsidRPr="00C81F80" w14:paraId="1729641B" w14:textId="77777777" w:rsidTr="00A54E8F">
        <w:tc>
          <w:tcPr>
            <w:tcW w:w="2041" w:type="dxa"/>
          </w:tcPr>
          <w:p w14:paraId="35E0DBEC" w14:textId="77777777" w:rsidR="00F27DC2" w:rsidRPr="00C81F80" w:rsidRDefault="00F27DC2" w:rsidP="00172234">
            <w:pPr>
              <w:rPr>
                <w:rFonts w:cstheme="minorHAnsi"/>
                <w:sz w:val="24"/>
                <w:szCs w:val="24"/>
              </w:rPr>
            </w:pPr>
            <w:r w:rsidRPr="00C81F80">
              <w:rPr>
                <w:rFonts w:cstheme="minorHAnsi"/>
                <w:sz w:val="24"/>
                <w:szCs w:val="24"/>
              </w:rPr>
              <w:t>Parity</w:t>
            </w:r>
          </w:p>
        </w:tc>
        <w:tc>
          <w:tcPr>
            <w:tcW w:w="1859" w:type="dxa"/>
          </w:tcPr>
          <w:p w14:paraId="0E61B532" w14:textId="77777777" w:rsidR="00F27DC2" w:rsidRPr="00C81F80" w:rsidRDefault="00F27DC2" w:rsidP="00172234">
            <w:pPr>
              <w:rPr>
                <w:rFonts w:cstheme="minorHAnsi"/>
                <w:sz w:val="24"/>
                <w:szCs w:val="24"/>
              </w:rPr>
            </w:pPr>
            <w:r w:rsidRPr="00C81F80">
              <w:rPr>
                <w:rFonts w:cstheme="minorHAnsi"/>
                <w:sz w:val="24"/>
                <w:szCs w:val="24"/>
              </w:rPr>
              <w:t xml:space="preserve">  0</w:t>
            </w:r>
          </w:p>
        </w:tc>
        <w:tc>
          <w:tcPr>
            <w:tcW w:w="1860" w:type="dxa"/>
          </w:tcPr>
          <w:p w14:paraId="5570E514" w14:textId="77777777" w:rsidR="00F27DC2" w:rsidRPr="00C81F80" w:rsidRDefault="00F27DC2" w:rsidP="00172234">
            <w:pPr>
              <w:rPr>
                <w:rFonts w:cstheme="minorHAnsi"/>
                <w:sz w:val="24"/>
                <w:szCs w:val="24"/>
              </w:rPr>
            </w:pPr>
            <w:r w:rsidRPr="00C81F80">
              <w:rPr>
                <w:rFonts w:cstheme="minorHAnsi"/>
                <w:sz w:val="24"/>
                <w:szCs w:val="24"/>
              </w:rPr>
              <w:t>10,434 (26.7%)</w:t>
            </w:r>
          </w:p>
        </w:tc>
        <w:tc>
          <w:tcPr>
            <w:tcW w:w="1838" w:type="dxa"/>
          </w:tcPr>
          <w:p w14:paraId="671106A8" w14:textId="77777777" w:rsidR="00F27DC2" w:rsidRPr="00C81F80" w:rsidRDefault="00F27DC2" w:rsidP="00172234">
            <w:pPr>
              <w:rPr>
                <w:rFonts w:cstheme="minorHAnsi"/>
                <w:sz w:val="24"/>
                <w:szCs w:val="24"/>
              </w:rPr>
            </w:pPr>
            <w:r w:rsidRPr="00C81F80">
              <w:rPr>
                <w:rFonts w:cstheme="minorHAnsi"/>
                <w:sz w:val="24"/>
                <w:szCs w:val="24"/>
              </w:rPr>
              <w:t>78 (37.3%)</w:t>
            </w:r>
          </w:p>
        </w:tc>
        <w:tc>
          <w:tcPr>
            <w:tcW w:w="1644" w:type="dxa"/>
          </w:tcPr>
          <w:p w14:paraId="1339456F" w14:textId="77777777" w:rsidR="00F27DC2" w:rsidRPr="00C81F80" w:rsidRDefault="00F27DC2" w:rsidP="00172234">
            <w:pPr>
              <w:rPr>
                <w:rFonts w:cstheme="minorHAnsi"/>
                <w:sz w:val="24"/>
                <w:szCs w:val="24"/>
              </w:rPr>
            </w:pPr>
            <w:r w:rsidRPr="00C81F80">
              <w:rPr>
                <w:rFonts w:cstheme="minorHAnsi"/>
                <w:sz w:val="24"/>
                <w:szCs w:val="24"/>
              </w:rPr>
              <w:t>0.001</w:t>
            </w:r>
          </w:p>
        </w:tc>
      </w:tr>
      <w:tr w:rsidR="00F27DC2" w:rsidRPr="00C81F80" w14:paraId="07FAB3B6" w14:textId="77777777" w:rsidTr="00A54E8F">
        <w:tc>
          <w:tcPr>
            <w:tcW w:w="2041" w:type="dxa"/>
          </w:tcPr>
          <w:p w14:paraId="29F21CCD" w14:textId="77777777" w:rsidR="00F27DC2" w:rsidRPr="00C81F80" w:rsidRDefault="00F27DC2" w:rsidP="00172234">
            <w:pPr>
              <w:rPr>
                <w:rFonts w:cstheme="minorHAnsi"/>
                <w:sz w:val="24"/>
                <w:szCs w:val="24"/>
              </w:rPr>
            </w:pPr>
          </w:p>
        </w:tc>
        <w:tc>
          <w:tcPr>
            <w:tcW w:w="1859" w:type="dxa"/>
          </w:tcPr>
          <w:p w14:paraId="4847B8C4" w14:textId="77777777" w:rsidR="00F27DC2" w:rsidRPr="00C81F80" w:rsidRDefault="00F27DC2" w:rsidP="00172234">
            <w:pPr>
              <w:rPr>
                <w:rFonts w:cstheme="minorHAnsi"/>
                <w:sz w:val="24"/>
                <w:szCs w:val="24"/>
              </w:rPr>
            </w:pPr>
            <w:r w:rsidRPr="00C81F80">
              <w:rPr>
                <w:rFonts w:cstheme="minorHAnsi"/>
                <w:sz w:val="24"/>
                <w:szCs w:val="24"/>
              </w:rPr>
              <w:t xml:space="preserve">  1</w:t>
            </w:r>
          </w:p>
        </w:tc>
        <w:tc>
          <w:tcPr>
            <w:tcW w:w="1860" w:type="dxa"/>
          </w:tcPr>
          <w:p w14:paraId="02881E4F" w14:textId="77777777" w:rsidR="00F27DC2" w:rsidRPr="00C81F80" w:rsidRDefault="00F27DC2" w:rsidP="00172234">
            <w:pPr>
              <w:rPr>
                <w:rFonts w:cstheme="minorHAnsi"/>
                <w:sz w:val="24"/>
                <w:szCs w:val="24"/>
              </w:rPr>
            </w:pPr>
            <w:r w:rsidRPr="00C81F80">
              <w:rPr>
                <w:rFonts w:cstheme="minorHAnsi"/>
                <w:sz w:val="24"/>
                <w:szCs w:val="24"/>
              </w:rPr>
              <w:t>8579 (22.0%)</w:t>
            </w:r>
          </w:p>
        </w:tc>
        <w:tc>
          <w:tcPr>
            <w:tcW w:w="1838" w:type="dxa"/>
          </w:tcPr>
          <w:p w14:paraId="3AFF6DC7" w14:textId="77777777" w:rsidR="00F27DC2" w:rsidRPr="00C81F80" w:rsidRDefault="00F27DC2" w:rsidP="00172234">
            <w:pPr>
              <w:rPr>
                <w:rFonts w:cstheme="minorHAnsi"/>
                <w:sz w:val="24"/>
                <w:szCs w:val="24"/>
              </w:rPr>
            </w:pPr>
            <w:r w:rsidRPr="00C81F80">
              <w:rPr>
                <w:rFonts w:cstheme="minorHAnsi"/>
                <w:sz w:val="24"/>
                <w:szCs w:val="24"/>
              </w:rPr>
              <w:t>29 (13.9%)</w:t>
            </w:r>
          </w:p>
        </w:tc>
        <w:tc>
          <w:tcPr>
            <w:tcW w:w="1644" w:type="dxa"/>
          </w:tcPr>
          <w:p w14:paraId="74234428" w14:textId="77777777" w:rsidR="00F27DC2" w:rsidRPr="00C81F80" w:rsidRDefault="00F27DC2" w:rsidP="00172234">
            <w:pPr>
              <w:rPr>
                <w:rFonts w:cstheme="minorHAnsi"/>
                <w:sz w:val="24"/>
                <w:szCs w:val="24"/>
              </w:rPr>
            </w:pPr>
          </w:p>
        </w:tc>
      </w:tr>
      <w:tr w:rsidR="00F27DC2" w:rsidRPr="00C81F80" w14:paraId="1040FE9E" w14:textId="77777777" w:rsidTr="00A54E8F">
        <w:tc>
          <w:tcPr>
            <w:tcW w:w="2041" w:type="dxa"/>
          </w:tcPr>
          <w:p w14:paraId="37CD064A" w14:textId="77777777" w:rsidR="00F27DC2" w:rsidRPr="00C81F80" w:rsidRDefault="00F27DC2" w:rsidP="00172234">
            <w:pPr>
              <w:rPr>
                <w:rFonts w:cstheme="minorHAnsi"/>
                <w:sz w:val="24"/>
                <w:szCs w:val="24"/>
              </w:rPr>
            </w:pPr>
          </w:p>
        </w:tc>
        <w:tc>
          <w:tcPr>
            <w:tcW w:w="1859" w:type="dxa"/>
          </w:tcPr>
          <w:p w14:paraId="4F770F10" w14:textId="77777777" w:rsidR="00F27DC2" w:rsidRPr="00C81F80" w:rsidRDefault="00F27DC2" w:rsidP="00172234">
            <w:pPr>
              <w:rPr>
                <w:rFonts w:cstheme="minorHAnsi"/>
                <w:sz w:val="24"/>
                <w:szCs w:val="24"/>
              </w:rPr>
            </w:pPr>
            <w:r w:rsidRPr="00C81F80">
              <w:rPr>
                <w:rFonts w:cstheme="minorHAnsi"/>
                <w:sz w:val="24"/>
                <w:szCs w:val="24"/>
              </w:rPr>
              <w:t xml:space="preserve">  2 or more</w:t>
            </w:r>
          </w:p>
        </w:tc>
        <w:tc>
          <w:tcPr>
            <w:tcW w:w="1860" w:type="dxa"/>
          </w:tcPr>
          <w:p w14:paraId="2589ABE9" w14:textId="77777777" w:rsidR="00F27DC2" w:rsidRPr="00C81F80" w:rsidRDefault="00F27DC2" w:rsidP="00172234">
            <w:pPr>
              <w:rPr>
                <w:rFonts w:cstheme="minorHAnsi"/>
                <w:sz w:val="24"/>
                <w:szCs w:val="24"/>
              </w:rPr>
            </w:pPr>
            <w:r w:rsidRPr="00C81F80">
              <w:rPr>
                <w:rFonts w:cstheme="minorHAnsi"/>
                <w:sz w:val="24"/>
                <w:szCs w:val="24"/>
              </w:rPr>
              <w:t>20,049 (51.3%)</w:t>
            </w:r>
          </w:p>
        </w:tc>
        <w:tc>
          <w:tcPr>
            <w:tcW w:w="1838" w:type="dxa"/>
          </w:tcPr>
          <w:p w14:paraId="2D94CDFB" w14:textId="77777777" w:rsidR="00F27DC2" w:rsidRPr="00C81F80" w:rsidRDefault="00F27DC2" w:rsidP="00172234">
            <w:pPr>
              <w:rPr>
                <w:rFonts w:cstheme="minorHAnsi"/>
                <w:sz w:val="24"/>
                <w:szCs w:val="24"/>
              </w:rPr>
            </w:pPr>
            <w:r w:rsidRPr="00C81F80">
              <w:rPr>
                <w:rFonts w:cstheme="minorHAnsi"/>
                <w:sz w:val="24"/>
                <w:szCs w:val="24"/>
              </w:rPr>
              <w:t>102 (48.8%)</w:t>
            </w:r>
          </w:p>
        </w:tc>
        <w:tc>
          <w:tcPr>
            <w:tcW w:w="1644" w:type="dxa"/>
          </w:tcPr>
          <w:p w14:paraId="40AEE2D6" w14:textId="77777777" w:rsidR="00F27DC2" w:rsidRPr="00C81F80" w:rsidRDefault="00F27DC2" w:rsidP="00172234">
            <w:pPr>
              <w:rPr>
                <w:rFonts w:cstheme="minorHAnsi"/>
                <w:sz w:val="24"/>
                <w:szCs w:val="24"/>
              </w:rPr>
            </w:pPr>
          </w:p>
        </w:tc>
      </w:tr>
      <w:tr w:rsidR="00F27DC2" w:rsidRPr="00C81F80" w14:paraId="0294D570" w14:textId="77777777" w:rsidTr="00A54E8F">
        <w:tc>
          <w:tcPr>
            <w:tcW w:w="2041" w:type="dxa"/>
          </w:tcPr>
          <w:p w14:paraId="2874A2D4" w14:textId="77777777" w:rsidR="00F27DC2" w:rsidRPr="00C81F80" w:rsidRDefault="00F27DC2" w:rsidP="00172234">
            <w:pPr>
              <w:rPr>
                <w:rFonts w:cstheme="minorHAnsi"/>
                <w:sz w:val="24"/>
                <w:szCs w:val="24"/>
              </w:rPr>
            </w:pPr>
            <w:r w:rsidRPr="00C81F80">
              <w:rPr>
                <w:rFonts w:cstheme="minorHAnsi"/>
                <w:sz w:val="24"/>
                <w:szCs w:val="24"/>
              </w:rPr>
              <w:t>Employed</w:t>
            </w:r>
          </w:p>
        </w:tc>
        <w:tc>
          <w:tcPr>
            <w:tcW w:w="1859" w:type="dxa"/>
          </w:tcPr>
          <w:p w14:paraId="1D977808" w14:textId="77777777" w:rsidR="00F27DC2" w:rsidRPr="00C81F80" w:rsidRDefault="00F27DC2" w:rsidP="00172234">
            <w:pPr>
              <w:rPr>
                <w:rFonts w:cstheme="minorHAnsi"/>
                <w:sz w:val="24"/>
                <w:szCs w:val="24"/>
              </w:rPr>
            </w:pPr>
          </w:p>
        </w:tc>
        <w:tc>
          <w:tcPr>
            <w:tcW w:w="1860" w:type="dxa"/>
          </w:tcPr>
          <w:p w14:paraId="56E49CA7" w14:textId="77777777" w:rsidR="00F27DC2" w:rsidRPr="00C81F80" w:rsidRDefault="00F27DC2" w:rsidP="00172234">
            <w:pPr>
              <w:rPr>
                <w:rFonts w:cstheme="minorHAnsi"/>
                <w:sz w:val="24"/>
                <w:szCs w:val="24"/>
              </w:rPr>
            </w:pPr>
            <w:r w:rsidRPr="00C81F80">
              <w:rPr>
                <w:rFonts w:cstheme="minorHAnsi"/>
                <w:sz w:val="24"/>
                <w:szCs w:val="24"/>
              </w:rPr>
              <w:t>5,989 (15.5%)</w:t>
            </w:r>
          </w:p>
        </w:tc>
        <w:tc>
          <w:tcPr>
            <w:tcW w:w="1838" w:type="dxa"/>
          </w:tcPr>
          <w:p w14:paraId="1B5A9307" w14:textId="77777777" w:rsidR="00F27DC2" w:rsidRPr="00C81F80" w:rsidRDefault="00F27DC2" w:rsidP="00172234">
            <w:pPr>
              <w:rPr>
                <w:rFonts w:cstheme="minorHAnsi"/>
                <w:sz w:val="24"/>
                <w:szCs w:val="24"/>
              </w:rPr>
            </w:pPr>
            <w:r w:rsidRPr="00C81F80">
              <w:rPr>
                <w:rFonts w:cstheme="minorHAnsi"/>
                <w:sz w:val="24"/>
                <w:szCs w:val="24"/>
              </w:rPr>
              <w:t>23 (11.2%)</w:t>
            </w:r>
          </w:p>
        </w:tc>
        <w:tc>
          <w:tcPr>
            <w:tcW w:w="1644" w:type="dxa"/>
          </w:tcPr>
          <w:p w14:paraId="7CC73DA5" w14:textId="77777777" w:rsidR="00F27DC2" w:rsidRPr="00C81F80" w:rsidRDefault="00F27DC2" w:rsidP="00172234">
            <w:pPr>
              <w:rPr>
                <w:rFonts w:cstheme="minorHAnsi"/>
                <w:sz w:val="24"/>
                <w:szCs w:val="24"/>
              </w:rPr>
            </w:pPr>
            <w:r w:rsidRPr="00C81F80">
              <w:rPr>
                <w:rFonts w:cstheme="minorHAnsi"/>
                <w:sz w:val="24"/>
                <w:szCs w:val="24"/>
              </w:rPr>
              <w:t>0.</w:t>
            </w:r>
            <w:commentRangeStart w:id="396"/>
            <w:r w:rsidRPr="00C81F80">
              <w:rPr>
                <w:rFonts w:cstheme="minorHAnsi"/>
                <w:sz w:val="24"/>
                <w:szCs w:val="24"/>
              </w:rPr>
              <w:t>084</w:t>
            </w:r>
            <w:commentRangeEnd w:id="396"/>
            <w:r w:rsidR="00394FA2">
              <w:rPr>
                <w:rStyle w:val="CommentReference"/>
              </w:rPr>
              <w:commentReference w:id="396"/>
            </w:r>
          </w:p>
        </w:tc>
      </w:tr>
      <w:tr w:rsidR="00F27DC2" w:rsidRPr="00C81F80" w14:paraId="5BD318D7" w14:textId="77777777" w:rsidTr="00A54E8F">
        <w:tc>
          <w:tcPr>
            <w:tcW w:w="2041" w:type="dxa"/>
          </w:tcPr>
          <w:p w14:paraId="22CCCBC8" w14:textId="77777777" w:rsidR="00F27DC2" w:rsidRPr="00C81F80" w:rsidRDefault="00F27DC2" w:rsidP="00172234">
            <w:pPr>
              <w:rPr>
                <w:rFonts w:cstheme="minorHAnsi"/>
                <w:sz w:val="24"/>
                <w:szCs w:val="24"/>
              </w:rPr>
            </w:pPr>
            <w:r w:rsidRPr="00C81F80">
              <w:rPr>
                <w:rFonts w:cstheme="minorHAnsi"/>
                <w:sz w:val="24"/>
                <w:szCs w:val="24"/>
              </w:rPr>
              <w:t>Private Insurance</w:t>
            </w:r>
          </w:p>
        </w:tc>
        <w:tc>
          <w:tcPr>
            <w:tcW w:w="1859" w:type="dxa"/>
          </w:tcPr>
          <w:p w14:paraId="25B283F0" w14:textId="77777777" w:rsidR="00F27DC2" w:rsidRPr="00C81F80" w:rsidRDefault="00F27DC2" w:rsidP="00172234">
            <w:pPr>
              <w:rPr>
                <w:rFonts w:cstheme="minorHAnsi"/>
                <w:sz w:val="24"/>
                <w:szCs w:val="24"/>
              </w:rPr>
            </w:pPr>
          </w:p>
        </w:tc>
        <w:tc>
          <w:tcPr>
            <w:tcW w:w="1860" w:type="dxa"/>
          </w:tcPr>
          <w:p w14:paraId="4C7C5538" w14:textId="77777777" w:rsidR="00F27DC2" w:rsidRPr="00C81F80" w:rsidRDefault="00F27DC2" w:rsidP="00172234">
            <w:pPr>
              <w:rPr>
                <w:rFonts w:cstheme="minorHAnsi"/>
                <w:sz w:val="24"/>
                <w:szCs w:val="24"/>
              </w:rPr>
            </w:pPr>
            <w:r w:rsidRPr="00C81F80">
              <w:rPr>
                <w:rFonts w:cstheme="minorHAnsi"/>
                <w:sz w:val="24"/>
                <w:szCs w:val="24"/>
              </w:rPr>
              <w:t>2546 (7.0%)</w:t>
            </w:r>
          </w:p>
        </w:tc>
        <w:tc>
          <w:tcPr>
            <w:tcW w:w="1838" w:type="dxa"/>
          </w:tcPr>
          <w:p w14:paraId="58DE26AD" w14:textId="77777777" w:rsidR="00F27DC2" w:rsidRPr="00C81F80" w:rsidRDefault="00F27DC2" w:rsidP="00172234">
            <w:pPr>
              <w:rPr>
                <w:rFonts w:cstheme="minorHAnsi"/>
                <w:sz w:val="24"/>
                <w:szCs w:val="24"/>
              </w:rPr>
            </w:pPr>
            <w:r w:rsidRPr="00C81F80">
              <w:rPr>
                <w:rFonts w:cstheme="minorHAnsi"/>
                <w:sz w:val="24"/>
                <w:szCs w:val="24"/>
              </w:rPr>
              <w:t>5 (2.7%)</w:t>
            </w:r>
          </w:p>
        </w:tc>
        <w:tc>
          <w:tcPr>
            <w:tcW w:w="1644" w:type="dxa"/>
          </w:tcPr>
          <w:p w14:paraId="5D7E92D0" w14:textId="77777777" w:rsidR="00F27DC2" w:rsidRPr="00C81F80" w:rsidRDefault="00F27DC2" w:rsidP="00172234">
            <w:pPr>
              <w:rPr>
                <w:rFonts w:cstheme="minorHAnsi"/>
                <w:sz w:val="24"/>
                <w:szCs w:val="24"/>
              </w:rPr>
            </w:pPr>
            <w:r w:rsidRPr="00C81F80">
              <w:rPr>
                <w:rFonts w:cstheme="minorHAnsi"/>
                <w:sz w:val="24"/>
                <w:szCs w:val="24"/>
              </w:rPr>
              <w:t>0.022</w:t>
            </w:r>
          </w:p>
        </w:tc>
      </w:tr>
      <w:tr w:rsidR="00F27DC2" w:rsidRPr="00C81F80" w14:paraId="48ACCCC4" w14:textId="77777777" w:rsidTr="00A54E8F">
        <w:tc>
          <w:tcPr>
            <w:tcW w:w="2041" w:type="dxa"/>
          </w:tcPr>
          <w:p w14:paraId="4C6CE3CB" w14:textId="77777777" w:rsidR="00F27DC2" w:rsidRPr="00C81F80" w:rsidRDefault="00F27DC2" w:rsidP="00172234">
            <w:pPr>
              <w:rPr>
                <w:rFonts w:cstheme="minorHAnsi"/>
                <w:sz w:val="24"/>
                <w:szCs w:val="24"/>
              </w:rPr>
            </w:pPr>
            <w:r w:rsidRPr="00C81F80">
              <w:rPr>
                <w:rFonts w:cstheme="minorHAnsi"/>
                <w:sz w:val="24"/>
                <w:szCs w:val="24"/>
              </w:rPr>
              <w:t>Race</w:t>
            </w:r>
          </w:p>
        </w:tc>
        <w:tc>
          <w:tcPr>
            <w:tcW w:w="1859" w:type="dxa"/>
          </w:tcPr>
          <w:p w14:paraId="086BCDF9" w14:textId="77777777" w:rsidR="00F27DC2" w:rsidRPr="00C81F80" w:rsidRDefault="00F27DC2" w:rsidP="00172234">
            <w:pPr>
              <w:rPr>
                <w:rFonts w:cstheme="minorHAnsi"/>
                <w:sz w:val="24"/>
                <w:szCs w:val="24"/>
              </w:rPr>
            </w:pPr>
            <w:r w:rsidRPr="00C81F80">
              <w:rPr>
                <w:rFonts w:cstheme="minorHAnsi"/>
                <w:sz w:val="24"/>
                <w:szCs w:val="24"/>
              </w:rPr>
              <w:t xml:space="preserve">   White</w:t>
            </w:r>
          </w:p>
        </w:tc>
        <w:tc>
          <w:tcPr>
            <w:tcW w:w="1860" w:type="dxa"/>
          </w:tcPr>
          <w:p w14:paraId="2AC97A29" w14:textId="77777777" w:rsidR="00F27DC2" w:rsidRPr="00C81F80" w:rsidRDefault="00F27DC2" w:rsidP="00172234">
            <w:pPr>
              <w:rPr>
                <w:rFonts w:cstheme="minorHAnsi"/>
                <w:sz w:val="24"/>
                <w:szCs w:val="24"/>
              </w:rPr>
            </w:pPr>
            <w:r w:rsidRPr="00C81F80">
              <w:rPr>
                <w:rFonts w:cstheme="minorHAnsi"/>
                <w:sz w:val="24"/>
                <w:szCs w:val="24"/>
              </w:rPr>
              <w:t>19,560 (49.9%)</w:t>
            </w:r>
          </w:p>
        </w:tc>
        <w:tc>
          <w:tcPr>
            <w:tcW w:w="1838" w:type="dxa"/>
          </w:tcPr>
          <w:p w14:paraId="0E605349" w14:textId="77777777" w:rsidR="00F27DC2" w:rsidRPr="00C81F80" w:rsidRDefault="00F27DC2" w:rsidP="00172234">
            <w:pPr>
              <w:rPr>
                <w:rFonts w:cstheme="minorHAnsi"/>
                <w:sz w:val="24"/>
                <w:szCs w:val="24"/>
              </w:rPr>
            </w:pPr>
            <w:r w:rsidRPr="00C81F80">
              <w:rPr>
                <w:rFonts w:cstheme="minorHAnsi"/>
                <w:sz w:val="24"/>
                <w:szCs w:val="24"/>
              </w:rPr>
              <w:t>63 (30.1%)</w:t>
            </w:r>
          </w:p>
        </w:tc>
        <w:tc>
          <w:tcPr>
            <w:tcW w:w="1644" w:type="dxa"/>
          </w:tcPr>
          <w:p w14:paraId="2067C993"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E6EAFEF" w14:textId="77777777" w:rsidTr="00A54E8F">
        <w:tc>
          <w:tcPr>
            <w:tcW w:w="2041" w:type="dxa"/>
          </w:tcPr>
          <w:p w14:paraId="2838562B" w14:textId="77777777" w:rsidR="00F27DC2" w:rsidRPr="00C81F80" w:rsidRDefault="00F27DC2" w:rsidP="00172234">
            <w:pPr>
              <w:rPr>
                <w:rFonts w:cstheme="minorHAnsi"/>
                <w:sz w:val="24"/>
                <w:szCs w:val="24"/>
              </w:rPr>
            </w:pPr>
          </w:p>
        </w:tc>
        <w:tc>
          <w:tcPr>
            <w:tcW w:w="1859" w:type="dxa"/>
          </w:tcPr>
          <w:p w14:paraId="144E76BB" w14:textId="77777777" w:rsidR="00F27DC2" w:rsidRPr="00C81F80" w:rsidRDefault="00F27DC2" w:rsidP="00172234">
            <w:pPr>
              <w:rPr>
                <w:rFonts w:cstheme="minorHAnsi"/>
                <w:sz w:val="24"/>
                <w:szCs w:val="24"/>
              </w:rPr>
            </w:pPr>
            <w:r w:rsidRPr="00C81F80">
              <w:rPr>
                <w:rFonts w:cstheme="minorHAnsi"/>
                <w:sz w:val="24"/>
                <w:szCs w:val="24"/>
              </w:rPr>
              <w:t xml:space="preserve">   Black</w:t>
            </w:r>
          </w:p>
        </w:tc>
        <w:tc>
          <w:tcPr>
            <w:tcW w:w="1860" w:type="dxa"/>
          </w:tcPr>
          <w:p w14:paraId="212DA5DF" w14:textId="77777777" w:rsidR="00F27DC2" w:rsidRPr="00C81F80" w:rsidRDefault="00F27DC2" w:rsidP="00172234">
            <w:pPr>
              <w:rPr>
                <w:rFonts w:cstheme="minorHAnsi"/>
                <w:sz w:val="24"/>
                <w:szCs w:val="24"/>
              </w:rPr>
            </w:pPr>
            <w:r w:rsidRPr="00C81F80">
              <w:rPr>
                <w:rFonts w:cstheme="minorHAnsi"/>
                <w:sz w:val="24"/>
                <w:szCs w:val="24"/>
              </w:rPr>
              <w:t>16,898 (43.1%)</w:t>
            </w:r>
          </w:p>
        </w:tc>
        <w:tc>
          <w:tcPr>
            <w:tcW w:w="1838" w:type="dxa"/>
          </w:tcPr>
          <w:p w14:paraId="6F412FDB" w14:textId="77777777" w:rsidR="00F27DC2" w:rsidRPr="00C81F80" w:rsidRDefault="00F27DC2" w:rsidP="00172234">
            <w:pPr>
              <w:rPr>
                <w:rFonts w:cstheme="minorHAnsi"/>
                <w:sz w:val="24"/>
                <w:szCs w:val="24"/>
              </w:rPr>
            </w:pPr>
            <w:r w:rsidRPr="00C81F80">
              <w:rPr>
                <w:rFonts w:cstheme="minorHAnsi"/>
                <w:sz w:val="24"/>
                <w:szCs w:val="24"/>
              </w:rPr>
              <w:t>123 (58.9%)</w:t>
            </w:r>
          </w:p>
        </w:tc>
        <w:tc>
          <w:tcPr>
            <w:tcW w:w="1644" w:type="dxa"/>
          </w:tcPr>
          <w:p w14:paraId="32D5C837" w14:textId="77777777" w:rsidR="00F27DC2" w:rsidRPr="00C81F80" w:rsidRDefault="00F27DC2" w:rsidP="00172234">
            <w:pPr>
              <w:rPr>
                <w:rFonts w:cstheme="minorHAnsi"/>
                <w:sz w:val="24"/>
                <w:szCs w:val="24"/>
              </w:rPr>
            </w:pPr>
          </w:p>
        </w:tc>
      </w:tr>
      <w:tr w:rsidR="00F27DC2" w:rsidRPr="00C81F80" w14:paraId="63694302" w14:textId="77777777" w:rsidTr="00A54E8F">
        <w:tc>
          <w:tcPr>
            <w:tcW w:w="2041" w:type="dxa"/>
          </w:tcPr>
          <w:p w14:paraId="07604862" w14:textId="77777777" w:rsidR="00F27DC2" w:rsidRPr="00C81F80" w:rsidRDefault="00F27DC2" w:rsidP="00172234">
            <w:pPr>
              <w:rPr>
                <w:rFonts w:cstheme="minorHAnsi"/>
                <w:sz w:val="24"/>
                <w:szCs w:val="24"/>
              </w:rPr>
            </w:pPr>
          </w:p>
        </w:tc>
        <w:tc>
          <w:tcPr>
            <w:tcW w:w="1859" w:type="dxa"/>
          </w:tcPr>
          <w:p w14:paraId="13C581F0" w14:textId="77777777" w:rsidR="00F27DC2" w:rsidRPr="00C81F80" w:rsidRDefault="00F27DC2" w:rsidP="00172234">
            <w:pPr>
              <w:rPr>
                <w:rFonts w:cstheme="minorHAnsi"/>
                <w:sz w:val="24"/>
                <w:szCs w:val="24"/>
              </w:rPr>
            </w:pPr>
            <w:r w:rsidRPr="00C81F80">
              <w:rPr>
                <w:rFonts w:cstheme="minorHAnsi"/>
                <w:sz w:val="24"/>
                <w:szCs w:val="24"/>
              </w:rPr>
              <w:t xml:space="preserve">   Other</w:t>
            </w:r>
          </w:p>
        </w:tc>
        <w:tc>
          <w:tcPr>
            <w:tcW w:w="1860" w:type="dxa"/>
          </w:tcPr>
          <w:p w14:paraId="1B169FB8" w14:textId="77777777" w:rsidR="00F27DC2" w:rsidRPr="00C81F80" w:rsidRDefault="00F27DC2" w:rsidP="00172234">
            <w:pPr>
              <w:rPr>
                <w:rFonts w:cstheme="minorHAnsi"/>
                <w:sz w:val="24"/>
                <w:szCs w:val="24"/>
              </w:rPr>
            </w:pPr>
            <w:r w:rsidRPr="00C81F80">
              <w:rPr>
                <w:rFonts w:cstheme="minorHAnsi"/>
                <w:sz w:val="24"/>
                <w:szCs w:val="24"/>
              </w:rPr>
              <w:t>2,764 (7.1%)</w:t>
            </w:r>
          </w:p>
        </w:tc>
        <w:tc>
          <w:tcPr>
            <w:tcW w:w="1838" w:type="dxa"/>
          </w:tcPr>
          <w:p w14:paraId="4DFA0CEA" w14:textId="77777777" w:rsidR="00F27DC2" w:rsidRPr="00C81F80" w:rsidRDefault="00F27DC2" w:rsidP="00172234">
            <w:pPr>
              <w:rPr>
                <w:rFonts w:cstheme="minorHAnsi"/>
                <w:sz w:val="24"/>
                <w:szCs w:val="24"/>
              </w:rPr>
            </w:pPr>
            <w:r w:rsidRPr="00C81F80">
              <w:rPr>
                <w:rFonts w:cstheme="minorHAnsi"/>
                <w:sz w:val="24"/>
                <w:szCs w:val="24"/>
              </w:rPr>
              <w:t>23 (11.0%)</w:t>
            </w:r>
          </w:p>
        </w:tc>
        <w:tc>
          <w:tcPr>
            <w:tcW w:w="1644" w:type="dxa"/>
          </w:tcPr>
          <w:p w14:paraId="0CCE5A42" w14:textId="77777777" w:rsidR="00F27DC2" w:rsidRPr="00C81F80" w:rsidRDefault="00F27DC2" w:rsidP="00172234">
            <w:pPr>
              <w:rPr>
                <w:rFonts w:cstheme="minorHAnsi"/>
                <w:sz w:val="24"/>
                <w:szCs w:val="24"/>
              </w:rPr>
            </w:pPr>
          </w:p>
        </w:tc>
      </w:tr>
      <w:tr w:rsidR="00F27DC2" w:rsidRPr="00C81F80" w14:paraId="2D14E74B" w14:textId="77777777" w:rsidTr="00A54E8F">
        <w:tc>
          <w:tcPr>
            <w:tcW w:w="2041" w:type="dxa"/>
          </w:tcPr>
          <w:p w14:paraId="583C83EF" w14:textId="2F6E779D" w:rsidR="00F27DC2" w:rsidRPr="00C81F80" w:rsidRDefault="00734D1E" w:rsidP="00172234">
            <w:pPr>
              <w:rPr>
                <w:rFonts w:cstheme="minorHAnsi"/>
                <w:sz w:val="24"/>
                <w:szCs w:val="24"/>
              </w:rPr>
            </w:pPr>
            <w:r w:rsidRPr="00C81F80">
              <w:rPr>
                <w:rFonts w:cstheme="minorHAnsi"/>
                <w:sz w:val="24"/>
                <w:szCs w:val="24"/>
              </w:rPr>
              <w:t>Family History</w:t>
            </w:r>
            <w:r w:rsidR="00F27DC2" w:rsidRPr="00C81F80">
              <w:rPr>
                <w:rFonts w:cstheme="minorHAnsi"/>
                <w:sz w:val="24"/>
                <w:szCs w:val="24"/>
              </w:rPr>
              <w:t xml:space="preserve"> of Seizures</w:t>
            </w:r>
          </w:p>
        </w:tc>
        <w:tc>
          <w:tcPr>
            <w:tcW w:w="1859" w:type="dxa"/>
          </w:tcPr>
          <w:p w14:paraId="249E4A5B" w14:textId="77777777" w:rsidR="00F27DC2" w:rsidRPr="00C81F80" w:rsidRDefault="00F27DC2" w:rsidP="00172234">
            <w:pPr>
              <w:rPr>
                <w:rFonts w:cstheme="minorHAnsi"/>
                <w:sz w:val="24"/>
                <w:szCs w:val="24"/>
              </w:rPr>
            </w:pPr>
          </w:p>
        </w:tc>
        <w:tc>
          <w:tcPr>
            <w:tcW w:w="1860" w:type="dxa"/>
          </w:tcPr>
          <w:p w14:paraId="6797596D" w14:textId="77777777" w:rsidR="00F27DC2" w:rsidRPr="00C81F80" w:rsidRDefault="00F27DC2" w:rsidP="00172234">
            <w:pPr>
              <w:rPr>
                <w:rFonts w:cstheme="minorHAnsi"/>
                <w:sz w:val="24"/>
                <w:szCs w:val="24"/>
              </w:rPr>
            </w:pPr>
            <w:r w:rsidRPr="00C81F80">
              <w:rPr>
                <w:rFonts w:cstheme="minorHAnsi"/>
                <w:sz w:val="24"/>
                <w:szCs w:val="24"/>
              </w:rPr>
              <w:t>2560 (6.7%)</w:t>
            </w:r>
          </w:p>
        </w:tc>
        <w:tc>
          <w:tcPr>
            <w:tcW w:w="1838" w:type="dxa"/>
          </w:tcPr>
          <w:p w14:paraId="344E98AB" w14:textId="77777777" w:rsidR="00F27DC2" w:rsidRPr="00C81F80" w:rsidRDefault="00F27DC2" w:rsidP="00172234">
            <w:pPr>
              <w:rPr>
                <w:rFonts w:cstheme="minorHAnsi"/>
                <w:sz w:val="24"/>
                <w:szCs w:val="24"/>
              </w:rPr>
            </w:pPr>
            <w:r w:rsidRPr="00C81F80">
              <w:rPr>
                <w:rFonts w:cstheme="minorHAnsi"/>
                <w:sz w:val="24"/>
                <w:szCs w:val="24"/>
              </w:rPr>
              <w:t>16 (7.9%)</w:t>
            </w:r>
          </w:p>
        </w:tc>
        <w:tc>
          <w:tcPr>
            <w:tcW w:w="1644" w:type="dxa"/>
          </w:tcPr>
          <w:p w14:paraId="4643AB71" w14:textId="77777777" w:rsidR="00F27DC2" w:rsidRPr="00C81F80" w:rsidRDefault="00F27DC2" w:rsidP="00172234">
            <w:pPr>
              <w:rPr>
                <w:rFonts w:cstheme="minorHAnsi"/>
                <w:sz w:val="24"/>
                <w:szCs w:val="24"/>
              </w:rPr>
            </w:pPr>
            <w:r w:rsidRPr="00C81F80">
              <w:rPr>
                <w:rFonts w:cstheme="minorHAnsi"/>
                <w:sz w:val="24"/>
                <w:szCs w:val="24"/>
              </w:rPr>
              <w:t>0.500</w:t>
            </w:r>
          </w:p>
        </w:tc>
      </w:tr>
      <w:tr w:rsidR="00F27DC2" w:rsidRPr="00C81F80" w14:paraId="6014EC6C" w14:textId="77777777" w:rsidTr="00A54E8F">
        <w:tc>
          <w:tcPr>
            <w:tcW w:w="2041" w:type="dxa"/>
          </w:tcPr>
          <w:p w14:paraId="15F9E88A" w14:textId="2EB4CB3A" w:rsidR="00F27DC2" w:rsidRPr="00C81F80" w:rsidRDefault="00734D1E" w:rsidP="00172234">
            <w:pPr>
              <w:rPr>
                <w:rFonts w:cstheme="minorHAnsi"/>
                <w:sz w:val="24"/>
                <w:szCs w:val="24"/>
              </w:rPr>
            </w:pPr>
            <w:r w:rsidRPr="00C81F80">
              <w:rPr>
                <w:rFonts w:cstheme="minorHAnsi"/>
                <w:sz w:val="24"/>
                <w:szCs w:val="24"/>
              </w:rPr>
              <w:t xml:space="preserve">Family History of </w:t>
            </w:r>
            <w:r w:rsidR="00F27DC2" w:rsidRPr="00C81F80">
              <w:rPr>
                <w:rFonts w:cstheme="minorHAnsi"/>
                <w:sz w:val="24"/>
                <w:szCs w:val="24"/>
              </w:rPr>
              <w:t>Neurology*</w:t>
            </w:r>
          </w:p>
        </w:tc>
        <w:tc>
          <w:tcPr>
            <w:tcW w:w="1859" w:type="dxa"/>
          </w:tcPr>
          <w:p w14:paraId="2F5AA3C4" w14:textId="77777777" w:rsidR="00F27DC2" w:rsidRPr="00C81F80" w:rsidRDefault="00F27DC2" w:rsidP="00172234">
            <w:pPr>
              <w:rPr>
                <w:rFonts w:cstheme="minorHAnsi"/>
                <w:sz w:val="24"/>
                <w:szCs w:val="24"/>
              </w:rPr>
            </w:pPr>
          </w:p>
        </w:tc>
        <w:tc>
          <w:tcPr>
            <w:tcW w:w="1860" w:type="dxa"/>
          </w:tcPr>
          <w:p w14:paraId="4349616E" w14:textId="77777777" w:rsidR="00F27DC2" w:rsidRPr="00C81F80" w:rsidRDefault="00F27DC2" w:rsidP="00172234">
            <w:pPr>
              <w:rPr>
                <w:rFonts w:cstheme="minorHAnsi"/>
                <w:sz w:val="24"/>
                <w:szCs w:val="24"/>
              </w:rPr>
            </w:pPr>
            <w:r w:rsidRPr="00C81F80">
              <w:rPr>
                <w:rFonts w:cstheme="minorHAnsi"/>
                <w:sz w:val="24"/>
                <w:szCs w:val="24"/>
              </w:rPr>
              <w:t>1479 (3.9%)</w:t>
            </w:r>
          </w:p>
        </w:tc>
        <w:tc>
          <w:tcPr>
            <w:tcW w:w="1838" w:type="dxa"/>
          </w:tcPr>
          <w:p w14:paraId="712BA0E2" w14:textId="77777777" w:rsidR="00F27DC2" w:rsidRPr="00C81F80" w:rsidRDefault="00F27DC2" w:rsidP="00172234">
            <w:pPr>
              <w:rPr>
                <w:rFonts w:cstheme="minorHAnsi"/>
                <w:sz w:val="24"/>
                <w:szCs w:val="24"/>
              </w:rPr>
            </w:pPr>
            <w:r w:rsidRPr="00C81F80">
              <w:rPr>
                <w:rFonts w:cstheme="minorHAnsi"/>
                <w:sz w:val="24"/>
                <w:szCs w:val="24"/>
              </w:rPr>
              <w:t>12 (5.</w:t>
            </w:r>
            <w:commentRangeStart w:id="397"/>
            <w:r w:rsidRPr="00C81F80">
              <w:rPr>
                <w:rFonts w:cstheme="minorHAnsi"/>
                <w:sz w:val="24"/>
                <w:szCs w:val="24"/>
              </w:rPr>
              <w:t>9</w:t>
            </w:r>
            <w:commentRangeEnd w:id="397"/>
            <w:r w:rsidR="00A567F4">
              <w:rPr>
                <w:rStyle w:val="CommentReference"/>
              </w:rPr>
              <w:commentReference w:id="397"/>
            </w:r>
            <w:r w:rsidRPr="00C81F80">
              <w:rPr>
                <w:rFonts w:cstheme="minorHAnsi"/>
                <w:sz w:val="24"/>
                <w:szCs w:val="24"/>
              </w:rPr>
              <w:t>%)</w:t>
            </w:r>
          </w:p>
        </w:tc>
        <w:tc>
          <w:tcPr>
            <w:tcW w:w="1644" w:type="dxa"/>
          </w:tcPr>
          <w:p w14:paraId="31C7FBD5" w14:textId="77777777" w:rsidR="00F27DC2" w:rsidRPr="00C81F80" w:rsidRDefault="00F27DC2" w:rsidP="00172234">
            <w:pPr>
              <w:rPr>
                <w:rFonts w:cstheme="minorHAnsi"/>
                <w:sz w:val="24"/>
                <w:szCs w:val="24"/>
              </w:rPr>
            </w:pPr>
            <w:r w:rsidRPr="00C81F80">
              <w:rPr>
                <w:rFonts w:cstheme="minorHAnsi"/>
                <w:sz w:val="24"/>
                <w:szCs w:val="24"/>
              </w:rPr>
              <w:t>0.133</w:t>
            </w:r>
          </w:p>
        </w:tc>
      </w:tr>
      <w:tr w:rsidR="00F27DC2" w:rsidRPr="00C81F80" w14:paraId="14F651A7" w14:textId="77777777" w:rsidTr="00A54E8F">
        <w:tc>
          <w:tcPr>
            <w:tcW w:w="2041" w:type="dxa"/>
          </w:tcPr>
          <w:p w14:paraId="1DBEE778" w14:textId="0D94B6D2" w:rsidR="00F27DC2" w:rsidRPr="00C81F80" w:rsidRDefault="00734D1E" w:rsidP="00172234">
            <w:pPr>
              <w:rPr>
                <w:rFonts w:cstheme="minorHAnsi"/>
                <w:sz w:val="24"/>
                <w:szCs w:val="24"/>
              </w:rPr>
            </w:pPr>
            <w:r w:rsidRPr="00C81F80">
              <w:rPr>
                <w:rFonts w:cstheme="minorHAnsi"/>
                <w:sz w:val="24"/>
                <w:szCs w:val="24"/>
              </w:rPr>
              <w:t>Fertility Investigations</w:t>
            </w:r>
          </w:p>
        </w:tc>
        <w:tc>
          <w:tcPr>
            <w:tcW w:w="1859" w:type="dxa"/>
          </w:tcPr>
          <w:p w14:paraId="3FC2A037" w14:textId="77777777" w:rsidR="00F27DC2" w:rsidRPr="00C81F80" w:rsidRDefault="00F27DC2" w:rsidP="00172234">
            <w:pPr>
              <w:rPr>
                <w:rFonts w:cstheme="minorHAnsi"/>
                <w:sz w:val="24"/>
                <w:szCs w:val="24"/>
              </w:rPr>
            </w:pPr>
          </w:p>
        </w:tc>
        <w:tc>
          <w:tcPr>
            <w:tcW w:w="1860" w:type="dxa"/>
          </w:tcPr>
          <w:p w14:paraId="28892B9C" w14:textId="77777777" w:rsidR="00F27DC2" w:rsidRPr="00C81F80" w:rsidRDefault="00F27DC2" w:rsidP="00172234">
            <w:pPr>
              <w:rPr>
                <w:rFonts w:cstheme="minorHAnsi"/>
                <w:sz w:val="24"/>
                <w:szCs w:val="24"/>
              </w:rPr>
            </w:pPr>
            <w:r w:rsidRPr="00C81F80">
              <w:rPr>
                <w:rFonts w:cstheme="minorHAnsi"/>
                <w:sz w:val="24"/>
                <w:szCs w:val="24"/>
              </w:rPr>
              <w:t>1008 (2.6%)</w:t>
            </w:r>
          </w:p>
        </w:tc>
        <w:tc>
          <w:tcPr>
            <w:tcW w:w="1838" w:type="dxa"/>
          </w:tcPr>
          <w:p w14:paraId="315ABA0B" w14:textId="77777777" w:rsidR="00F27DC2" w:rsidRPr="00C81F80" w:rsidRDefault="00F27DC2" w:rsidP="00172234">
            <w:pPr>
              <w:rPr>
                <w:rFonts w:cstheme="minorHAnsi"/>
                <w:sz w:val="24"/>
                <w:szCs w:val="24"/>
              </w:rPr>
            </w:pPr>
            <w:r w:rsidRPr="00C81F80">
              <w:rPr>
                <w:rFonts w:cstheme="minorHAnsi"/>
                <w:sz w:val="24"/>
                <w:szCs w:val="24"/>
              </w:rPr>
              <w:t>6 (2.9%)</w:t>
            </w:r>
          </w:p>
        </w:tc>
        <w:tc>
          <w:tcPr>
            <w:tcW w:w="1644" w:type="dxa"/>
          </w:tcPr>
          <w:p w14:paraId="009FFE95" w14:textId="77777777" w:rsidR="00F27DC2" w:rsidRPr="00C81F80" w:rsidRDefault="00F27DC2" w:rsidP="00172234">
            <w:pPr>
              <w:rPr>
                <w:rFonts w:cstheme="minorHAnsi"/>
                <w:sz w:val="24"/>
                <w:szCs w:val="24"/>
              </w:rPr>
            </w:pPr>
            <w:r w:rsidRPr="00C81F80">
              <w:rPr>
                <w:rFonts w:cstheme="minorHAnsi"/>
                <w:sz w:val="24"/>
                <w:szCs w:val="24"/>
              </w:rPr>
              <w:t>0.797</w:t>
            </w:r>
          </w:p>
        </w:tc>
      </w:tr>
      <w:tr w:rsidR="00F27DC2" w:rsidRPr="00C81F80" w14:paraId="5DED5FF7" w14:textId="77777777" w:rsidTr="00A54E8F">
        <w:tc>
          <w:tcPr>
            <w:tcW w:w="2041" w:type="dxa"/>
          </w:tcPr>
          <w:p w14:paraId="48A73DFF" w14:textId="77777777" w:rsidR="00F27DC2" w:rsidRPr="00C81F80" w:rsidRDefault="00F27DC2" w:rsidP="00172234">
            <w:pPr>
              <w:rPr>
                <w:rFonts w:cstheme="minorHAnsi"/>
                <w:sz w:val="24"/>
                <w:szCs w:val="24"/>
              </w:rPr>
            </w:pPr>
            <w:r w:rsidRPr="00C81F80">
              <w:rPr>
                <w:rFonts w:cstheme="minorHAnsi"/>
                <w:sz w:val="24"/>
                <w:szCs w:val="24"/>
              </w:rPr>
              <w:t>Hypertension</w:t>
            </w:r>
          </w:p>
        </w:tc>
        <w:tc>
          <w:tcPr>
            <w:tcW w:w="1859" w:type="dxa"/>
          </w:tcPr>
          <w:p w14:paraId="53024C2B" w14:textId="77777777" w:rsidR="00F27DC2" w:rsidRPr="00C81F80" w:rsidRDefault="00F27DC2" w:rsidP="00172234">
            <w:pPr>
              <w:rPr>
                <w:rFonts w:cstheme="minorHAnsi"/>
                <w:sz w:val="24"/>
                <w:szCs w:val="24"/>
              </w:rPr>
            </w:pPr>
          </w:p>
        </w:tc>
        <w:tc>
          <w:tcPr>
            <w:tcW w:w="1860" w:type="dxa"/>
          </w:tcPr>
          <w:p w14:paraId="1A30FEC4" w14:textId="77777777" w:rsidR="00F27DC2" w:rsidRPr="00C81F80" w:rsidRDefault="00F27DC2" w:rsidP="00172234">
            <w:pPr>
              <w:rPr>
                <w:rFonts w:cstheme="minorHAnsi"/>
                <w:sz w:val="24"/>
                <w:szCs w:val="24"/>
              </w:rPr>
            </w:pPr>
            <w:r w:rsidRPr="00C81F80">
              <w:rPr>
                <w:rFonts w:cstheme="minorHAnsi"/>
                <w:sz w:val="24"/>
                <w:szCs w:val="24"/>
              </w:rPr>
              <w:t>167 (0.4%)</w:t>
            </w:r>
          </w:p>
        </w:tc>
        <w:tc>
          <w:tcPr>
            <w:tcW w:w="1838" w:type="dxa"/>
          </w:tcPr>
          <w:p w14:paraId="64AA6351" w14:textId="77777777" w:rsidR="00F27DC2" w:rsidRPr="00C81F80" w:rsidRDefault="00F27DC2" w:rsidP="00172234">
            <w:pPr>
              <w:rPr>
                <w:rFonts w:cstheme="minorHAnsi"/>
                <w:sz w:val="24"/>
                <w:szCs w:val="24"/>
              </w:rPr>
            </w:pPr>
            <w:r w:rsidRPr="00C81F80">
              <w:rPr>
                <w:rFonts w:cstheme="minorHAnsi"/>
                <w:sz w:val="24"/>
                <w:szCs w:val="24"/>
              </w:rPr>
              <w:t>1 (0.5%)</w:t>
            </w:r>
          </w:p>
        </w:tc>
        <w:tc>
          <w:tcPr>
            <w:tcW w:w="1644" w:type="dxa"/>
          </w:tcPr>
          <w:p w14:paraId="77B10A84" w14:textId="77777777" w:rsidR="00F27DC2" w:rsidRPr="00C81F80" w:rsidRDefault="00F27DC2" w:rsidP="00172234">
            <w:pPr>
              <w:rPr>
                <w:rFonts w:cstheme="minorHAnsi"/>
                <w:sz w:val="24"/>
                <w:szCs w:val="24"/>
              </w:rPr>
            </w:pPr>
            <w:r w:rsidRPr="00C81F80">
              <w:rPr>
                <w:rFonts w:cstheme="minorHAnsi"/>
                <w:sz w:val="24"/>
                <w:szCs w:val="24"/>
              </w:rPr>
              <w:t>0.911</w:t>
            </w:r>
          </w:p>
        </w:tc>
      </w:tr>
      <w:tr w:rsidR="00F27DC2" w:rsidRPr="00C81F80" w14:paraId="3103B489" w14:textId="77777777" w:rsidTr="00A54E8F">
        <w:tc>
          <w:tcPr>
            <w:tcW w:w="2041" w:type="dxa"/>
          </w:tcPr>
          <w:p w14:paraId="768763DD" w14:textId="77777777" w:rsidR="00F27DC2" w:rsidRPr="00C81F80" w:rsidRDefault="00F27DC2" w:rsidP="00172234">
            <w:pPr>
              <w:rPr>
                <w:rFonts w:cstheme="minorHAnsi"/>
                <w:sz w:val="24"/>
                <w:szCs w:val="24"/>
              </w:rPr>
            </w:pPr>
            <w:r w:rsidRPr="00C81F80">
              <w:rPr>
                <w:rFonts w:cstheme="minorHAnsi"/>
                <w:sz w:val="24"/>
                <w:szCs w:val="24"/>
              </w:rPr>
              <w:t>Preeclampsia</w:t>
            </w:r>
          </w:p>
        </w:tc>
        <w:tc>
          <w:tcPr>
            <w:tcW w:w="1859" w:type="dxa"/>
          </w:tcPr>
          <w:p w14:paraId="430F0D05" w14:textId="77777777" w:rsidR="00F27DC2" w:rsidRPr="00C81F80" w:rsidRDefault="00F27DC2" w:rsidP="00172234">
            <w:pPr>
              <w:rPr>
                <w:rFonts w:cstheme="minorHAnsi"/>
                <w:sz w:val="24"/>
                <w:szCs w:val="24"/>
              </w:rPr>
            </w:pPr>
          </w:p>
        </w:tc>
        <w:tc>
          <w:tcPr>
            <w:tcW w:w="1860" w:type="dxa"/>
          </w:tcPr>
          <w:p w14:paraId="33735CD9" w14:textId="77777777" w:rsidR="00F27DC2" w:rsidRPr="00C81F80" w:rsidRDefault="00F27DC2" w:rsidP="00172234">
            <w:pPr>
              <w:rPr>
                <w:rFonts w:cstheme="minorHAnsi"/>
                <w:sz w:val="24"/>
                <w:szCs w:val="24"/>
              </w:rPr>
            </w:pPr>
            <w:r w:rsidRPr="00C81F80">
              <w:rPr>
                <w:rFonts w:cstheme="minorHAnsi"/>
                <w:sz w:val="24"/>
                <w:szCs w:val="24"/>
              </w:rPr>
              <w:t>1284 (3.3%)</w:t>
            </w:r>
          </w:p>
        </w:tc>
        <w:tc>
          <w:tcPr>
            <w:tcW w:w="1838" w:type="dxa"/>
          </w:tcPr>
          <w:p w14:paraId="6BBDB71D" w14:textId="77777777" w:rsidR="00F27DC2" w:rsidRPr="00C81F80" w:rsidRDefault="00F27DC2" w:rsidP="00172234">
            <w:pPr>
              <w:rPr>
                <w:rFonts w:cstheme="minorHAnsi"/>
                <w:sz w:val="24"/>
                <w:szCs w:val="24"/>
              </w:rPr>
            </w:pPr>
            <w:r w:rsidRPr="00C81F80">
              <w:rPr>
                <w:rFonts w:cstheme="minorHAnsi"/>
                <w:sz w:val="24"/>
                <w:szCs w:val="24"/>
              </w:rPr>
              <w:t>19 (9.1%)</w:t>
            </w:r>
          </w:p>
        </w:tc>
        <w:tc>
          <w:tcPr>
            <w:tcW w:w="1644" w:type="dxa"/>
          </w:tcPr>
          <w:p w14:paraId="6826BBE8"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4DF21B8" w14:textId="77777777" w:rsidTr="00A54E8F">
        <w:tc>
          <w:tcPr>
            <w:tcW w:w="2041" w:type="dxa"/>
          </w:tcPr>
          <w:p w14:paraId="7631ABE8" w14:textId="77777777" w:rsidR="00F27DC2" w:rsidRPr="00C81F80" w:rsidRDefault="00F27DC2" w:rsidP="00172234">
            <w:pPr>
              <w:rPr>
                <w:rFonts w:cstheme="minorHAnsi"/>
                <w:sz w:val="24"/>
                <w:szCs w:val="24"/>
              </w:rPr>
            </w:pPr>
            <w:r w:rsidRPr="00C81F80">
              <w:rPr>
                <w:rFonts w:cstheme="minorHAnsi"/>
                <w:sz w:val="24"/>
                <w:szCs w:val="24"/>
              </w:rPr>
              <w:t>Maternal Height</w:t>
            </w:r>
          </w:p>
        </w:tc>
        <w:tc>
          <w:tcPr>
            <w:tcW w:w="1859" w:type="dxa"/>
          </w:tcPr>
          <w:p w14:paraId="6A9CCFB3" w14:textId="77777777" w:rsidR="00F27DC2" w:rsidRPr="00C81F80" w:rsidRDefault="00F27DC2" w:rsidP="00172234">
            <w:pPr>
              <w:rPr>
                <w:rFonts w:cstheme="minorHAnsi"/>
                <w:sz w:val="24"/>
                <w:szCs w:val="24"/>
              </w:rPr>
            </w:pPr>
            <w:r w:rsidRPr="00C81F80">
              <w:rPr>
                <w:rFonts w:cstheme="minorHAnsi"/>
                <w:sz w:val="24"/>
                <w:szCs w:val="24"/>
              </w:rPr>
              <w:t xml:space="preserve">  &lt;160cm</w:t>
            </w:r>
          </w:p>
        </w:tc>
        <w:tc>
          <w:tcPr>
            <w:tcW w:w="1860" w:type="dxa"/>
          </w:tcPr>
          <w:p w14:paraId="1CD8FFF0" w14:textId="77777777" w:rsidR="00F27DC2" w:rsidRPr="00C81F80" w:rsidRDefault="00F27DC2" w:rsidP="00172234">
            <w:pPr>
              <w:rPr>
                <w:rFonts w:cstheme="minorHAnsi"/>
                <w:sz w:val="24"/>
                <w:szCs w:val="24"/>
              </w:rPr>
            </w:pPr>
            <w:r w:rsidRPr="00C81F80">
              <w:rPr>
                <w:rFonts w:cstheme="minorHAnsi"/>
                <w:sz w:val="24"/>
                <w:szCs w:val="24"/>
              </w:rPr>
              <w:t>13,221 (36.4%)</w:t>
            </w:r>
          </w:p>
        </w:tc>
        <w:tc>
          <w:tcPr>
            <w:tcW w:w="1838" w:type="dxa"/>
          </w:tcPr>
          <w:p w14:paraId="4BDF61F8" w14:textId="77777777" w:rsidR="00F27DC2" w:rsidRPr="00C81F80" w:rsidRDefault="00F27DC2" w:rsidP="00172234">
            <w:pPr>
              <w:rPr>
                <w:rFonts w:cstheme="minorHAnsi"/>
                <w:sz w:val="24"/>
                <w:szCs w:val="24"/>
              </w:rPr>
            </w:pPr>
            <w:r w:rsidRPr="00C81F80">
              <w:rPr>
                <w:rFonts w:cstheme="minorHAnsi"/>
                <w:sz w:val="24"/>
                <w:szCs w:val="24"/>
              </w:rPr>
              <w:t>81 (41.3%)</w:t>
            </w:r>
          </w:p>
        </w:tc>
        <w:tc>
          <w:tcPr>
            <w:tcW w:w="1644" w:type="dxa"/>
          </w:tcPr>
          <w:p w14:paraId="53BE4162" w14:textId="77777777" w:rsidR="00F27DC2" w:rsidRPr="00C81F80" w:rsidRDefault="00F27DC2" w:rsidP="00172234">
            <w:pPr>
              <w:rPr>
                <w:rFonts w:cstheme="minorHAnsi"/>
                <w:sz w:val="24"/>
                <w:szCs w:val="24"/>
              </w:rPr>
            </w:pPr>
            <w:r w:rsidRPr="00C81F80">
              <w:rPr>
                <w:rFonts w:cstheme="minorHAnsi"/>
                <w:sz w:val="24"/>
                <w:szCs w:val="24"/>
              </w:rPr>
              <w:t>0.354</w:t>
            </w:r>
          </w:p>
        </w:tc>
      </w:tr>
      <w:tr w:rsidR="00F27DC2" w:rsidRPr="00C81F80" w14:paraId="6F734F8C" w14:textId="77777777" w:rsidTr="00A54E8F">
        <w:tc>
          <w:tcPr>
            <w:tcW w:w="2041" w:type="dxa"/>
          </w:tcPr>
          <w:p w14:paraId="3F1D76DF" w14:textId="77777777" w:rsidR="00F27DC2" w:rsidRPr="00C81F80" w:rsidRDefault="00F27DC2" w:rsidP="00172234">
            <w:pPr>
              <w:rPr>
                <w:rFonts w:cstheme="minorHAnsi"/>
                <w:sz w:val="24"/>
                <w:szCs w:val="24"/>
              </w:rPr>
            </w:pPr>
          </w:p>
        </w:tc>
        <w:tc>
          <w:tcPr>
            <w:tcW w:w="1859" w:type="dxa"/>
          </w:tcPr>
          <w:p w14:paraId="6866197C" w14:textId="77777777" w:rsidR="00F27DC2" w:rsidRPr="00C81F80" w:rsidRDefault="00F27DC2" w:rsidP="00172234">
            <w:pPr>
              <w:rPr>
                <w:rFonts w:cstheme="minorHAnsi"/>
                <w:sz w:val="24"/>
                <w:szCs w:val="24"/>
              </w:rPr>
            </w:pPr>
            <w:r w:rsidRPr="00C81F80">
              <w:rPr>
                <w:rFonts w:cstheme="minorHAnsi"/>
                <w:sz w:val="24"/>
                <w:szCs w:val="24"/>
              </w:rPr>
              <w:t xml:space="preserve">   160-164cm</w:t>
            </w:r>
          </w:p>
        </w:tc>
        <w:tc>
          <w:tcPr>
            <w:tcW w:w="1860" w:type="dxa"/>
          </w:tcPr>
          <w:p w14:paraId="2FEC8709" w14:textId="77777777" w:rsidR="00F27DC2" w:rsidRPr="00C81F80" w:rsidRDefault="00F27DC2" w:rsidP="00172234">
            <w:pPr>
              <w:rPr>
                <w:rFonts w:cstheme="minorHAnsi"/>
                <w:sz w:val="24"/>
                <w:szCs w:val="24"/>
              </w:rPr>
            </w:pPr>
            <w:r w:rsidRPr="00C81F80">
              <w:rPr>
                <w:rFonts w:cstheme="minorHAnsi"/>
                <w:sz w:val="24"/>
                <w:szCs w:val="24"/>
              </w:rPr>
              <w:t>10,961 (30.2%)</w:t>
            </w:r>
          </w:p>
        </w:tc>
        <w:tc>
          <w:tcPr>
            <w:tcW w:w="1838" w:type="dxa"/>
          </w:tcPr>
          <w:p w14:paraId="200527B5" w14:textId="77777777" w:rsidR="00F27DC2" w:rsidRPr="00C81F80" w:rsidRDefault="00F27DC2" w:rsidP="00172234">
            <w:pPr>
              <w:rPr>
                <w:rFonts w:cstheme="minorHAnsi"/>
                <w:sz w:val="24"/>
                <w:szCs w:val="24"/>
              </w:rPr>
            </w:pPr>
            <w:r w:rsidRPr="00C81F80">
              <w:rPr>
                <w:rFonts w:cstheme="minorHAnsi"/>
                <w:sz w:val="24"/>
                <w:szCs w:val="24"/>
              </w:rPr>
              <w:t>54 (27.6%)</w:t>
            </w:r>
          </w:p>
        </w:tc>
        <w:tc>
          <w:tcPr>
            <w:tcW w:w="1644" w:type="dxa"/>
          </w:tcPr>
          <w:p w14:paraId="00D11084" w14:textId="77777777" w:rsidR="00F27DC2" w:rsidRPr="00C81F80" w:rsidRDefault="00F27DC2" w:rsidP="00172234">
            <w:pPr>
              <w:rPr>
                <w:rFonts w:cstheme="minorHAnsi"/>
                <w:sz w:val="24"/>
                <w:szCs w:val="24"/>
              </w:rPr>
            </w:pPr>
          </w:p>
        </w:tc>
      </w:tr>
      <w:tr w:rsidR="00F27DC2" w:rsidRPr="00C81F80" w14:paraId="085C74AE" w14:textId="77777777" w:rsidTr="00A54E8F">
        <w:tc>
          <w:tcPr>
            <w:tcW w:w="2041" w:type="dxa"/>
          </w:tcPr>
          <w:p w14:paraId="35BFA586" w14:textId="77777777" w:rsidR="00F27DC2" w:rsidRPr="00C81F80" w:rsidRDefault="00F27DC2" w:rsidP="00172234">
            <w:pPr>
              <w:rPr>
                <w:rFonts w:cstheme="minorHAnsi"/>
                <w:sz w:val="24"/>
                <w:szCs w:val="24"/>
              </w:rPr>
            </w:pPr>
          </w:p>
        </w:tc>
        <w:tc>
          <w:tcPr>
            <w:tcW w:w="1859" w:type="dxa"/>
          </w:tcPr>
          <w:p w14:paraId="143DC7D8" w14:textId="77777777" w:rsidR="00F27DC2" w:rsidRPr="00C81F80" w:rsidRDefault="00F27DC2" w:rsidP="00172234">
            <w:pPr>
              <w:rPr>
                <w:rFonts w:cstheme="minorHAnsi"/>
                <w:sz w:val="24"/>
                <w:szCs w:val="24"/>
              </w:rPr>
            </w:pPr>
            <w:r w:rsidRPr="00C81F80">
              <w:rPr>
                <w:rFonts w:cstheme="minorHAnsi"/>
                <w:sz w:val="24"/>
                <w:szCs w:val="24"/>
              </w:rPr>
              <w:t xml:space="preserve">   &gt;164cm</w:t>
            </w:r>
          </w:p>
        </w:tc>
        <w:tc>
          <w:tcPr>
            <w:tcW w:w="1860" w:type="dxa"/>
          </w:tcPr>
          <w:p w14:paraId="21286BDC" w14:textId="77777777" w:rsidR="00F27DC2" w:rsidRPr="00C81F80" w:rsidRDefault="00F27DC2" w:rsidP="00172234">
            <w:pPr>
              <w:rPr>
                <w:rFonts w:cstheme="minorHAnsi"/>
                <w:sz w:val="24"/>
                <w:szCs w:val="24"/>
              </w:rPr>
            </w:pPr>
            <w:r w:rsidRPr="00C81F80">
              <w:rPr>
                <w:rFonts w:cstheme="minorHAnsi"/>
                <w:sz w:val="24"/>
                <w:szCs w:val="24"/>
              </w:rPr>
              <w:t>12,172 (33.5%)</w:t>
            </w:r>
          </w:p>
        </w:tc>
        <w:tc>
          <w:tcPr>
            <w:tcW w:w="1838" w:type="dxa"/>
          </w:tcPr>
          <w:p w14:paraId="26BE87DA" w14:textId="77777777" w:rsidR="00F27DC2" w:rsidRPr="00C81F80" w:rsidRDefault="00F27DC2" w:rsidP="00172234">
            <w:pPr>
              <w:rPr>
                <w:rFonts w:cstheme="minorHAnsi"/>
                <w:sz w:val="24"/>
                <w:szCs w:val="24"/>
              </w:rPr>
            </w:pPr>
            <w:r w:rsidRPr="00C81F80">
              <w:rPr>
                <w:rFonts w:cstheme="minorHAnsi"/>
                <w:sz w:val="24"/>
                <w:szCs w:val="24"/>
              </w:rPr>
              <w:t>61 (31.1%)</w:t>
            </w:r>
          </w:p>
        </w:tc>
        <w:tc>
          <w:tcPr>
            <w:tcW w:w="1644" w:type="dxa"/>
          </w:tcPr>
          <w:p w14:paraId="766E811F" w14:textId="77777777" w:rsidR="00F27DC2" w:rsidRPr="00C81F80" w:rsidRDefault="00F27DC2" w:rsidP="00172234">
            <w:pPr>
              <w:rPr>
                <w:rFonts w:cstheme="minorHAnsi"/>
                <w:sz w:val="24"/>
                <w:szCs w:val="24"/>
              </w:rPr>
            </w:pPr>
          </w:p>
        </w:tc>
      </w:tr>
      <w:tr w:rsidR="00F27DC2" w:rsidRPr="00C81F80" w14:paraId="142B9C5B" w14:textId="77777777" w:rsidTr="00A54E8F">
        <w:tc>
          <w:tcPr>
            <w:tcW w:w="2041" w:type="dxa"/>
          </w:tcPr>
          <w:p w14:paraId="5DF4F8C6" w14:textId="77777777" w:rsidR="00F27DC2" w:rsidRPr="00C81F80" w:rsidRDefault="00F27DC2" w:rsidP="00172234">
            <w:pPr>
              <w:rPr>
                <w:rFonts w:cstheme="minorHAnsi"/>
                <w:sz w:val="24"/>
                <w:szCs w:val="24"/>
              </w:rPr>
            </w:pPr>
            <w:r w:rsidRPr="00C81F80">
              <w:rPr>
                <w:rFonts w:cstheme="minorHAnsi"/>
                <w:sz w:val="24"/>
                <w:szCs w:val="24"/>
              </w:rPr>
              <w:t>Pre-labour bleeding</w:t>
            </w:r>
          </w:p>
        </w:tc>
        <w:tc>
          <w:tcPr>
            <w:tcW w:w="1859" w:type="dxa"/>
          </w:tcPr>
          <w:p w14:paraId="19F89B4C" w14:textId="77777777" w:rsidR="00F27DC2" w:rsidRPr="00C81F80" w:rsidRDefault="00F27DC2" w:rsidP="00172234">
            <w:pPr>
              <w:rPr>
                <w:rFonts w:cstheme="minorHAnsi"/>
                <w:sz w:val="24"/>
                <w:szCs w:val="24"/>
              </w:rPr>
            </w:pPr>
          </w:p>
        </w:tc>
        <w:tc>
          <w:tcPr>
            <w:tcW w:w="1860" w:type="dxa"/>
          </w:tcPr>
          <w:p w14:paraId="716A8481" w14:textId="77777777" w:rsidR="00F27DC2" w:rsidRPr="00C81F80" w:rsidRDefault="00F27DC2" w:rsidP="00172234">
            <w:pPr>
              <w:rPr>
                <w:rFonts w:cstheme="minorHAnsi"/>
                <w:sz w:val="24"/>
                <w:szCs w:val="24"/>
              </w:rPr>
            </w:pPr>
            <w:r w:rsidRPr="00C81F80">
              <w:rPr>
                <w:rFonts w:cstheme="minorHAnsi"/>
                <w:sz w:val="24"/>
                <w:szCs w:val="24"/>
              </w:rPr>
              <w:t>10,792 (28.1%)</w:t>
            </w:r>
          </w:p>
        </w:tc>
        <w:tc>
          <w:tcPr>
            <w:tcW w:w="1838" w:type="dxa"/>
          </w:tcPr>
          <w:p w14:paraId="1E6A3729" w14:textId="77777777" w:rsidR="00F27DC2" w:rsidRPr="00C81F80" w:rsidRDefault="00F27DC2" w:rsidP="00172234">
            <w:pPr>
              <w:rPr>
                <w:rFonts w:cstheme="minorHAnsi"/>
                <w:sz w:val="24"/>
                <w:szCs w:val="24"/>
              </w:rPr>
            </w:pPr>
            <w:r w:rsidRPr="00C81F80">
              <w:rPr>
                <w:rFonts w:cstheme="minorHAnsi"/>
                <w:sz w:val="24"/>
                <w:szCs w:val="24"/>
              </w:rPr>
              <w:t>69 (33.8%)</w:t>
            </w:r>
          </w:p>
        </w:tc>
        <w:tc>
          <w:tcPr>
            <w:tcW w:w="1644" w:type="dxa"/>
          </w:tcPr>
          <w:p w14:paraId="6BD2E1C1" w14:textId="77777777" w:rsidR="00F27DC2" w:rsidRPr="00C81F80" w:rsidRDefault="00F27DC2" w:rsidP="00172234">
            <w:pPr>
              <w:rPr>
                <w:rFonts w:cstheme="minorHAnsi"/>
                <w:sz w:val="24"/>
                <w:szCs w:val="24"/>
              </w:rPr>
            </w:pPr>
            <w:r w:rsidRPr="00C81F80">
              <w:rPr>
                <w:rFonts w:cstheme="minorHAnsi"/>
                <w:sz w:val="24"/>
                <w:szCs w:val="24"/>
              </w:rPr>
              <w:t>0.</w:t>
            </w:r>
            <w:commentRangeStart w:id="398"/>
            <w:commentRangeStart w:id="399"/>
            <w:r w:rsidRPr="00C81F80">
              <w:rPr>
                <w:rFonts w:cstheme="minorHAnsi"/>
                <w:sz w:val="24"/>
                <w:szCs w:val="24"/>
              </w:rPr>
              <w:t>071</w:t>
            </w:r>
            <w:commentRangeEnd w:id="398"/>
            <w:r w:rsidR="00A567F4">
              <w:rPr>
                <w:rStyle w:val="CommentReference"/>
              </w:rPr>
              <w:commentReference w:id="398"/>
            </w:r>
            <w:commentRangeEnd w:id="399"/>
            <w:r w:rsidR="00A567F4">
              <w:rPr>
                <w:rStyle w:val="CommentReference"/>
              </w:rPr>
              <w:commentReference w:id="399"/>
            </w:r>
          </w:p>
        </w:tc>
      </w:tr>
      <w:tr w:rsidR="00F27DC2" w:rsidRPr="00C81F80" w14:paraId="04840C40" w14:textId="77777777" w:rsidTr="00A54E8F">
        <w:tc>
          <w:tcPr>
            <w:tcW w:w="2041" w:type="dxa"/>
          </w:tcPr>
          <w:p w14:paraId="681A109E" w14:textId="58956E5C" w:rsidR="00F27DC2" w:rsidRPr="00C81F80" w:rsidRDefault="00734D1E" w:rsidP="00172234">
            <w:pPr>
              <w:rPr>
                <w:rFonts w:cstheme="minorHAnsi"/>
                <w:sz w:val="24"/>
                <w:szCs w:val="24"/>
              </w:rPr>
            </w:pPr>
            <w:r w:rsidRPr="00C81F80">
              <w:rPr>
                <w:rFonts w:cstheme="minorHAnsi"/>
                <w:sz w:val="24"/>
                <w:szCs w:val="24"/>
              </w:rPr>
              <w:t xml:space="preserve">Antenatal </w:t>
            </w:r>
            <w:r w:rsidR="00F27DC2" w:rsidRPr="00C81F80">
              <w:rPr>
                <w:rFonts w:cstheme="minorHAnsi"/>
                <w:sz w:val="24"/>
                <w:szCs w:val="24"/>
              </w:rPr>
              <w:t>Viral Illness</w:t>
            </w:r>
          </w:p>
        </w:tc>
        <w:tc>
          <w:tcPr>
            <w:tcW w:w="1859" w:type="dxa"/>
          </w:tcPr>
          <w:p w14:paraId="4AFC7B21" w14:textId="77777777" w:rsidR="00F27DC2" w:rsidRPr="00C81F80" w:rsidRDefault="00F27DC2" w:rsidP="00172234">
            <w:pPr>
              <w:rPr>
                <w:rFonts w:cstheme="minorHAnsi"/>
                <w:sz w:val="24"/>
                <w:szCs w:val="24"/>
              </w:rPr>
            </w:pPr>
          </w:p>
        </w:tc>
        <w:tc>
          <w:tcPr>
            <w:tcW w:w="1860" w:type="dxa"/>
          </w:tcPr>
          <w:p w14:paraId="530C72E2" w14:textId="77777777" w:rsidR="00F27DC2" w:rsidRPr="00C81F80" w:rsidRDefault="00F27DC2" w:rsidP="00172234">
            <w:pPr>
              <w:rPr>
                <w:rFonts w:cstheme="minorHAnsi"/>
                <w:sz w:val="24"/>
                <w:szCs w:val="24"/>
              </w:rPr>
            </w:pPr>
            <w:r w:rsidRPr="00C81F80">
              <w:rPr>
                <w:rFonts w:cstheme="minorHAnsi"/>
                <w:sz w:val="24"/>
                <w:szCs w:val="24"/>
              </w:rPr>
              <w:t>2,688 (6.9%)</w:t>
            </w:r>
          </w:p>
        </w:tc>
        <w:tc>
          <w:tcPr>
            <w:tcW w:w="1838" w:type="dxa"/>
          </w:tcPr>
          <w:p w14:paraId="1FA03666" w14:textId="77777777" w:rsidR="00F27DC2" w:rsidRPr="00C81F80" w:rsidRDefault="00F27DC2" w:rsidP="00172234">
            <w:pPr>
              <w:rPr>
                <w:rFonts w:cstheme="minorHAnsi"/>
                <w:sz w:val="24"/>
                <w:szCs w:val="24"/>
              </w:rPr>
            </w:pPr>
            <w:r w:rsidRPr="00C81F80">
              <w:rPr>
                <w:rFonts w:cstheme="minorHAnsi"/>
                <w:sz w:val="24"/>
                <w:szCs w:val="24"/>
              </w:rPr>
              <w:t>15 (7.2%)</w:t>
            </w:r>
          </w:p>
        </w:tc>
        <w:tc>
          <w:tcPr>
            <w:tcW w:w="1644" w:type="dxa"/>
          </w:tcPr>
          <w:p w14:paraId="6053A8EA" w14:textId="77777777" w:rsidR="00F27DC2" w:rsidRPr="00C81F80" w:rsidRDefault="00F27DC2" w:rsidP="00172234">
            <w:pPr>
              <w:rPr>
                <w:rFonts w:cstheme="minorHAnsi"/>
                <w:sz w:val="24"/>
                <w:szCs w:val="24"/>
              </w:rPr>
            </w:pPr>
            <w:r w:rsidRPr="00C81F80">
              <w:rPr>
                <w:rFonts w:cstheme="minorHAnsi"/>
                <w:sz w:val="24"/>
                <w:szCs w:val="24"/>
              </w:rPr>
              <w:t>0.846</w:t>
            </w:r>
          </w:p>
        </w:tc>
      </w:tr>
      <w:tr w:rsidR="00F27DC2" w:rsidRPr="00C81F80" w14:paraId="653D83CC" w14:textId="77777777" w:rsidTr="00A54E8F">
        <w:tc>
          <w:tcPr>
            <w:tcW w:w="2041" w:type="dxa"/>
          </w:tcPr>
          <w:p w14:paraId="58D6B4A9" w14:textId="77777777" w:rsidR="00F27DC2" w:rsidRPr="00C81F80" w:rsidRDefault="00F27DC2" w:rsidP="00172234">
            <w:pPr>
              <w:rPr>
                <w:rFonts w:cstheme="minorHAnsi"/>
                <w:sz w:val="24"/>
                <w:szCs w:val="24"/>
              </w:rPr>
            </w:pPr>
            <w:r w:rsidRPr="00C81F80">
              <w:rPr>
                <w:rFonts w:cstheme="minorHAnsi"/>
                <w:sz w:val="24"/>
                <w:szCs w:val="24"/>
              </w:rPr>
              <w:t>Alcoholism</w:t>
            </w:r>
          </w:p>
        </w:tc>
        <w:tc>
          <w:tcPr>
            <w:tcW w:w="1859" w:type="dxa"/>
          </w:tcPr>
          <w:p w14:paraId="3FDDA730" w14:textId="77777777" w:rsidR="00F27DC2" w:rsidRPr="00C81F80" w:rsidRDefault="00F27DC2" w:rsidP="00172234">
            <w:pPr>
              <w:rPr>
                <w:rFonts w:cstheme="minorHAnsi"/>
                <w:sz w:val="24"/>
                <w:szCs w:val="24"/>
              </w:rPr>
            </w:pPr>
          </w:p>
        </w:tc>
        <w:tc>
          <w:tcPr>
            <w:tcW w:w="1860" w:type="dxa"/>
          </w:tcPr>
          <w:p w14:paraId="3563B694" w14:textId="77777777" w:rsidR="00F27DC2" w:rsidRPr="00C81F80" w:rsidRDefault="00F27DC2" w:rsidP="00172234">
            <w:pPr>
              <w:rPr>
                <w:rFonts w:cstheme="minorHAnsi"/>
                <w:sz w:val="24"/>
                <w:szCs w:val="24"/>
              </w:rPr>
            </w:pPr>
            <w:r w:rsidRPr="00C81F80">
              <w:rPr>
                <w:rFonts w:cstheme="minorHAnsi"/>
                <w:sz w:val="24"/>
                <w:szCs w:val="24"/>
              </w:rPr>
              <w:t>44 (0.11%)</w:t>
            </w:r>
          </w:p>
        </w:tc>
        <w:tc>
          <w:tcPr>
            <w:tcW w:w="1838" w:type="dxa"/>
          </w:tcPr>
          <w:p w14:paraId="4D6012F2" w14:textId="77777777" w:rsidR="00F27DC2" w:rsidRPr="00C81F80" w:rsidRDefault="00F27DC2" w:rsidP="00172234">
            <w:pPr>
              <w:rPr>
                <w:rFonts w:cstheme="minorHAnsi"/>
                <w:sz w:val="24"/>
                <w:szCs w:val="24"/>
              </w:rPr>
            </w:pPr>
            <w:r w:rsidRPr="00C81F80">
              <w:rPr>
                <w:rFonts w:cstheme="minorHAnsi"/>
                <w:sz w:val="24"/>
                <w:szCs w:val="24"/>
              </w:rPr>
              <w:t>0 (0.0%)</w:t>
            </w:r>
          </w:p>
        </w:tc>
        <w:tc>
          <w:tcPr>
            <w:tcW w:w="1644" w:type="dxa"/>
          </w:tcPr>
          <w:p w14:paraId="79C3BD2E" w14:textId="77777777" w:rsidR="00F27DC2" w:rsidRPr="00C81F80" w:rsidRDefault="00F27DC2" w:rsidP="00172234">
            <w:pPr>
              <w:rPr>
                <w:rFonts w:cstheme="minorHAnsi"/>
                <w:sz w:val="24"/>
                <w:szCs w:val="24"/>
              </w:rPr>
            </w:pPr>
            <w:r w:rsidRPr="00C81F80">
              <w:rPr>
                <w:rFonts w:cstheme="minorHAnsi"/>
                <w:sz w:val="24"/>
                <w:szCs w:val="24"/>
              </w:rPr>
              <w:t>0.628</w:t>
            </w:r>
          </w:p>
        </w:tc>
      </w:tr>
      <w:tr w:rsidR="00F27DC2" w:rsidRPr="00C81F80" w14:paraId="5CC4AF3E" w14:textId="77777777" w:rsidTr="00A54E8F">
        <w:tc>
          <w:tcPr>
            <w:tcW w:w="2041" w:type="dxa"/>
          </w:tcPr>
          <w:p w14:paraId="03F60D25" w14:textId="77777777" w:rsidR="00F27DC2" w:rsidRPr="00C81F80" w:rsidRDefault="00F27DC2" w:rsidP="00172234">
            <w:pPr>
              <w:rPr>
                <w:rFonts w:cstheme="minorHAnsi"/>
                <w:sz w:val="24"/>
                <w:szCs w:val="24"/>
              </w:rPr>
            </w:pPr>
            <w:r w:rsidRPr="00C81F80">
              <w:rPr>
                <w:rFonts w:cstheme="minorHAnsi"/>
                <w:sz w:val="24"/>
                <w:szCs w:val="24"/>
              </w:rPr>
              <w:t>Fever</w:t>
            </w:r>
          </w:p>
        </w:tc>
        <w:tc>
          <w:tcPr>
            <w:tcW w:w="1859" w:type="dxa"/>
          </w:tcPr>
          <w:p w14:paraId="1162E45D" w14:textId="77777777" w:rsidR="00F27DC2" w:rsidRPr="00C81F80" w:rsidRDefault="00F27DC2" w:rsidP="00172234">
            <w:pPr>
              <w:rPr>
                <w:rFonts w:cstheme="minorHAnsi"/>
                <w:sz w:val="24"/>
                <w:szCs w:val="24"/>
              </w:rPr>
            </w:pPr>
          </w:p>
        </w:tc>
        <w:tc>
          <w:tcPr>
            <w:tcW w:w="1860" w:type="dxa"/>
          </w:tcPr>
          <w:p w14:paraId="19DF85CD" w14:textId="77777777" w:rsidR="00F27DC2" w:rsidRPr="00C81F80" w:rsidRDefault="00F27DC2" w:rsidP="00172234">
            <w:pPr>
              <w:rPr>
                <w:rFonts w:cstheme="minorHAnsi"/>
                <w:sz w:val="24"/>
                <w:szCs w:val="24"/>
              </w:rPr>
            </w:pPr>
            <w:r w:rsidRPr="00C81F80">
              <w:rPr>
                <w:rFonts w:cstheme="minorHAnsi"/>
                <w:sz w:val="24"/>
                <w:szCs w:val="24"/>
              </w:rPr>
              <w:t>5,068 (13.0%)</w:t>
            </w:r>
          </w:p>
        </w:tc>
        <w:tc>
          <w:tcPr>
            <w:tcW w:w="1838" w:type="dxa"/>
          </w:tcPr>
          <w:p w14:paraId="2F1CBDEC" w14:textId="77777777" w:rsidR="00F27DC2" w:rsidRPr="00C81F80" w:rsidRDefault="00F27DC2" w:rsidP="00172234">
            <w:pPr>
              <w:rPr>
                <w:rFonts w:cstheme="minorHAnsi"/>
                <w:sz w:val="24"/>
                <w:szCs w:val="24"/>
              </w:rPr>
            </w:pPr>
            <w:r w:rsidRPr="00C81F80">
              <w:rPr>
                <w:rFonts w:cstheme="minorHAnsi"/>
                <w:sz w:val="24"/>
                <w:szCs w:val="24"/>
              </w:rPr>
              <w:t>26 (12.4%)</w:t>
            </w:r>
          </w:p>
        </w:tc>
        <w:tc>
          <w:tcPr>
            <w:tcW w:w="1644" w:type="dxa"/>
          </w:tcPr>
          <w:p w14:paraId="7CAEE644" w14:textId="77777777" w:rsidR="00F27DC2" w:rsidRPr="00C81F80" w:rsidRDefault="00F27DC2" w:rsidP="00172234">
            <w:pPr>
              <w:rPr>
                <w:rFonts w:cstheme="minorHAnsi"/>
                <w:sz w:val="24"/>
                <w:szCs w:val="24"/>
              </w:rPr>
            </w:pPr>
            <w:r w:rsidRPr="00C81F80">
              <w:rPr>
                <w:rFonts w:cstheme="minorHAnsi"/>
                <w:sz w:val="24"/>
                <w:szCs w:val="24"/>
              </w:rPr>
              <w:t>0.817</w:t>
            </w:r>
          </w:p>
        </w:tc>
      </w:tr>
      <w:tr w:rsidR="00F27DC2" w:rsidRPr="00C81F80" w14:paraId="219F1BB5" w14:textId="77777777" w:rsidTr="00A54E8F">
        <w:tc>
          <w:tcPr>
            <w:tcW w:w="2041" w:type="dxa"/>
          </w:tcPr>
          <w:p w14:paraId="0083D723" w14:textId="77777777" w:rsidR="00F27DC2" w:rsidRPr="00C81F80" w:rsidRDefault="00F27DC2" w:rsidP="00172234">
            <w:pPr>
              <w:rPr>
                <w:rFonts w:cstheme="minorHAnsi"/>
                <w:sz w:val="24"/>
                <w:szCs w:val="24"/>
              </w:rPr>
            </w:pPr>
            <w:r w:rsidRPr="00C81F80">
              <w:rPr>
                <w:rFonts w:cstheme="minorHAnsi"/>
                <w:sz w:val="24"/>
                <w:szCs w:val="24"/>
              </w:rPr>
              <w:t>Male</w:t>
            </w:r>
          </w:p>
        </w:tc>
        <w:tc>
          <w:tcPr>
            <w:tcW w:w="1859" w:type="dxa"/>
          </w:tcPr>
          <w:p w14:paraId="5CE1059F" w14:textId="77777777" w:rsidR="00F27DC2" w:rsidRPr="00C81F80" w:rsidRDefault="00F27DC2" w:rsidP="00172234">
            <w:pPr>
              <w:rPr>
                <w:rFonts w:cstheme="minorHAnsi"/>
                <w:sz w:val="24"/>
                <w:szCs w:val="24"/>
              </w:rPr>
            </w:pPr>
          </w:p>
        </w:tc>
        <w:tc>
          <w:tcPr>
            <w:tcW w:w="1860" w:type="dxa"/>
          </w:tcPr>
          <w:p w14:paraId="3FA18F89" w14:textId="77777777" w:rsidR="00F27DC2" w:rsidRPr="00C81F80" w:rsidRDefault="00F27DC2" w:rsidP="00172234">
            <w:pPr>
              <w:rPr>
                <w:rFonts w:cstheme="minorHAnsi"/>
                <w:sz w:val="24"/>
                <w:szCs w:val="24"/>
              </w:rPr>
            </w:pPr>
            <w:r w:rsidRPr="00C81F80">
              <w:rPr>
                <w:rFonts w:cstheme="minorHAnsi"/>
                <w:sz w:val="24"/>
                <w:szCs w:val="24"/>
              </w:rPr>
              <w:t>19,842 (50.6%)</w:t>
            </w:r>
          </w:p>
        </w:tc>
        <w:tc>
          <w:tcPr>
            <w:tcW w:w="1838" w:type="dxa"/>
          </w:tcPr>
          <w:p w14:paraId="340C59DB" w14:textId="77777777" w:rsidR="00F27DC2" w:rsidRPr="00C81F80" w:rsidRDefault="00F27DC2" w:rsidP="00172234">
            <w:pPr>
              <w:rPr>
                <w:rFonts w:cstheme="minorHAnsi"/>
                <w:sz w:val="24"/>
                <w:szCs w:val="24"/>
              </w:rPr>
            </w:pPr>
            <w:r w:rsidRPr="00C81F80">
              <w:rPr>
                <w:rFonts w:cstheme="minorHAnsi"/>
                <w:sz w:val="24"/>
                <w:szCs w:val="24"/>
              </w:rPr>
              <w:t>134 (62.1%)</w:t>
            </w:r>
          </w:p>
        </w:tc>
        <w:tc>
          <w:tcPr>
            <w:tcW w:w="1644" w:type="dxa"/>
          </w:tcPr>
          <w:p w14:paraId="58DFED4A"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C1EC097" w14:textId="77777777" w:rsidTr="00A54E8F">
        <w:tc>
          <w:tcPr>
            <w:tcW w:w="2041" w:type="dxa"/>
          </w:tcPr>
          <w:p w14:paraId="6FF6B0D7" w14:textId="77777777" w:rsidR="00F27DC2" w:rsidRPr="00C81F80" w:rsidRDefault="00F27DC2" w:rsidP="00172234">
            <w:pPr>
              <w:rPr>
                <w:rFonts w:cstheme="minorHAnsi"/>
                <w:sz w:val="24"/>
                <w:szCs w:val="24"/>
              </w:rPr>
            </w:pPr>
            <w:r w:rsidRPr="00C81F80">
              <w:rPr>
                <w:rFonts w:cstheme="minorHAnsi"/>
                <w:sz w:val="24"/>
                <w:szCs w:val="24"/>
              </w:rPr>
              <w:t>Placental Previa</w:t>
            </w:r>
          </w:p>
        </w:tc>
        <w:tc>
          <w:tcPr>
            <w:tcW w:w="1859" w:type="dxa"/>
          </w:tcPr>
          <w:p w14:paraId="65EB09E3" w14:textId="77777777" w:rsidR="00F27DC2" w:rsidRPr="00C81F80" w:rsidRDefault="00F27DC2" w:rsidP="00172234">
            <w:pPr>
              <w:rPr>
                <w:rFonts w:cstheme="minorHAnsi"/>
                <w:sz w:val="24"/>
                <w:szCs w:val="24"/>
              </w:rPr>
            </w:pPr>
          </w:p>
        </w:tc>
        <w:tc>
          <w:tcPr>
            <w:tcW w:w="1860" w:type="dxa"/>
          </w:tcPr>
          <w:p w14:paraId="04E724F5" w14:textId="77777777" w:rsidR="00F27DC2" w:rsidRPr="00C81F80" w:rsidRDefault="00F27DC2" w:rsidP="00172234">
            <w:pPr>
              <w:rPr>
                <w:rFonts w:cstheme="minorHAnsi"/>
                <w:sz w:val="24"/>
                <w:szCs w:val="24"/>
              </w:rPr>
            </w:pPr>
            <w:r w:rsidRPr="00C81F80">
              <w:rPr>
                <w:rFonts w:cstheme="minorHAnsi"/>
                <w:sz w:val="24"/>
                <w:szCs w:val="24"/>
              </w:rPr>
              <w:t>160 (0.41%)</w:t>
            </w:r>
          </w:p>
        </w:tc>
        <w:tc>
          <w:tcPr>
            <w:tcW w:w="1838" w:type="dxa"/>
          </w:tcPr>
          <w:p w14:paraId="3281762A" w14:textId="77777777" w:rsidR="00F27DC2" w:rsidRPr="00C81F80" w:rsidRDefault="00F27DC2" w:rsidP="00172234">
            <w:pPr>
              <w:rPr>
                <w:rFonts w:cstheme="minorHAnsi"/>
                <w:sz w:val="24"/>
                <w:szCs w:val="24"/>
              </w:rPr>
            </w:pPr>
            <w:r w:rsidRPr="00C81F80">
              <w:rPr>
                <w:rFonts w:cstheme="minorHAnsi"/>
                <w:sz w:val="24"/>
                <w:szCs w:val="24"/>
              </w:rPr>
              <w:t>3 (1.5%)</w:t>
            </w:r>
          </w:p>
        </w:tc>
        <w:tc>
          <w:tcPr>
            <w:tcW w:w="1644" w:type="dxa"/>
          </w:tcPr>
          <w:p w14:paraId="2B9EF4B6" w14:textId="77777777" w:rsidR="00F27DC2" w:rsidRPr="00C81F80" w:rsidRDefault="00F27DC2" w:rsidP="00172234">
            <w:pPr>
              <w:rPr>
                <w:rFonts w:cstheme="minorHAnsi"/>
                <w:sz w:val="24"/>
                <w:szCs w:val="24"/>
              </w:rPr>
            </w:pPr>
            <w:r w:rsidRPr="00C81F80">
              <w:rPr>
                <w:rFonts w:cstheme="minorHAnsi"/>
                <w:sz w:val="24"/>
                <w:szCs w:val="24"/>
              </w:rPr>
              <w:t>0.020</w:t>
            </w:r>
          </w:p>
        </w:tc>
      </w:tr>
      <w:tr w:rsidR="00F27DC2" w:rsidRPr="00C81F80" w14:paraId="41AE7439" w14:textId="77777777" w:rsidTr="00A54E8F">
        <w:tc>
          <w:tcPr>
            <w:tcW w:w="2041" w:type="dxa"/>
          </w:tcPr>
          <w:p w14:paraId="12CF0580" w14:textId="77777777" w:rsidR="00F27DC2" w:rsidRPr="00C81F80" w:rsidRDefault="00F27DC2" w:rsidP="00172234">
            <w:pPr>
              <w:rPr>
                <w:rFonts w:cstheme="minorHAnsi"/>
                <w:sz w:val="24"/>
                <w:szCs w:val="24"/>
              </w:rPr>
            </w:pPr>
            <w:r w:rsidRPr="00C81F80">
              <w:rPr>
                <w:rFonts w:cstheme="minorHAnsi"/>
                <w:sz w:val="24"/>
                <w:szCs w:val="24"/>
              </w:rPr>
              <w:t>Multiple Birth</w:t>
            </w:r>
          </w:p>
        </w:tc>
        <w:tc>
          <w:tcPr>
            <w:tcW w:w="1859" w:type="dxa"/>
          </w:tcPr>
          <w:p w14:paraId="2B12AC29" w14:textId="77777777" w:rsidR="00F27DC2" w:rsidRPr="00C81F80" w:rsidRDefault="00F27DC2" w:rsidP="00172234">
            <w:pPr>
              <w:rPr>
                <w:rFonts w:cstheme="minorHAnsi"/>
                <w:sz w:val="24"/>
                <w:szCs w:val="24"/>
              </w:rPr>
            </w:pPr>
          </w:p>
        </w:tc>
        <w:tc>
          <w:tcPr>
            <w:tcW w:w="1860" w:type="dxa"/>
          </w:tcPr>
          <w:p w14:paraId="06635E44" w14:textId="77777777" w:rsidR="00F27DC2" w:rsidRPr="00C81F80" w:rsidRDefault="00F27DC2" w:rsidP="00172234">
            <w:pPr>
              <w:rPr>
                <w:rFonts w:cstheme="minorHAnsi"/>
                <w:sz w:val="24"/>
                <w:szCs w:val="24"/>
              </w:rPr>
            </w:pPr>
            <w:r w:rsidRPr="00C81F80">
              <w:rPr>
                <w:rFonts w:cstheme="minorHAnsi"/>
                <w:sz w:val="24"/>
                <w:szCs w:val="24"/>
              </w:rPr>
              <w:t>290 (0.74)</w:t>
            </w:r>
          </w:p>
        </w:tc>
        <w:tc>
          <w:tcPr>
            <w:tcW w:w="1838" w:type="dxa"/>
          </w:tcPr>
          <w:p w14:paraId="2D24011D" w14:textId="77777777" w:rsidR="00F27DC2" w:rsidRPr="00C81F80" w:rsidRDefault="00F27DC2" w:rsidP="00172234">
            <w:pPr>
              <w:rPr>
                <w:rFonts w:cstheme="minorHAnsi"/>
                <w:sz w:val="24"/>
                <w:szCs w:val="24"/>
              </w:rPr>
            </w:pPr>
            <w:r w:rsidRPr="00C81F80">
              <w:rPr>
                <w:rFonts w:cstheme="minorHAnsi"/>
                <w:sz w:val="24"/>
                <w:szCs w:val="24"/>
              </w:rPr>
              <w:t>5 (2.4%)</w:t>
            </w:r>
          </w:p>
        </w:tc>
        <w:tc>
          <w:tcPr>
            <w:tcW w:w="1644" w:type="dxa"/>
          </w:tcPr>
          <w:p w14:paraId="594B8808" w14:textId="77777777" w:rsidR="00F27DC2" w:rsidRPr="00C81F80" w:rsidRDefault="00F27DC2" w:rsidP="00172234">
            <w:pPr>
              <w:rPr>
                <w:rFonts w:cstheme="minorHAnsi"/>
                <w:sz w:val="24"/>
                <w:szCs w:val="24"/>
              </w:rPr>
            </w:pPr>
            <w:r w:rsidRPr="00C81F80">
              <w:rPr>
                <w:rFonts w:cstheme="minorHAnsi"/>
                <w:sz w:val="24"/>
                <w:szCs w:val="24"/>
              </w:rPr>
              <w:t>0.006</w:t>
            </w:r>
          </w:p>
        </w:tc>
      </w:tr>
      <w:tr w:rsidR="00F27DC2" w:rsidRPr="00C81F80" w14:paraId="6CE30FF5" w14:textId="77777777" w:rsidTr="00A54E8F">
        <w:tc>
          <w:tcPr>
            <w:tcW w:w="9242" w:type="dxa"/>
            <w:gridSpan w:val="5"/>
          </w:tcPr>
          <w:p w14:paraId="6DC9AC47" w14:textId="77777777" w:rsidR="00F27DC2" w:rsidRPr="00C81F80" w:rsidRDefault="00F27DC2" w:rsidP="00172234">
            <w:pPr>
              <w:rPr>
                <w:rFonts w:cstheme="minorHAnsi"/>
                <w:sz w:val="24"/>
                <w:szCs w:val="24"/>
              </w:rPr>
            </w:pPr>
            <w:r w:rsidRPr="00C81F80">
              <w:rPr>
                <w:rFonts w:cstheme="minorHAnsi"/>
                <w:b/>
                <w:sz w:val="24"/>
                <w:szCs w:val="24"/>
              </w:rPr>
              <w:t>Intra-partum measures</w:t>
            </w:r>
          </w:p>
        </w:tc>
      </w:tr>
      <w:tr w:rsidR="00F27DC2" w:rsidRPr="00C81F80" w14:paraId="1729D15F" w14:textId="77777777" w:rsidTr="00A54E8F">
        <w:tc>
          <w:tcPr>
            <w:tcW w:w="2041" w:type="dxa"/>
          </w:tcPr>
          <w:p w14:paraId="5DE8270F" w14:textId="77777777" w:rsidR="00F27DC2" w:rsidRPr="00C81F80" w:rsidRDefault="00F27DC2" w:rsidP="00172234">
            <w:pPr>
              <w:rPr>
                <w:rFonts w:cstheme="minorHAnsi"/>
                <w:sz w:val="24"/>
                <w:szCs w:val="24"/>
              </w:rPr>
            </w:pPr>
            <w:r w:rsidRPr="00C81F80">
              <w:rPr>
                <w:rFonts w:cstheme="minorHAnsi"/>
                <w:sz w:val="24"/>
                <w:szCs w:val="24"/>
              </w:rPr>
              <w:t>OP presentation</w:t>
            </w:r>
          </w:p>
        </w:tc>
        <w:tc>
          <w:tcPr>
            <w:tcW w:w="1859" w:type="dxa"/>
          </w:tcPr>
          <w:p w14:paraId="2E2F4A6F" w14:textId="77777777" w:rsidR="00F27DC2" w:rsidRPr="00C81F80" w:rsidRDefault="00F27DC2" w:rsidP="00172234">
            <w:pPr>
              <w:rPr>
                <w:rFonts w:cstheme="minorHAnsi"/>
                <w:sz w:val="24"/>
                <w:szCs w:val="24"/>
              </w:rPr>
            </w:pPr>
          </w:p>
        </w:tc>
        <w:tc>
          <w:tcPr>
            <w:tcW w:w="1860" w:type="dxa"/>
          </w:tcPr>
          <w:p w14:paraId="674751F3" w14:textId="77777777" w:rsidR="00F27DC2" w:rsidRPr="00C81F80" w:rsidRDefault="00F27DC2" w:rsidP="00172234">
            <w:pPr>
              <w:rPr>
                <w:rFonts w:cstheme="minorHAnsi"/>
                <w:sz w:val="24"/>
                <w:szCs w:val="24"/>
              </w:rPr>
            </w:pPr>
            <w:r w:rsidRPr="00C81F80">
              <w:rPr>
                <w:rFonts w:cstheme="minorHAnsi"/>
                <w:sz w:val="24"/>
                <w:szCs w:val="24"/>
              </w:rPr>
              <w:t>2512 (6.6%)</w:t>
            </w:r>
          </w:p>
        </w:tc>
        <w:tc>
          <w:tcPr>
            <w:tcW w:w="1838" w:type="dxa"/>
          </w:tcPr>
          <w:p w14:paraId="361FB803" w14:textId="77777777" w:rsidR="00F27DC2" w:rsidRPr="00C81F80" w:rsidRDefault="00F27DC2" w:rsidP="00172234">
            <w:pPr>
              <w:rPr>
                <w:rFonts w:cstheme="minorHAnsi"/>
                <w:sz w:val="24"/>
                <w:szCs w:val="24"/>
              </w:rPr>
            </w:pPr>
            <w:r w:rsidRPr="00C81F80">
              <w:rPr>
                <w:rFonts w:cstheme="minorHAnsi"/>
                <w:sz w:val="24"/>
                <w:szCs w:val="24"/>
              </w:rPr>
              <w:t>34 (16.8%)</w:t>
            </w:r>
          </w:p>
        </w:tc>
        <w:tc>
          <w:tcPr>
            <w:tcW w:w="1644" w:type="dxa"/>
          </w:tcPr>
          <w:p w14:paraId="79E311AB"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62E7BA7D" w14:textId="77777777" w:rsidTr="00A54E8F">
        <w:tc>
          <w:tcPr>
            <w:tcW w:w="2041" w:type="dxa"/>
          </w:tcPr>
          <w:p w14:paraId="3A51F3EB" w14:textId="77777777" w:rsidR="00F27DC2" w:rsidRPr="00C81F80" w:rsidRDefault="00F27DC2" w:rsidP="00172234">
            <w:pPr>
              <w:rPr>
                <w:rFonts w:cstheme="minorHAnsi"/>
                <w:sz w:val="24"/>
                <w:szCs w:val="24"/>
              </w:rPr>
            </w:pPr>
            <w:r w:rsidRPr="00C81F80">
              <w:rPr>
                <w:rFonts w:cstheme="minorHAnsi"/>
                <w:sz w:val="24"/>
                <w:szCs w:val="24"/>
              </w:rPr>
              <w:t>Breech Presentation</w:t>
            </w:r>
          </w:p>
        </w:tc>
        <w:tc>
          <w:tcPr>
            <w:tcW w:w="1859" w:type="dxa"/>
          </w:tcPr>
          <w:p w14:paraId="75074001" w14:textId="77777777" w:rsidR="00F27DC2" w:rsidRPr="00C81F80" w:rsidRDefault="00F27DC2" w:rsidP="00172234">
            <w:pPr>
              <w:rPr>
                <w:rFonts w:cstheme="minorHAnsi"/>
                <w:sz w:val="24"/>
                <w:szCs w:val="24"/>
              </w:rPr>
            </w:pPr>
          </w:p>
        </w:tc>
        <w:tc>
          <w:tcPr>
            <w:tcW w:w="1860" w:type="dxa"/>
          </w:tcPr>
          <w:p w14:paraId="322F6B10" w14:textId="77777777" w:rsidR="00F27DC2" w:rsidRPr="00C81F80" w:rsidRDefault="00F27DC2" w:rsidP="00172234">
            <w:pPr>
              <w:rPr>
                <w:rFonts w:cstheme="minorHAnsi"/>
                <w:sz w:val="24"/>
                <w:szCs w:val="24"/>
              </w:rPr>
            </w:pPr>
            <w:r w:rsidRPr="00C81F80">
              <w:rPr>
                <w:rFonts w:cstheme="minorHAnsi"/>
                <w:sz w:val="24"/>
                <w:szCs w:val="24"/>
              </w:rPr>
              <w:t>1023 (2.7%)</w:t>
            </w:r>
          </w:p>
        </w:tc>
        <w:tc>
          <w:tcPr>
            <w:tcW w:w="1838" w:type="dxa"/>
          </w:tcPr>
          <w:p w14:paraId="602B12A9" w14:textId="77777777" w:rsidR="00F27DC2" w:rsidRPr="00C81F80" w:rsidRDefault="00F27DC2" w:rsidP="00172234">
            <w:pPr>
              <w:rPr>
                <w:rFonts w:cstheme="minorHAnsi"/>
                <w:sz w:val="24"/>
                <w:szCs w:val="24"/>
              </w:rPr>
            </w:pPr>
            <w:r w:rsidRPr="00C81F80">
              <w:rPr>
                <w:rFonts w:cstheme="minorHAnsi"/>
                <w:sz w:val="24"/>
                <w:szCs w:val="24"/>
              </w:rPr>
              <w:t>31 (15.3%)</w:t>
            </w:r>
          </w:p>
        </w:tc>
        <w:tc>
          <w:tcPr>
            <w:tcW w:w="1644" w:type="dxa"/>
          </w:tcPr>
          <w:p w14:paraId="6F77D308"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3A715673" w14:textId="77777777" w:rsidTr="00A54E8F">
        <w:tc>
          <w:tcPr>
            <w:tcW w:w="2041" w:type="dxa"/>
          </w:tcPr>
          <w:p w14:paraId="6EEA2C7E" w14:textId="77777777" w:rsidR="00F27DC2" w:rsidRPr="00C81F80" w:rsidRDefault="00F27DC2" w:rsidP="00172234">
            <w:pPr>
              <w:rPr>
                <w:rFonts w:cstheme="minorHAnsi"/>
                <w:sz w:val="24"/>
                <w:szCs w:val="24"/>
              </w:rPr>
            </w:pPr>
            <w:r w:rsidRPr="00C81F80">
              <w:rPr>
                <w:rFonts w:cstheme="minorHAnsi"/>
                <w:sz w:val="24"/>
                <w:szCs w:val="24"/>
              </w:rPr>
              <w:t>ROM&gt;12 hours</w:t>
            </w:r>
          </w:p>
        </w:tc>
        <w:tc>
          <w:tcPr>
            <w:tcW w:w="1859" w:type="dxa"/>
          </w:tcPr>
          <w:p w14:paraId="28B9CADF" w14:textId="77777777" w:rsidR="00F27DC2" w:rsidRPr="00C81F80" w:rsidRDefault="00F27DC2" w:rsidP="00172234">
            <w:pPr>
              <w:rPr>
                <w:rFonts w:cstheme="minorHAnsi"/>
                <w:sz w:val="24"/>
                <w:szCs w:val="24"/>
              </w:rPr>
            </w:pPr>
          </w:p>
        </w:tc>
        <w:tc>
          <w:tcPr>
            <w:tcW w:w="1860" w:type="dxa"/>
          </w:tcPr>
          <w:p w14:paraId="7AA89278" w14:textId="77777777" w:rsidR="00F27DC2" w:rsidRPr="00C81F80" w:rsidRDefault="00F27DC2" w:rsidP="00172234">
            <w:pPr>
              <w:rPr>
                <w:rFonts w:cstheme="minorHAnsi"/>
                <w:sz w:val="24"/>
                <w:szCs w:val="24"/>
              </w:rPr>
            </w:pPr>
            <w:r w:rsidRPr="00C81F80">
              <w:rPr>
                <w:rFonts w:cstheme="minorHAnsi"/>
                <w:sz w:val="24"/>
                <w:szCs w:val="24"/>
              </w:rPr>
              <w:t>5706 (16.5%)</w:t>
            </w:r>
          </w:p>
        </w:tc>
        <w:tc>
          <w:tcPr>
            <w:tcW w:w="1838" w:type="dxa"/>
          </w:tcPr>
          <w:p w14:paraId="3007EE0C" w14:textId="77777777" w:rsidR="00F27DC2" w:rsidRPr="00C81F80" w:rsidRDefault="00F27DC2" w:rsidP="00172234">
            <w:pPr>
              <w:rPr>
                <w:rFonts w:cstheme="minorHAnsi"/>
                <w:sz w:val="24"/>
                <w:szCs w:val="24"/>
              </w:rPr>
            </w:pPr>
            <w:r w:rsidRPr="00C81F80">
              <w:rPr>
                <w:rFonts w:cstheme="minorHAnsi"/>
                <w:sz w:val="24"/>
                <w:szCs w:val="24"/>
              </w:rPr>
              <w:t>50 (30.5%)</w:t>
            </w:r>
          </w:p>
        </w:tc>
        <w:tc>
          <w:tcPr>
            <w:tcW w:w="1644" w:type="dxa"/>
          </w:tcPr>
          <w:p w14:paraId="3B43FDEE"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AFD55A9" w14:textId="77777777" w:rsidTr="00A54E8F">
        <w:tc>
          <w:tcPr>
            <w:tcW w:w="2041" w:type="dxa"/>
          </w:tcPr>
          <w:p w14:paraId="290E3C17" w14:textId="77777777" w:rsidR="00F27DC2" w:rsidRPr="00C81F80" w:rsidRDefault="00F27DC2" w:rsidP="00172234">
            <w:pPr>
              <w:rPr>
                <w:rFonts w:cstheme="minorHAnsi"/>
                <w:sz w:val="24"/>
                <w:szCs w:val="24"/>
              </w:rPr>
            </w:pPr>
            <w:r w:rsidRPr="00C81F80">
              <w:rPr>
                <w:rFonts w:cstheme="minorHAnsi"/>
                <w:sz w:val="24"/>
                <w:szCs w:val="24"/>
              </w:rPr>
              <w:t>Caesarean Section</w:t>
            </w:r>
          </w:p>
        </w:tc>
        <w:tc>
          <w:tcPr>
            <w:tcW w:w="1859" w:type="dxa"/>
          </w:tcPr>
          <w:p w14:paraId="22240EAE" w14:textId="77777777" w:rsidR="00F27DC2" w:rsidRPr="00C81F80" w:rsidRDefault="00F27DC2" w:rsidP="00172234">
            <w:pPr>
              <w:rPr>
                <w:rFonts w:cstheme="minorHAnsi"/>
                <w:sz w:val="24"/>
                <w:szCs w:val="24"/>
              </w:rPr>
            </w:pPr>
          </w:p>
        </w:tc>
        <w:tc>
          <w:tcPr>
            <w:tcW w:w="1860" w:type="dxa"/>
          </w:tcPr>
          <w:p w14:paraId="5C53F842" w14:textId="77777777" w:rsidR="00F27DC2" w:rsidRPr="00C81F80" w:rsidRDefault="00F27DC2" w:rsidP="00172234">
            <w:pPr>
              <w:rPr>
                <w:rFonts w:cstheme="minorHAnsi"/>
                <w:sz w:val="24"/>
                <w:szCs w:val="24"/>
              </w:rPr>
            </w:pPr>
            <w:r w:rsidRPr="00C81F80">
              <w:rPr>
                <w:rFonts w:cstheme="minorHAnsi"/>
                <w:sz w:val="24"/>
                <w:szCs w:val="24"/>
              </w:rPr>
              <w:t>2076 (5.3%)</w:t>
            </w:r>
          </w:p>
        </w:tc>
        <w:tc>
          <w:tcPr>
            <w:tcW w:w="1838" w:type="dxa"/>
          </w:tcPr>
          <w:p w14:paraId="1C67EE05" w14:textId="77777777" w:rsidR="00F27DC2" w:rsidRPr="00C81F80" w:rsidRDefault="00F27DC2" w:rsidP="00172234">
            <w:pPr>
              <w:rPr>
                <w:rFonts w:cstheme="minorHAnsi"/>
                <w:sz w:val="24"/>
                <w:szCs w:val="24"/>
              </w:rPr>
            </w:pPr>
            <w:r w:rsidRPr="00C81F80">
              <w:rPr>
                <w:rFonts w:cstheme="minorHAnsi"/>
                <w:sz w:val="24"/>
                <w:szCs w:val="24"/>
              </w:rPr>
              <w:t>38 (18.2%)</w:t>
            </w:r>
          </w:p>
        </w:tc>
        <w:tc>
          <w:tcPr>
            <w:tcW w:w="1644" w:type="dxa"/>
          </w:tcPr>
          <w:p w14:paraId="5A22FAD3"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99F8590" w14:textId="77777777" w:rsidTr="00A54E8F">
        <w:tc>
          <w:tcPr>
            <w:tcW w:w="2041" w:type="dxa"/>
          </w:tcPr>
          <w:p w14:paraId="33CBE22D" w14:textId="77777777" w:rsidR="00F27DC2" w:rsidRPr="00C81F80" w:rsidRDefault="00F27DC2" w:rsidP="00172234">
            <w:pPr>
              <w:rPr>
                <w:rFonts w:cstheme="minorHAnsi"/>
                <w:sz w:val="24"/>
                <w:szCs w:val="24"/>
              </w:rPr>
            </w:pPr>
            <w:r w:rsidRPr="00C81F80">
              <w:rPr>
                <w:rFonts w:cstheme="minorHAnsi"/>
                <w:sz w:val="24"/>
                <w:szCs w:val="24"/>
              </w:rPr>
              <w:t>MIE**</w:t>
            </w:r>
          </w:p>
        </w:tc>
        <w:tc>
          <w:tcPr>
            <w:tcW w:w="1859" w:type="dxa"/>
          </w:tcPr>
          <w:p w14:paraId="2FB0B183" w14:textId="77777777" w:rsidR="00F27DC2" w:rsidRPr="00C81F80" w:rsidRDefault="00F27DC2" w:rsidP="00172234">
            <w:pPr>
              <w:rPr>
                <w:rFonts w:cstheme="minorHAnsi"/>
                <w:sz w:val="24"/>
                <w:szCs w:val="24"/>
              </w:rPr>
            </w:pPr>
          </w:p>
        </w:tc>
        <w:tc>
          <w:tcPr>
            <w:tcW w:w="1860" w:type="dxa"/>
          </w:tcPr>
          <w:p w14:paraId="2896CE46" w14:textId="77777777" w:rsidR="00F27DC2" w:rsidRPr="00C81F80" w:rsidRDefault="00F27DC2" w:rsidP="00172234">
            <w:pPr>
              <w:rPr>
                <w:rFonts w:cstheme="minorHAnsi"/>
                <w:sz w:val="24"/>
                <w:szCs w:val="24"/>
              </w:rPr>
            </w:pPr>
            <w:r w:rsidRPr="00C81F80">
              <w:rPr>
                <w:rFonts w:cstheme="minorHAnsi"/>
                <w:sz w:val="24"/>
                <w:szCs w:val="24"/>
              </w:rPr>
              <w:t>3000 (7.7%)</w:t>
            </w:r>
          </w:p>
        </w:tc>
        <w:tc>
          <w:tcPr>
            <w:tcW w:w="1838" w:type="dxa"/>
          </w:tcPr>
          <w:p w14:paraId="3C742B8C" w14:textId="77777777" w:rsidR="00F27DC2" w:rsidRPr="00C81F80" w:rsidRDefault="00F27DC2" w:rsidP="00172234">
            <w:pPr>
              <w:rPr>
                <w:rFonts w:cstheme="minorHAnsi"/>
                <w:sz w:val="24"/>
                <w:szCs w:val="24"/>
              </w:rPr>
            </w:pPr>
            <w:r w:rsidRPr="00C81F80">
              <w:rPr>
                <w:rFonts w:cstheme="minorHAnsi"/>
                <w:sz w:val="24"/>
                <w:szCs w:val="24"/>
              </w:rPr>
              <w:t>42 (20.1%)</w:t>
            </w:r>
          </w:p>
        </w:tc>
        <w:tc>
          <w:tcPr>
            <w:tcW w:w="1644" w:type="dxa"/>
          </w:tcPr>
          <w:p w14:paraId="4FB764B6"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60F78F35" w14:textId="77777777" w:rsidTr="00A54E8F">
        <w:tc>
          <w:tcPr>
            <w:tcW w:w="2041" w:type="dxa"/>
          </w:tcPr>
          <w:p w14:paraId="07D3D14A" w14:textId="77777777" w:rsidR="00F27DC2" w:rsidRPr="00C81F80" w:rsidRDefault="00F27DC2" w:rsidP="00172234">
            <w:pPr>
              <w:rPr>
                <w:rFonts w:cstheme="minorHAnsi"/>
                <w:sz w:val="24"/>
                <w:szCs w:val="24"/>
              </w:rPr>
            </w:pPr>
            <w:r w:rsidRPr="00C81F80">
              <w:rPr>
                <w:rFonts w:cstheme="minorHAnsi"/>
                <w:sz w:val="24"/>
                <w:szCs w:val="24"/>
              </w:rPr>
              <w:lastRenderedPageBreak/>
              <w:t>Nuchal cord</w:t>
            </w:r>
          </w:p>
        </w:tc>
        <w:tc>
          <w:tcPr>
            <w:tcW w:w="1859" w:type="dxa"/>
          </w:tcPr>
          <w:p w14:paraId="6410AD8B" w14:textId="77777777" w:rsidR="00F27DC2" w:rsidRPr="00C81F80" w:rsidRDefault="00F27DC2" w:rsidP="00172234">
            <w:pPr>
              <w:rPr>
                <w:rFonts w:cstheme="minorHAnsi"/>
                <w:sz w:val="24"/>
                <w:szCs w:val="24"/>
              </w:rPr>
            </w:pPr>
          </w:p>
        </w:tc>
        <w:tc>
          <w:tcPr>
            <w:tcW w:w="1860" w:type="dxa"/>
          </w:tcPr>
          <w:p w14:paraId="6EDE8708" w14:textId="77777777" w:rsidR="00F27DC2" w:rsidRPr="00C81F80" w:rsidRDefault="00F27DC2" w:rsidP="00172234">
            <w:pPr>
              <w:rPr>
                <w:rFonts w:cstheme="minorHAnsi"/>
                <w:sz w:val="24"/>
                <w:szCs w:val="24"/>
              </w:rPr>
            </w:pPr>
            <w:r w:rsidRPr="00C81F80">
              <w:rPr>
                <w:rFonts w:cstheme="minorHAnsi"/>
                <w:sz w:val="24"/>
                <w:szCs w:val="24"/>
              </w:rPr>
              <w:t>10,225 (26.3%)</w:t>
            </w:r>
          </w:p>
        </w:tc>
        <w:tc>
          <w:tcPr>
            <w:tcW w:w="1838" w:type="dxa"/>
          </w:tcPr>
          <w:p w14:paraId="69EF406E" w14:textId="77777777" w:rsidR="00F27DC2" w:rsidRPr="00C81F80" w:rsidRDefault="00F27DC2" w:rsidP="00172234">
            <w:pPr>
              <w:rPr>
                <w:rFonts w:cstheme="minorHAnsi"/>
                <w:sz w:val="24"/>
                <w:szCs w:val="24"/>
              </w:rPr>
            </w:pPr>
            <w:r w:rsidRPr="00C81F80">
              <w:rPr>
                <w:rFonts w:cstheme="minorHAnsi"/>
                <w:sz w:val="24"/>
                <w:szCs w:val="24"/>
              </w:rPr>
              <w:t>52 (24.9%)</w:t>
            </w:r>
          </w:p>
        </w:tc>
        <w:tc>
          <w:tcPr>
            <w:tcW w:w="1644" w:type="dxa"/>
          </w:tcPr>
          <w:p w14:paraId="1A87A5FD" w14:textId="77777777" w:rsidR="00F27DC2" w:rsidRPr="00C81F80" w:rsidRDefault="00F27DC2" w:rsidP="00172234">
            <w:pPr>
              <w:rPr>
                <w:rFonts w:cstheme="minorHAnsi"/>
                <w:sz w:val="24"/>
                <w:szCs w:val="24"/>
              </w:rPr>
            </w:pPr>
            <w:r w:rsidRPr="00C81F80">
              <w:rPr>
                <w:rFonts w:cstheme="minorHAnsi"/>
                <w:sz w:val="24"/>
                <w:szCs w:val="24"/>
              </w:rPr>
              <w:t>0.636</w:t>
            </w:r>
          </w:p>
        </w:tc>
      </w:tr>
      <w:tr w:rsidR="00F27DC2" w:rsidRPr="00C81F80" w14:paraId="6F03A1AF" w14:textId="77777777" w:rsidTr="00A54E8F">
        <w:tc>
          <w:tcPr>
            <w:tcW w:w="2041" w:type="dxa"/>
          </w:tcPr>
          <w:p w14:paraId="143DDC38" w14:textId="77777777" w:rsidR="00F27DC2" w:rsidRPr="00C81F80" w:rsidRDefault="00F27DC2" w:rsidP="00172234">
            <w:pPr>
              <w:rPr>
                <w:rFonts w:cstheme="minorHAnsi"/>
                <w:sz w:val="24"/>
                <w:szCs w:val="24"/>
              </w:rPr>
            </w:pPr>
            <w:r w:rsidRPr="00C81F80">
              <w:rPr>
                <w:rFonts w:cstheme="minorHAnsi"/>
                <w:sz w:val="24"/>
                <w:szCs w:val="24"/>
              </w:rPr>
              <w:t>Prolapsed cord</w:t>
            </w:r>
          </w:p>
        </w:tc>
        <w:tc>
          <w:tcPr>
            <w:tcW w:w="1859" w:type="dxa"/>
          </w:tcPr>
          <w:p w14:paraId="2435FC67" w14:textId="77777777" w:rsidR="00F27DC2" w:rsidRPr="00C81F80" w:rsidRDefault="00F27DC2" w:rsidP="00172234">
            <w:pPr>
              <w:rPr>
                <w:rFonts w:cstheme="minorHAnsi"/>
                <w:sz w:val="24"/>
                <w:szCs w:val="24"/>
              </w:rPr>
            </w:pPr>
          </w:p>
        </w:tc>
        <w:tc>
          <w:tcPr>
            <w:tcW w:w="1860" w:type="dxa"/>
          </w:tcPr>
          <w:p w14:paraId="4620CDC4" w14:textId="77777777" w:rsidR="00F27DC2" w:rsidRPr="00C81F80" w:rsidRDefault="00F27DC2" w:rsidP="00172234">
            <w:pPr>
              <w:rPr>
                <w:rFonts w:cstheme="minorHAnsi"/>
                <w:sz w:val="24"/>
                <w:szCs w:val="24"/>
              </w:rPr>
            </w:pPr>
            <w:r w:rsidRPr="00C81F80">
              <w:rPr>
                <w:rFonts w:cstheme="minorHAnsi"/>
                <w:sz w:val="24"/>
                <w:szCs w:val="24"/>
              </w:rPr>
              <w:t>311 (0.8%)</w:t>
            </w:r>
          </w:p>
        </w:tc>
        <w:tc>
          <w:tcPr>
            <w:tcW w:w="1838" w:type="dxa"/>
          </w:tcPr>
          <w:p w14:paraId="7382A394" w14:textId="77777777" w:rsidR="00F27DC2" w:rsidRPr="00C81F80" w:rsidRDefault="00F27DC2" w:rsidP="00172234">
            <w:pPr>
              <w:rPr>
                <w:rFonts w:cstheme="minorHAnsi"/>
                <w:sz w:val="24"/>
                <w:szCs w:val="24"/>
              </w:rPr>
            </w:pPr>
            <w:r w:rsidRPr="00C81F80">
              <w:rPr>
                <w:rFonts w:cstheme="minorHAnsi"/>
                <w:sz w:val="24"/>
                <w:szCs w:val="24"/>
              </w:rPr>
              <w:t>12 (5.7%)</w:t>
            </w:r>
          </w:p>
        </w:tc>
        <w:tc>
          <w:tcPr>
            <w:tcW w:w="1644" w:type="dxa"/>
          </w:tcPr>
          <w:p w14:paraId="75CA5AA0"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3A7F0FF" w14:textId="77777777" w:rsidTr="00A54E8F">
        <w:tc>
          <w:tcPr>
            <w:tcW w:w="2041" w:type="dxa"/>
          </w:tcPr>
          <w:p w14:paraId="795EB6A0" w14:textId="77777777" w:rsidR="00F27DC2" w:rsidRPr="00C81F80" w:rsidRDefault="00F27DC2" w:rsidP="00172234">
            <w:pPr>
              <w:rPr>
                <w:rFonts w:cstheme="minorHAnsi"/>
                <w:sz w:val="24"/>
                <w:szCs w:val="24"/>
              </w:rPr>
            </w:pPr>
            <w:r w:rsidRPr="00C81F80">
              <w:rPr>
                <w:rFonts w:cstheme="minorHAnsi"/>
                <w:sz w:val="24"/>
                <w:szCs w:val="24"/>
              </w:rPr>
              <w:t>Onset</w:t>
            </w:r>
          </w:p>
        </w:tc>
        <w:tc>
          <w:tcPr>
            <w:tcW w:w="1859" w:type="dxa"/>
          </w:tcPr>
          <w:p w14:paraId="4191024C" w14:textId="77777777" w:rsidR="00F27DC2" w:rsidRPr="00C81F80" w:rsidRDefault="00F27DC2" w:rsidP="00172234">
            <w:pPr>
              <w:rPr>
                <w:rFonts w:cstheme="minorHAnsi"/>
                <w:sz w:val="24"/>
                <w:szCs w:val="24"/>
              </w:rPr>
            </w:pPr>
            <w:r w:rsidRPr="00C81F80">
              <w:rPr>
                <w:rFonts w:cstheme="minorHAnsi"/>
                <w:sz w:val="24"/>
                <w:szCs w:val="24"/>
              </w:rPr>
              <w:t>No Labour</w:t>
            </w:r>
          </w:p>
        </w:tc>
        <w:tc>
          <w:tcPr>
            <w:tcW w:w="1860" w:type="dxa"/>
          </w:tcPr>
          <w:p w14:paraId="73120648" w14:textId="77777777" w:rsidR="00F27DC2" w:rsidRPr="00C81F80" w:rsidRDefault="00F27DC2" w:rsidP="00172234">
            <w:pPr>
              <w:rPr>
                <w:rFonts w:cstheme="minorHAnsi"/>
                <w:sz w:val="24"/>
                <w:szCs w:val="24"/>
              </w:rPr>
            </w:pPr>
            <w:r w:rsidRPr="00C81F80">
              <w:rPr>
                <w:rFonts w:cstheme="minorHAnsi"/>
                <w:sz w:val="24"/>
                <w:szCs w:val="24"/>
              </w:rPr>
              <w:t>1,146 (3.0%)</w:t>
            </w:r>
          </w:p>
        </w:tc>
        <w:tc>
          <w:tcPr>
            <w:tcW w:w="1838" w:type="dxa"/>
          </w:tcPr>
          <w:p w14:paraId="1587EED8" w14:textId="77777777" w:rsidR="00F27DC2" w:rsidRPr="00C81F80" w:rsidRDefault="00F27DC2" w:rsidP="00172234">
            <w:pPr>
              <w:rPr>
                <w:rFonts w:cstheme="minorHAnsi"/>
                <w:sz w:val="24"/>
                <w:szCs w:val="24"/>
              </w:rPr>
            </w:pPr>
            <w:r w:rsidRPr="00C81F80">
              <w:rPr>
                <w:rFonts w:cstheme="minorHAnsi"/>
                <w:sz w:val="24"/>
                <w:szCs w:val="24"/>
              </w:rPr>
              <w:t>12 (5.8%)</w:t>
            </w:r>
          </w:p>
        </w:tc>
        <w:tc>
          <w:tcPr>
            <w:tcW w:w="1644" w:type="dxa"/>
          </w:tcPr>
          <w:p w14:paraId="1AE2A385" w14:textId="77777777" w:rsidR="00F27DC2" w:rsidRPr="00C81F80" w:rsidRDefault="00F27DC2" w:rsidP="00172234">
            <w:pPr>
              <w:rPr>
                <w:rFonts w:cstheme="minorHAnsi"/>
                <w:sz w:val="24"/>
                <w:szCs w:val="24"/>
              </w:rPr>
            </w:pPr>
            <w:r w:rsidRPr="00C81F80">
              <w:rPr>
                <w:rFonts w:cstheme="minorHAnsi"/>
                <w:sz w:val="24"/>
                <w:szCs w:val="24"/>
              </w:rPr>
              <w:t>0.019</w:t>
            </w:r>
          </w:p>
        </w:tc>
      </w:tr>
      <w:tr w:rsidR="00F27DC2" w:rsidRPr="00C81F80" w14:paraId="0647FFDB" w14:textId="77777777" w:rsidTr="00A54E8F">
        <w:tc>
          <w:tcPr>
            <w:tcW w:w="2041" w:type="dxa"/>
          </w:tcPr>
          <w:p w14:paraId="5CD52BA5" w14:textId="77777777" w:rsidR="00F27DC2" w:rsidRPr="00C81F80" w:rsidRDefault="00F27DC2" w:rsidP="00172234">
            <w:pPr>
              <w:rPr>
                <w:rFonts w:cstheme="minorHAnsi"/>
                <w:sz w:val="24"/>
                <w:szCs w:val="24"/>
              </w:rPr>
            </w:pPr>
          </w:p>
        </w:tc>
        <w:tc>
          <w:tcPr>
            <w:tcW w:w="1859" w:type="dxa"/>
          </w:tcPr>
          <w:p w14:paraId="78F83DF1" w14:textId="77777777" w:rsidR="00F27DC2" w:rsidRPr="00C81F80" w:rsidRDefault="00F27DC2" w:rsidP="00172234">
            <w:pPr>
              <w:rPr>
                <w:rFonts w:cstheme="minorHAnsi"/>
                <w:sz w:val="24"/>
                <w:szCs w:val="24"/>
              </w:rPr>
            </w:pPr>
            <w:r w:rsidRPr="00C81F80">
              <w:rPr>
                <w:rFonts w:cstheme="minorHAnsi"/>
                <w:sz w:val="24"/>
                <w:szCs w:val="24"/>
              </w:rPr>
              <w:t>Spontaneous</w:t>
            </w:r>
          </w:p>
        </w:tc>
        <w:tc>
          <w:tcPr>
            <w:tcW w:w="1860" w:type="dxa"/>
          </w:tcPr>
          <w:p w14:paraId="666D410E" w14:textId="77777777" w:rsidR="00F27DC2" w:rsidRPr="00C81F80" w:rsidRDefault="00F27DC2" w:rsidP="00172234">
            <w:pPr>
              <w:rPr>
                <w:rFonts w:cstheme="minorHAnsi"/>
                <w:sz w:val="24"/>
                <w:szCs w:val="24"/>
              </w:rPr>
            </w:pPr>
            <w:r w:rsidRPr="00C81F80">
              <w:rPr>
                <w:rFonts w:cstheme="minorHAnsi"/>
                <w:sz w:val="24"/>
                <w:szCs w:val="24"/>
              </w:rPr>
              <w:t>35,124 (90.3%)</w:t>
            </w:r>
          </w:p>
        </w:tc>
        <w:tc>
          <w:tcPr>
            <w:tcW w:w="1838" w:type="dxa"/>
          </w:tcPr>
          <w:p w14:paraId="0865B5B1" w14:textId="77777777" w:rsidR="00F27DC2" w:rsidRPr="00C81F80" w:rsidRDefault="00F27DC2" w:rsidP="00172234">
            <w:pPr>
              <w:rPr>
                <w:rFonts w:cstheme="minorHAnsi"/>
                <w:sz w:val="24"/>
                <w:szCs w:val="24"/>
              </w:rPr>
            </w:pPr>
            <w:r w:rsidRPr="00C81F80">
              <w:rPr>
                <w:rFonts w:cstheme="minorHAnsi"/>
                <w:sz w:val="24"/>
                <w:szCs w:val="24"/>
              </w:rPr>
              <w:t>177 (85.1%)</w:t>
            </w:r>
          </w:p>
        </w:tc>
        <w:tc>
          <w:tcPr>
            <w:tcW w:w="1644" w:type="dxa"/>
          </w:tcPr>
          <w:p w14:paraId="40F80797" w14:textId="77777777" w:rsidR="00F27DC2" w:rsidRPr="00C81F80" w:rsidRDefault="00F27DC2" w:rsidP="00172234">
            <w:pPr>
              <w:rPr>
                <w:rFonts w:cstheme="minorHAnsi"/>
                <w:sz w:val="24"/>
                <w:szCs w:val="24"/>
              </w:rPr>
            </w:pPr>
          </w:p>
        </w:tc>
      </w:tr>
      <w:tr w:rsidR="00F27DC2" w:rsidRPr="00C81F80" w14:paraId="1AA3AA95" w14:textId="77777777" w:rsidTr="00A54E8F">
        <w:tc>
          <w:tcPr>
            <w:tcW w:w="2041" w:type="dxa"/>
          </w:tcPr>
          <w:p w14:paraId="132F196D" w14:textId="77777777" w:rsidR="00F27DC2" w:rsidRPr="00C81F80" w:rsidRDefault="00F27DC2" w:rsidP="00172234">
            <w:pPr>
              <w:rPr>
                <w:rFonts w:cstheme="minorHAnsi"/>
                <w:sz w:val="24"/>
                <w:szCs w:val="24"/>
              </w:rPr>
            </w:pPr>
          </w:p>
        </w:tc>
        <w:tc>
          <w:tcPr>
            <w:tcW w:w="1859" w:type="dxa"/>
          </w:tcPr>
          <w:p w14:paraId="10EF2C2A" w14:textId="77777777" w:rsidR="00F27DC2" w:rsidRPr="00C81F80" w:rsidRDefault="00F27DC2" w:rsidP="00172234">
            <w:pPr>
              <w:rPr>
                <w:rFonts w:cstheme="minorHAnsi"/>
                <w:sz w:val="24"/>
                <w:szCs w:val="24"/>
              </w:rPr>
            </w:pPr>
            <w:r w:rsidRPr="00C81F80">
              <w:rPr>
                <w:rFonts w:cstheme="minorHAnsi"/>
                <w:sz w:val="24"/>
                <w:szCs w:val="24"/>
              </w:rPr>
              <w:t>Induced</w:t>
            </w:r>
          </w:p>
        </w:tc>
        <w:tc>
          <w:tcPr>
            <w:tcW w:w="1860" w:type="dxa"/>
          </w:tcPr>
          <w:p w14:paraId="427DF843" w14:textId="77777777" w:rsidR="00F27DC2" w:rsidRPr="00C81F80" w:rsidRDefault="00F27DC2" w:rsidP="00172234">
            <w:pPr>
              <w:rPr>
                <w:rFonts w:cstheme="minorHAnsi"/>
                <w:sz w:val="24"/>
                <w:szCs w:val="24"/>
              </w:rPr>
            </w:pPr>
            <w:r w:rsidRPr="00C81F80">
              <w:rPr>
                <w:rFonts w:cstheme="minorHAnsi"/>
                <w:sz w:val="24"/>
                <w:szCs w:val="24"/>
              </w:rPr>
              <w:t>2636 (6.8%)</w:t>
            </w:r>
          </w:p>
        </w:tc>
        <w:tc>
          <w:tcPr>
            <w:tcW w:w="1838" w:type="dxa"/>
          </w:tcPr>
          <w:p w14:paraId="75A9F43C" w14:textId="77777777" w:rsidR="00F27DC2" w:rsidRPr="00C81F80" w:rsidRDefault="00F27DC2" w:rsidP="00172234">
            <w:pPr>
              <w:rPr>
                <w:rFonts w:cstheme="minorHAnsi"/>
                <w:sz w:val="24"/>
                <w:szCs w:val="24"/>
              </w:rPr>
            </w:pPr>
            <w:r w:rsidRPr="00C81F80">
              <w:rPr>
                <w:rFonts w:cstheme="minorHAnsi"/>
                <w:sz w:val="24"/>
                <w:szCs w:val="24"/>
              </w:rPr>
              <w:t>19 (9.1%)</w:t>
            </w:r>
          </w:p>
        </w:tc>
        <w:tc>
          <w:tcPr>
            <w:tcW w:w="1644" w:type="dxa"/>
          </w:tcPr>
          <w:p w14:paraId="140B9018" w14:textId="77777777" w:rsidR="00F27DC2" w:rsidRPr="00C81F80" w:rsidRDefault="00F27DC2" w:rsidP="00172234">
            <w:pPr>
              <w:rPr>
                <w:rFonts w:cstheme="minorHAnsi"/>
                <w:sz w:val="24"/>
                <w:szCs w:val="24"/>
              </w:rPr>
            </w:pPr>
            <w:r w:rsidRPr="00C81F80">
              <w:rPr>
                <w:rFonts w:cstheme="minorHAnsi"/>
                <w:sz w:val="24"/>
                <w:szCs w:val="24"/>
              </w:rPr>
              <w:t>0.019</w:t>
            </w:r>
          </w:p>
        </w:tc>
      </w:tr>
      <w:tr w:rsidR="00F27DC2" w:rsidRPr="00C81F80" w14:paraId="024006F0" w14:textId="77777777" w:rsidTr="00A54E8F">
        <w:tc>
          <w:tcPr>
            <w:tcW w:w="2041" w:type="dxa"/>
          </w:tcPr>
          <w:p w14:paraId="13D3E302" w14:textId="77777777" w:rsidR="00F27DC2" w:rsidRPr="00C81F80" w:rsidRDefault="00F27DC2" w:rsidP="00172234">
            <w:pPr>
              <w:rPr>
                <w:rFonts w:cstheme="minorHAnsi"/>
                <w:sz w:val="24"/>
                <w:szCs w:val="24"/>
              </w:rPr>
            </w:pPr>
            <w:r w:rsidRPr="00C81F80">
              <w:rPr>
                <w:rFonts w:cstheme="minorHAnsi"/>
                <w:sz w:val="24"/>
                <w:szCs w:val="24"/>
              </w:rPr>
              <w:t>Shoulder Dystocia</w:t>
            </w:r>
          </w:p>
        </w:tc>
        <w:tc>
          <w:tcPr>
            <w:tcW w:w="1859" w:type="dxa"/>
          </w:tcPr>
          <w:p w14:paraId="42B88524" w14:textId="77777777" w:rsidR="00F27DC2" w:rsidRPr="00C81F80" w:rsidRDefault="00F27DC2" w:rsidP="00172234">
            <w:pPr>
              <w:rPr>
                <w:rFonts w:cstheme="minorHAnsi"/>
                <w:sz w:val="24"/>
                <w:szCs w:val="24"/>
              </w:rPr>
            </w:pPr>
          </w:p>
        </w:tc>
        <w:tc>
          <w:tcPr>
            <w:tcW w:w="1860" w:type="dxa"/>
          </w:tcPr>
          <w:p w14:paraId="3BD87F82" w14:textId="77777777" w:rsidR="00F27DC2" w:rsidRPr="00C81F80" w:rsidRDefault="00F27DC2" w:rsidP="00172234">
            <w:pPr>
              <w:rPr>
                <w:rFonts w:cstheme="minorHAnsi"/>
                <w:sz w:val="24"/>
                <w:szCs w:val="24"/>
              </w:rPr>
            </w:pPr>
            <w:r w:rsidRPr="00C81F80">
              <w:rPr>
                <w:rFonts w:cstheme="minorHAnsi"/>
                <w:sz w:val="24"/>
                <w:szCs w:val="24"/>
              </w:rPr>
              <w:t>230 (0.6%)</w:t>
            </w:r>
          </w:p>
        </w:tc>
        <w:tc>
          <w:tcPr>
            <w:tcW w:w="1838" w:type="dxa"/>
          </w:tcPr>
          <w:p w14:paraId="7BA0785D" w14:textId="77777777" w:rsidR="00F27DC2" w:rsidRPr="00C81F80" w:rsidRDefault="00F27DC2" w:rsidP="00172234">
            <w:pPr>
              <w:rPr>
                <w:rFonts w:cstheme="minorHAnsi"/>
                <w:sz w:val="24"/>
                <w:szCs w:val="24"/>
              </w:rPr>
            </w:pPr>
            <w:r w:rsidRPr="00C81F80">
              <w:rPr>
                <w:rFonts w:cstheme="minorHAnsi"/>
                <w:sz w:val="24"/>
                <w:szCs w:val="24"/>
              </w:rPr>
              <w:t>9 (4.3%)</w:t>
            </w:r>
          </w:p>
        </w:tc>
        <w:tc>
          <w:tcPr>
            <w:tcW w:w="1644" w:type="dxa"/>
          </w:tcPr>
          <w:p w14:paraId="56367554"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2C4EE4DE" w14:textId="77777777" w:rsidTr="00A54E8F">
        <w:tc>
          <w:tcPr>
            <w:tcW w:w="2041" w:type="dxa"/>
          </w:tcPr>
          <w:p w14:paraId="6D56DC7B" w14:textId="77777777" w:rsidR="00F27DC2" w:rsidRPr="00C81F80" w:rsidRDefault="00F27DC2" w:rsidP="00172234">
            <w:pPr>
              <w:rPr>
                <w:rFonts w:cstheme="minorHAnsi"/>
                <w:sz w:val="24"/>
                <w:szCs w:val="24"/>
              </w:rPr>
            </w:pPr>
            <w:r w:rsidRPr="00C81F80">
              <w:rPr>
                <w:rFonts w:cstheme="minorHAnsi"/>
                <w:sz w:val="24"/>
                <w:szCs w:val="24"/>
              </w:rPr>
              <w:t xml:space="preserve">Epidural </w:t>
            </w:r>
          </w:p>
        </w:tc>
        <w:tc>
          <w:tcPr>
            <w:tcW w:w="1859" w:type="dxa"/>
          </w:tcPr>
          <w:p w14:paraId="38555CD6" w14:textId="77777777" w:rsidR="00F27DC2" w:rsidRPr="00C81F80" w:rsidRDefault="00F27DC2" w:rsidP="00172234">
            <w:pPr>
              <w:rPr>
                <w:rFonts w:cstheme="minorHAnsi"/>
                <w:sz w:val="24"/>
                <w:szCs w:val="24"/>
              </w:rPr>
            </w:pPr>
          </w:p>
        </w:tc>
        <w:tc>
          <w:tcPr>
            <w:tcW w:w="1860" w:type="dxa"/>
          </w:tcPr>
          <w:p w14:paraId="3DD75BC7" w14:textId="77777777" w:rsidR="00F27DC2" w:rsidRPr="00C81F80" w:rsidRDefault="00F27DC2" w:rsidP="00172234">
            <w:pPr>
              <w:rPr>
                <w:rFonts w:cstheme="minorHAnsi"/>
                <w:sz w:val="24"/>
                <w:szCs w:val="24"/>
              </w:rPr>
            </w:pPr>
            <w:r w:rsidRPr="00C81F80">
              <w:rPr>
                <w:rFonts w:cstheme="minorHAnsi"/>
                <w:sz w:val="24"/>
                <w:szCs w:val="24"/>
              </w:rPr>
              <w:t>617 (1.6%)</w:t>
            </w:r>
          </w:p>
        </w:tc>
        <w:tc>
          <w:tcPr>
            <w:tcW w:w="1838" w:type="dxa"/>
          </w:tcPr>
          <w:p w14:paraId="09E8B990" w14:textId="77777777" w:rsidR="00F27DC2" w:rsidRPr="00C81F80" w:rsidRDefault="00F27DC2" w:rsidP="00172234">
            <w:pPr>
              <w:rPr>
                <w:rFonts w:cstheme="minorHAnsi"/>
                <w:sz w:val="24"/>
                <w:szCs w:val="24"/>
              </w:rPr>
            </w:pPr>
            <w:r w:rsidRPr="00C81F80">
              <w:rPr>
                <w:rFonts w:cstheme="minorHAnsi"/>
                <w:sz w:val="24"/>
                <w:szCs w:val="24"/>
              </w:rPr>
              <w:t>10 (4.9%)</w:t>
            </w:r>
          </w:p>
        </w:tc>
        <w:tc>
          <w:tcPr>
            <w:tcW w:w="1644" w:type="dxa"/>
          </w:tcPr>
          <w:p w14:paraId="40237BBD" w14:textId="77777777" w:rsidR="00F27DC2" w:rsidRPr="00C81F80" w:rsidRDefault="00F27DC2" w:rsidP="00172234">
            <w:pPr>
              <w:rPr>
                <w:rFonts w:cstheme="minorHAnsi"/>
                <w:sz w:val="24"/>
                <w:szCs w:val="24"/>
              </w:rPr>
            </w:pPr>
            <w:r w:rsidRPr="00C81F80">
              <w:rPr>
                <w:rFonts w:cstheme="minorHAnsi"/>
                <w:sz w:val="24"/>
                <w:szCs w:val="24"/>
              </w:rPr>
              <w:t>&lt;0.001</w:t>
            </w:r>
          </w:p>
        </w:tc>
      </w:tr>
      <w:tr w:rsidR="0001057C" w:rsidRPr="00C81F80" w14:paraId="504EE462" w14:textId="77777777" w:rsidTr="001C6873">
        <w:tc>
          <w:tcPr>
            <w:tcW w:w="9242" w:type="dxa"/>
            <w:gridSpan w:val="5"/>
          </w:tcPr>
          <w:p w14:paraId="3E1F42B5" w14:textId="2092309E" w:rsidR="0001057C" w:rsidRPr="00C81F80" w:rsidRDefault="00073142" w:rsidP="001C6873">
            <w:pPr>
              <w:rPr>
                <w:rFonts w:cstheme="minorHAnsi"/>
                <w:sz w:val="24"/>
                <w:szCs w:val="24"/>
              </w:rPr>
            </w:pPr>
            <w:ins w:id="400" w:author="Neil Pearce" w:date="2022-02-11T12:14:00Z">
              <w:r>
                <w:rPr>
                  <w:rFonts w:cstheme="minorHAnsi"/>
                  <w:b/>
                  <w:sz w:val="24"/>
                  <w:szCs w:val="24"/>
                </w:rPr>
                <w:t xml:space="preserve">Birth </w:t>
              </w:r>
              <w:commentRangeStart w:id="401"/>
              <w:r>
                <w:rPr>
                  <w:rFonts w:cstheme="minorHAnsi"/>
                  <w:b/>
                  <w:sz w:val="24"/>
                  <w:szCs w:val="24"/>
                </w:rPr>
                <w:t>weight</w:t>
              </w:r>
              <w:commentRangeEnd w:id="401"/>
              <w:r>
                <w:rPr>
                  <w:rStyle w:val="CommentReference"/>
                </w:rPr>
                <w:commentReference w:id="401"/>
              </w:r>
            </w:ins>
            <w:del w:id="402" w:author="Neil Pearce" w:date="2022-02-11T12:14:00Z">
              <w:r w:rsidR="0001057C" w:rsidRPr="00C81F80" w:rsidDel="00073142">
                <w:rPr>
                  <w:rFonts w:cstheme="minorHAnsi"/>
                  <w:b/>
                  <w:sz w:val="24"/>
                  <w:szCs w:val="24"/>
                </w:rPr>
                <w:delText>Growth Measures</w:delText>
              </w:r>
            </w:del>
          </w:p>
        </w:tc>
      </w:tr>
      <w:tr w:rsidR="0001057C" w:rsidRPr="00C81F80" w14:paraId="32D6FD08" w14:textId="77777777" w:rsidTr="001C6873">
        <w:tc>
          <w:tcPr>
            <w:tcW w:w="2041" w:type="dxa"/>
          </w:tcPr>
          <w:p w14:paraId="7D9C5A24" w14:textId="77777777" w:rsidR="0001057C" w:rsidRPr="00C81F80" w:rsidRDefault="0001057C" w:rsidP="001C6873">
            <w:pPr>
              <w:rPr>
                <w:rFonts w:cstheme="minorHAnsi"/>
                <w:sz w:val="24"/>
                <w:szCs w:val="24"/>
              </w:rPr>
            </w:pPr>
            <w:r w:rsidRPr="00C81F80">
              <w:rPr>
                <w:rFonts w:cstheme="minorHAnsi"/>
                <w:sz w:val="24"/>
                <w:szCs w:val="24"/>
              </w:rPr>
              <w:t>Birth weight centile</w:t>
            </w:r>
          </w:p>
        </w:tc>
        <w:tc>
          <w:tcPr>
            <w:tcW w:w="1859" w:type="dxa"/>
          </w:tcPr>
          <w:p w14:paraId="723B0F69" w14:textId="77777777" w:rsidR="0001057C" w:rsidRPr="00C81F80" w:rsidRDefault="0001057C" w:rsidP="001C6873">
            <w:pPr>
              <w:rPr>
                <w:rFonts w:cstheme="minorHAnsi"/>
                <w:sz w:val="24"/>
                <w:szCs w:val="24"/>
              </w:rPr>
            </w:pPr>
            <w:r w:rsidRPr="00C81F80">
              <w:rPr>
                <w:rFonts w:cstheme="minorHAnsi"/>
                <w:sz w:val="24"/>
                <w:szCs w:val="24"/>
              </w:rPr>
              <w:t xml:space="preserve">   Less than 3</w:t>
            </w:r>
            <w:r w:rsidRPr="00C81F80">
              <w:rPr>
                <w:rFonts w:cstheme="minorHAnsi"/>
                <w:sz w:val="24"/>
                <w:szCs w:val="24"/>
                <w:vertAlign w:val="superscript"/>
              </w:rPr>
              <w:t>rd</w:t>
            </w:r>
          </w:p>
        </w:tc>
        <w:tc>
          <w:tcPr>
            <w:tcW w:w="1860" w:type="dxa"/>
          </w:tcPr>
          <w:p w14:paraId="5ECB248E" w14:textId="77777777" w:rsidR="0001057C" w:rsidRPr="00C81F80" w:rsidRDefault="0001057C" w:rsidP="001C6873">
            <w:pPr>
              <w:rPr>
                <w:rFonts w:cstheme="minorHAnsi"/>
                <w:sz w:val="24"/>
                <w:szCs w:val="24"/>
              </w:rPr>
            </w:pPr>
            <w:r w:rsidRPr="00C81F80">
              <w:rPr>
                <w:rFonts w:cstheme="minorHAnsi"/>
                <w:sz w:val="24"/>
                <w:szCs w:val="24"/>
              </w:rPr>
              <w:t>1208 (3.1%)</w:t>
            </w:r>
          </w:p>
        </w:tc>
        <w:tc>
          <w:tcPr>
            <w:tcW w:w="1838" w:type="dxa"/>
          </w:tcPr>
          <w:p w14:paraId="32464DB4" w14:textId="77777777" w:rsidR="0001057C" w:rsidRPr="00C81F80" w:rsidRDefault="0001057C" w:rsidP="001C6873">
            <w:pPr>
              <w:rPr>
                <w:rFonts w:cstheme="minorHAnsi"/>
                <w:sz w:val="24"/>
                <w:szCs w:val="24"/>
              </w:rPr>
            </w:pPr>
            <w:r w:rsidRPr="00C81F80">
              <w:rPr>
                <w:rFonts w:cstheme="minorHAnsi"/>
                <w:sz w:val="24"/>
                <w:szCs w:val="24"/>
              </w:rPr>
              <w:t>29 (14.1%)</w:t>
            </w:r>
          </w:p>
        </w:tc>
        <w:tc>
          <w:tcPr>
            <w:tcW w:w="1644" w:type="dxa"/>
          </w:tcPr>
          <w:p w14:paraId="4E1FBE5E" w14:textId="77777777" w:rsidR="0001057C" w:rsidRPr="00C81F80" w:rsidRDefault="0001057C" w:rsidP="001C6873">
            <w:pPr>
              <w:rPr>
                <w:rFonts w:cstheme="minorHAnsi"/>
                <w:sz w:val="24"/>
                <w:szCs w:val="24"/>
              </w:rPr>
            </w:pPr>
            <w:r w:rsidRPr="00C81F80">
              <w:rPr>
                <w:rFonts w:cstheme="minorHAnsi"/>
                <w:sz w:val="24"/>
                <w:szCs w:val="24"/>
              </w:rPr>
              <w:t>&lt;0.001</w:t>
            </w:r>
          </w:p>
        </w:tc>
      </w:tr>
      <w:tr w:rsidR="0001057C" w:rsidRPr="00C81F80" w14:paraId="5650E690" w14:textId="77777777" w:rsidTr="001C6873">
        <w:tc>
          <w:tcPr>
            <w:tcW w:w="2041" w:type="dxa"/>
          </w:tcPr>
          <w:p w14:paraId="7CB5F06C" w14:textId="77777777" w:rsidR="0001057C" w:rsidRPr="00C81F80" w:rsidRDefault="0001057C" w:rsidP="001C6873">
            <w:pPr>
              <w:rPr>
                <w:rFonts w:cstheme="minorHAnsi"/>
                <w:sz w:val="24"/>
                <w:szCs w:val="24"/>
              </w:rPr>
            </w:pPr>
          </w:p>
        </w:tc>
        <w:tc>
          <w:tcPr>
            <w:tcW w:w="1859" w:type="dxa"/>
          </w:tcPr>
          <w:p w14:paraId="6AD55B3D" w14:textId="77777777" w:rsidR="0001057C" w:rsidRPr="00C81F80" w:rsidRDefault="0001057C" w:rsidP="001C6873">
            <w:pPr>
              <w:rPr>
                <w:rFonts w:cstheme="minorHAnsi"/>
                <w:sz w:val="24"/>
                <w:szCs w:val="24"/>
              </w:rPr>
            </w:pPr>
            <w:r w:rsidRPr="00C81F80">
              <w:rPr>
                <w:rFonts w:cstheme="minorHAnsi"/>
                <w:sz w:val="24"/>
                <w:szCs w:val="24"/>
              </w:rPr>
              <w:t xml:space="preserve">   3</w:t>
            </w:r>
            <w:r w:rsidRPr="00C81F80">
              <w:rPr>
                <w:rFonts w:cstheme="minorHAnsi"/>
                <w:sz w:val="24"/>
                <w:szCs w:val="24"/>
                <w:vertAlign w:val="superscript"/>
              </w:rPr>
              <w:t>rd</w:t>
            </w:r>
            <w:r w:rsidRPr="00C81F80">
              <w:rPr>
                <w:rFonts w:cstheme="minorHAnsi"/>
                <w:sz w:val="24"/>
                <w:szCs w:val="24"/>
              </w:rPr>
              <w:t xml:space="preserve"> to 10</w:t>
            </w:r>
            <w:r w:rsidRPr="00C81F80">
              <w:rPr>
                <w:rFonts w:cstheme="minorHAnsi"/>
                <w:sz w:val="24"/>
                <w:szCs w:val="24"/>
                <w:vertAlign w:val="superscript"/>
              </w:rPr>
              <w:t>th</w:t>
            </w:r>
          </w:p>
        </w:tc>
        <w:tc>
          <w:tcPr>
            <w:tcW w:w="1860" w:type="dxa"/>
          </w:tcPr>
          <w:p w14:paraId="161A24AE" w14:textId="77777777" w:rsidR="0001057C" w:rsidRPr="00C81F80" w:rsidRDefault="0001057C" w:rsidP="001C6873">
            <w:pPr>
              <w:rPr>
                <w:rFonts w:cstheme="minorHAnsi"/>
                <w:sz w:val="24"/>
                <w:szCs w:val="24"/>
              </w:rPr>
            </w:pPr>
            <w:r w:rsidRPr="00C81F80">
              <w:rPr>
                <w:rFonts w:cstheme="minorHAnsi"/>
                <w:sz w:val="24"/>
                <w:szCs w:val="24"/>
              </w:rPr>
              <w:t>2898 (7.4%)</w:t>
            </w:r>
          </w:p>
        </w:tc>
        <w:tc>
          <w:tcPr>
            <w:tcW w:w="1838" w:type="dxa"/>
          </w:tcPr>
          <w:p w14:paraId="03FDE1E2" w14:textId="77777777" w:rsidR="0001057C" w:rsidRPr="00C81F80" w:rsidRDefault="0001057C" w:rsidP="001C6873">
            <w:pPr>
              <w:rPr>
                <w:rFonts w:cstheme="minorHAnsi"/>
                <w:sz w:val="24"/>
                <w:szCs w:val="24"/>
              </w:rPr>
            </w:pPr>
            <w:r w:rsidRPr="00C81F80">
              <w:rPr>
                <w:rFonts w:cstheme="minorHAnsi"/>
                <w:sz w:val="24"/>
                <w:szCs w:val="24"/>
              </w:rPr>
              <w:t>28 (13.6%)</w:t>
            </w:r>
          </w:p>
        </w:tc>
        <w:tc>
          <w:tcPr>
            <w:tcW w:w="1644" w:type="dxa"/>
          </w:tcPr>
          <w:p w14:paraId="3DCF5732" w14:textId="77777777" w:rsidR="0001057C" w:rsidRPr="00C81F80" w:rsidRDefault="0001057C" w:rsidP="001C6873">
            <w:pPr>
              <w:rPr>
                <w:rFonts w:cstheme="minorHAnsi"/>
                <w:sz w:val="24"/>
                <w:szCs w:val="24"/>
              </w:rPr>
            </w:pPr>
          </w:p>
        </w:tc>
      </w:tr>
      <w:tr w:rsidR="0001057C" w:rsidRPr="00C81F80" w14:paraId="1E8E09A6" w14:textId="77777777" w:rsidTr="001C6873">
        <w:tc>
          <w:tcPr>
            <w:tcW w:w="2041" w:type="dxa"/>
          </w:tcPr>
          <w:p w14:paraId="78AA1480" w14:textId="77777777" w:rsidR="0001057C" w:rsidRPr="00C81F80" w:rsidRDefault="0001057C" w:rsidP="001C6873">
            <w:pPr>
              <w:rPr>
                <w:rFonts w:cstheme="minorHAnsi"/>
                <w:sz w:val="24"/>
                <w:szCs w:val="24"/>
              </w:rPr>
            </w:pPr>
          </w:p>
        </w:tc>
        <w:tc>
          <w:tcPr>
            <w:tcW w:w="1859" w:type="dxa"/>
          </w:tcPr>
          <w:p w14:paraId="2FE16BCF" w14:textId="77777777" w:rsidR="0001057C" w:rsidRPr="00C81F80" w:rsidRDefault="0001057C" w:rsidP="001C6873">
            <w:pPr>
              <w:rPr>
                <w:rFonts w:cstheme="minorHAnsi"/>
                <w:sz w:val="24"/>
                <w:szCs w:val="24"/>
              </w:rPr>
            </w:pPr>
            <w:r w:rsidRPr="00C81F80">
              <w:rPr>
                <w:rFonts w:cstheme="minorHAnsi"/>
                <w:sz w:val="24"/>
                <w:szCs w:val="24"/>
              </w:rPr>
              <w:t xml:space="preserve">   10</w:t>
            </w:r>
            <w:r w:rsidRPr="00C81F80">
              <w:rPr>
                <w:rFonts w:cstheme="minorHAnsi"/>
                <w:sz w:val="24"/>
                <w:szCs w:val="24"/>
                <w:vertAlign w:val="superscript"/>
              </w:rPr>
              <w:t>th</w:t>
            </w:r>
            <w:r w:rsidRPr="00C81F80">
              <w:rPr>
                <w:rFonts w:cstheme="minorHAnsi"/>
                <w:sz w:val="24"/>
                <w:szCs w:val="24"/>
              </w:rPr>
              <w:t xml:space="preserve"> to 90</w:t>
            </w:r>
            <w:r w:rsidRPr="00C81F80">
              <w:rPr>
                <w:rFonts w:cstheme="minorHAnsi"/>
                <w:sz w:val="24"/>
                <w:szCs w:val="24"/>
                <w:vertAlign w:val="superscript"/>
              </w:rPr>
              <w:t>th</w:t>
            </w:r>
          </w:p>
        </w:tc>
        <w:tc>
          <w:tcPr>
            <w:tcW w:w="1860" w:type="dxa"/>
          </w:tcPr>
          <w:p w14:paraId="75F1C108" w14:textId="77777777" w:rsidR="0001057C" w:rsidRPr="00C81F80" w:rsidRDefault="0001057C" w:rsidP="001C6873">
            <w:pPr>
              <w:rPr>
                <w:rFonts w:cstheme="minorHAnsi"/>
                <w:sz w:val="24"/>
                <w:szCs w:val="24"/>
              </w:rPr>
            </w:pPr>
            <w:r w:rsidRPr="00C81F80">
              <w:rPr>
                <w:rFonts w:cstheme="minorHAnsi"/>
                <w:sz w:val="24"/>
                <w:szCs w:val="24"/>
              </w:rPr>
              <w:t>31,265 (79.8%)</w:t>
            </w:r>
          </w:p>
        </w:tc>
        <w:tc>
          <w:tcPr>
            <w:tcW w:w="1838" w:type="dxa"/>
          </w:tcPr>
          <w:p w14:paraId="56875221" w14:textId="77777777" w:rsidR="0001057C" w:rsidRPr="00C81F80" w:rsidRDefault="0001057C" w:rsidP="001C6873">
            <w:pPr>
              <w:rPr>
                <w:rFonts w:cstheme="minorHAnsi"/>
                <w:sz w:val="24"/>
                <w:szCs w:val="24"/>
              </w:rPr>
            </w:pPr>
            <w:r w:rsidRPr="00C81F80">
              <w:rPr>
                <w:rFonts w:cstheme="minorHAnsi"/>
                <w:sz w:val="24"/>
                <w:szCs w:val="24"/>
              </w:rPr>
              <w:t>125 (60.7%)</w:t>
            </w:r>
          </w:p>
        </w:tc>
        <w:tc>
          <w:tcPr>
            <w:tcW w:w="1644" w:type="dxa"/>
          </w:tcPr>
          <w:p w14:paraId="2066B081" w14:textId="77777777" w:rsidR="0001057C" w:rsidRPr="00C81F80" w:rsidRDefault="0001057C" w:rsidP="001C6873">
            <w:pPr>
              <w:rPr>
                <w:rFonts w:cstheme="minorHAnsi"/>
                <w:sz w:val="24"/>
                <w:szCs w:val="24"/>
              </w:rPr>
            </w:pPr>
          </w:p>
        </w:tc>
      </w:tr>
      <w:tr w:rsidR="0001057C" w:rsidRPr="00C81F80" w14:paraId="6A635C6B" w14:textId="77777777" w:rsidTr="001C6873">
        <w:tc>
          <w:tcPr>
            <w:tcW w:w="2041" w:type="dxa"/>
          </w:tcPr>
          <w:p w14:paraId="4A14F567" w14:textId="77777777" w:rsidR="0001057C" w:rsidRPr="00C81F80" w:rsidRDefault="0001057C" w:rsidP="001C6873">
            <w:pPr>
              <w:rPr>
                <w:rFonts w:cstheme="minorHAnsi"/>
                <w:sz w:val="24"/>
                <w:szCs w:val="24"/>
              </w:rPr>
            </w:pPr>
          </w:p>
        </w:tc>
        <w:tc>
          <w:tcPr>
            <w:tcW w:w="1859" w:type="dxa"/>
          </w:tcPr>
          <w:p w14:paraId="211750EE" w14:textId="77777777" w:rsidR="0001057C" w:rsidRPr="00C81F80" w:rsidRDefault="0001057C" w:rsidP="001C6873">
            <w:pPr>
              <w:rPr>
                <w:rFonts w:cstheme="minorHAnsi"/>
                <w:sz w:val="24"/>
                <w:szCs w:val="24"/>
              </w:rPr>
            </w:pPr>
            <w:r w:rsidRPr="00C81F80">
              <w:rPr>
                <w:rFonts w:cstheme="minorHAnsi"/>
                <w:sz w:val="24"/>
                <w:szCs w:val="24"/>
              </w:rPr>
              <w:t xml:space="preserve">   Above 90</w:t>
            </w:r>
            <w:r w:rsidRPr="00C81F80">
              <w:rPr>
                <w:rFonts w:cstheme="minorHAnsi"/>
                <w:sz w:val="24"/>
                <w:szCs w:val="24"/>
                <w:vertAlign w:val="superscript"/>
              </w:rPr>
              <w:t>th</w:t>
            </w:r>
          </w:p>
        </w:tc>
        <w:tc>
          <w:tcPr>
            <w:tcW w:w="1860" w:type="dxa"/>
          </w:tcPr>
          <w:p w14:paraId="16886C24" w14:textId="77777777" w:rsidR="0001057C" w:rsidRPr="00C81F80" w:rsidRDefault="0001057C" w:rsidP="001C6873">
            <w:pPr>
              <w:rPr>
                <w:rFonts w:cstheme="minorHAnsi"/>
                <w:sz w:val="24"/>
                <w:szCs w:val="24"/>
              </w:rPr>
            </w:pPr>
            <w:r w:rsidRPr="00C81F80">
              <w:rPr>
                <w:rFonts w:cstheme="minorHAnsi"/>
                <w:sz w:val="24"/>
                <w:szCs w:val="24"/>
              </w:rPr>
              <w:t>3824 (9.8%)</w:t>
            </w:r>
          </w:p>
        </w:tc>
        <w:tc>
          <w:tcPr>
            <w:tcW w:w="1838" w:type="dxa"/>
          </w:tcPr>
          <w:p w14:paraId="0AA964F7" w14:textId="77777777" w:rsidR="0001057C" w:rsidRPr="00C81F80" w:rsidRDefault="0001057C" w:rsidP="001C6873">
            <w:pPr>
              <w:rPr>
                <w:rFonts w:cstheme="minorHAnsi"/>
                <w:sz w:val="24"/>
                <w:szCs w:val="24"/>
              </w:rPr>
            </w:pPr>
            <w:r w:rsidRPr="00C81F80">
              <w:rPr>
                <w:rFonts w:cstheme="minorHAnsi"/>
                <w:sz w:val="24"/>
                <w:szCs w:val="24"/>
              </w:rPr>
              <w:t>23 (11.7%)</w:t>
            </w:r>
          </w:p>
        </w:tc>
        <w:tc>
          <w:tcPr>
            <w:tcW w:w="1644" w:type="dxa"/>
          </w:tcPr>
          <w:p w14:paraId="1F9320F0" w14:textId="77777777" w:rsidR="0001057C" w:rsidRPr="00C81F80" w:rsidRDefault="0001057C" w:rsidP="001C6873">
            <w:pPr>
              <w:rPr>
                <w:rFonts w:cstheme="minorHAnsi"/>
                <w:sz w:val="24"/>
                <w:szCs w:val="24"/>
              </w:rPr>
            </w:pPr>
          </w:p>
        </w:tc>
      </w:tr>
    </w:tbl>
    <w:p w14:paraId="5C3B47DE" w14:textId="77777777" w:rsidR="00B1591E" w:rsidRDefault="00B1591E" w:rsidP="00172234">
      <w:pPr>
        <w:rPr>
          <w:rFonts w:cstheme="minorHAnsi"/>
        </w:rPr>
      </w:pPr>
    </w:p>
    <w:p w14:paraId="5DC54993" w14:textId="09DF7294" w:rsidR="002425C7" w:rsidRPr="00C81F80" w:rsidRDefault="002425C7" w:rsidP="00172234">
      <w:pPr>
        <w:rPr>
          <w:rFonts w:cstheme="minorHAnsi"/>
          <w:bCs/>
        </w:rPr>
      </w:pPr>
      <w:r w:rsidRPr="00C81F80">
        <w:rPr>
          <w:rFonts w:cstheme="minorHAnsi"/>
        </w:rPr>
        <w:t xml:space="preserve">HIE, </w:t>
      </w:r>
      <w:r w:rsidRPr="00C81F80">
        <w:rPr>
          <w:rFonts w:cstheme="minorHAnsi"/>
          <w:shd w:val="clear" w:color="auto" w:fill="FFFFFF"/>
        </w:rPr>
        <w:t xml:space="preserve">hypoxic-ischaemic encephalopathy. </w:t>
      </w:r>
      <w:proofErr w:type="spellStart"/>
      <w:r w:rsidR="00C2732C" w:rsidRPr="00C81F80">
        <w:rPr>
          <w:rFonts w:cstheme="minorHAnsi"/>
          <w:shd w:val="clear" w:color="auto" w:fill="FFFFFF"/>
        </w:rPr>
        <w:t>FHx</w:t>
      </w:r>
      <w:proofErr w:type="spellEnd"/>
      <w:r w:rsidR="00C2732C" w:rsidRPr="00C81F80">
        <w:rPr>
          <w:rFonts w:cstheme="minorHAnsi"/>
          <w:shd w:val="clear" w:color="auto" w:fill="FFFFFF"/>
        </w:rPr>
        <w:t xml:space="preserve">, family history. </w:t>
      </w:r>
      <w:r w:rsidR="009307B5" w:rsidRPr="00C81F80">
        <w:rPr>
          <w:rFonts w:cstheme="minorHAnsi"/>
          <w:bCs/>
        </w:rPr>
        <w:t xml:space="preserve">OP, occiput posterior </w:t>
      </w:r>
      <w:proofErr w:type="spellStart"/>
      <w:r w:rsidR="00DB6D55" w:rsidRPr="00C81F80">
        <w:rPr>
          <w:rFonts w:cstheme="minorHAnsi"/>
          <w:bCs/>
        </w:rPr>
        <w:t>fetal</w:t>
      </w:r>
      <w:proofErr w:type="spellEnd"/>
      <w:r w:rsidR="009307B5" w:rsidRPr="00C81F80">
        <w:rPr>
          <w:rFonts w:cstheme="minorHAnsi"/>
          <w:bCs/>
        </w:rPr>
        <w:t xml:space="preserve"> position. CS, caesarean section. ROM, rupture of membranes.</w:t>
      </w:r>
    </w:p>
    <w:p w14:paraId="69AEDF01" w14:textId="6BEC27F1" w:rsidR="00F27DC2" w:rsidRPr="00C81F80" w:rsidRDefault="00F27DC2" w:rsidP="00172234">
      <w:pPr>
        <w:rPr>
          <w:rFonts w:cstheme="minorHAnsi"/>
        </w:rPr>
      </w:pPr>
      <w:r w:rsidRPr="00C81F80">
        <w:rPr>
          <w:rFonts w:cstheme="minorHAnsi"/>
        </w:rPr>
        <w:t xml:space="preserve">* Motor, </w:t>
      </w:r>
      <w:proofErr w:type="gramStart"/>
      <w:r w:rsidRPr="00C81F80">
        <w:rPr>
          <w:rFonts w:cstheme="minorHAnsi"/>
        </w:rPr>
        <w:t>sensory</w:t>
      </w:r>
      <w:proofErr w:type="gramEnd"/>
      <w:r w:rsidRPr="00C81F80">
        <w:rPr>
          <w:rFonts w:cstheme="minorHAnsi"/>
        </w:rPr>
        <w:t xml:space="preserve"> or developmental disorder in siblings  </w:t>
      </w:r>
    </w:p>
    <w:p w14:paraId="74AE18B4" w14:textId="77777777" w:rsidR="00F27DC2" w:rsidRPr="00C81F80" w:rsidRDefault="00F27DC2" w:rsidP="00172234">
      <w:pPr>
        <w:rPr>
          <w:rFonts w:cstheme="minorHAnsi"/>
        </w:rPr>
      </w:pPr>
      <w:r w:rsidRPr="00C81F80">
        <w:rPr>
          <w:rFonts w:cstheme="minorHAnsi"/>
        </w:rPr>
        <w:t xml:space="preserve">** APH, eclampsia, uterine </w:t>
      </w:r>
      <w:proofErr w:type="gramStart"/>
      <w:r w:rsidRPr="00C81F80">
        <w:rPr>
          <w:rFonts w:cstheme="minorHAnsi"/>
        </w:rPr>
        <w:t>rupture</w:t>
      </w:r>
      <w:proofErr w:type="gramEnd"/>
      <w:r w:rsidRPr="00C81F80">
        <w:rPr>
          <w:rFonts w:cstheme="minorHAnsi"/>
        </w:rPr>
        <w:t xml:space="preserve"> or ruptured cord</w:t>
      </w:r>
    </w:p>
    <w:p w14:paraId="13362152" w14:textId="77777777" w:rsidR="00D64D0C" w:rsidRPr="00C81F80" w:rsidRDefault="00F27DC2" w:rsidP="00172234">
      <w:pPr>
        <w:rPr>
          <w:rFonts w:cstheme="minorHAnsi"/>
        </w:rPr>
      </w:pPr>
      <w:r w:rsidRPr="00C81F80">
        <w:rPr>
          <w:rFonts w:cstheme="minorHAnsi"/>
        </w:rPr>
        <w:t>*** &gt;26 weeks of gestational age</w:t>
      </w:r>
    </w:p>
    <w:p w14:paraId="5619B768" w14:textId="77777777" w:rsidR="00D64D0C" w:rsidRPr="00C81F80" w:rsidRDefault="00D64D0C">
      <w:pPr>
        <w:rPr>
          <w:rFonts w:cstheme="minorHAnsi"/>
        </w:rPr>
      </w:pPr>
      <w:r w:rsidRPr="00C81F80">
        <w:rPr>
          <w:rFonts w:cstheme="minorHAnsi"/>
        </w:rPr>
        <w:br w:type="page"/>
      </w:r>
    </w:p>
    <w:p w14:paraId="648CDBA4" w14:textId="47021186" w:rsidR="00D64D0C" w:rsidRDefault="00D64D0C" w:rsidP="00172234">
      <w:pPr>
        <w:rPr>
          <w:rFonts w:cstheme="minorHAnsi"/>
        </w:rPr>
      </w:pPr>
      <w:r w:rsidRPr="00C81F80">
        <w:rPr>
          <w:rFonts w:cstheme="minorHAnsi"/>
        </w:rPr>
        <w:lastRenderedPageBreak/>
        <w:t xml:space="preserve">Figure 2. </w:t>
      </w:r>
      <w:r w:rsidR="00282671" w:rsidRPr="00C81F80">
        <w:rPr>
          <w:rFonts w:cstheme="minorHAnsi"/>
        </w:rPr>
        <w:t xml:space="preserve">Feature </w:t>
      </w:r>
      <w:r w:rsidR="00174F49" w:rsidRPr="00C81F80">
        <w:rPr>
          <w:rFonts w:cstheme="minorHAnsi"/>
        </w:rPr>
        <w:t xml:space="preserve">engineering and </w:t>
      </w:r>
      <w:r w:rsidR="001012F6" w:rsidRPr="00C81F80">
        <w:rPr>
          <w:rFonts w:cstheme="minorHAnsi"/>
        </w:rPr>
        <w:t>selection</w:t>
      </w:r>
      <w:r w:rsidR="00174F49" w:rsidRPr="00C81F80">
        <w:rPr>
          <w:rFonts w:cstheme="minorHAnsi"/>
        </w:rPr>
        <w:t xml:space="preserve"> </w:t>
      </w:r>
      <w:r w:rsidR="00282671" w:rsidRPr="00C81F80">
        <w:rPr>
          <w:rFonts w:cstheme="minorHAnsi"/>
        </w:rPr>
        <w:t>workflow</w:t>
      </w:r>
    </w:p>
    <w:p w14:paraId="3567208A" w14:textId="77777777" w:rsidR="00150CDE" w:rsidRPr="00C81F80" w:rsidRDefault="00150CDE" w:rsidP="00172234">
      <w:pPr>
        <w:rPr>
          <w:rFonts w:cstheme="minorHAnsi"/>
        </w:rPr>
      </w:pPr>
    </w:p>
    <w:p w14:paraId="3F573ECB" w14:textId="77777777" w:rsidR="000F4F13" w:rsidRPr="00C81F80" w:rsidRDefault="000F4F13" w:rsidP="00172234">
      <w:pPr>
        <w:rPr>
          <w:rFonts w:cstheme="minorHAnsi"/>
        </w:rPr>
      </w:pPr>
    </w:p>
    <w:p w14:paraId="1977ACCA" w14:textId="77777777" w:rsidR="00581482" w:rsidRDefault="00F3220D" w:rsidP="00172234">
      <w:pPr>
        <w:rPr>
          <w:rFonts w:cstheme="minorHAnsi"/>
        </w:rPr>
      </w:pPr>
      <w:r w:rsidRPr="00C81F80">
        <w:rPr>
          <w:rFonts w:cstheme="minorHAnsi"/>
          <w:noProof/>
        </w:rPr>
        <w:drawing>
          <wp:inline distT="0" distB="0" distL="0" distR="0" wp14:anchorId="39A695D0" wp14:editId="4E2DFB4D">
            <wp:extent cx="5731510" cy="7244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731510" cy="7244715"/>
                    </a:xfrm>
                    <a:prstGeom prst="rect">
                      <a:avLst/>
                    </a:prstGeom>
                  </pic:spPr>
                </pic:pic>
              </a:graphicData>
            </a:graphic>
          </wp:inline>
        </w:drawing>
      </w:r>
    </w:p>
    <w:p w14:paraId="09EA724F" w14:textId="0230008B" w:rsidR="00581482" w:rsidRDefault="00581482" w:rsidP="00172234">
      <w:pPr>
        <w:rPr>
          <w:rFonts w:cstheme="minorHAnsi"/>
        </w:rPr>
      </w:pPr>
    </w:p>
    <w:p w14:paraId="7FDDD56F" w14:textId="6EA0C358" w:rsidR="0071414B" w:rsidRPr="00901066" w:rsidRDefault="00AD1B39" w:rsidP="0071414B">
      <w:pPr>
        <w:rPr>
          <w:rFonts w:cstheme="minorHAnsi"/>
          <w:bCs/>
        </w:rPr>
      </w:pPr>
      <w:r>
        <w:rPr>
          <w:rFonts w:cstheme="minorHAnsi"/>
          <w:bCs/>
        </w:rPr>
        <w:t>LASSO, l</w:t>
      </w:r>
      <w:r w:rsidRPr="00AA76EC">
        <w:rPr>
          <w:rFonts w:cstheme="minorHAnsi"/>
          <w:bCs/>
        </w:rPr>
        <w:t xml:space="preserve">east absolute </w:t>
      </w:r>
      <w:proofErr w:type="gramStart"/>
      <w:r w:rsidRPr="00AA76EC">
        <w:rPr>
          <w:rFonts w:cstheme="minorHAnsi"/>
          <w:bCs/>
        </w:rPr>
        <w:t>shrinkage</w:t>
      </w:r>
      <w:proofErr w:type="gramEnd"/>
      <w:r w:rsidRPr="00AA76EC">
        <w:rPr>
          <w:rFonts w:cstheme="minorHAnsi"/>
          <w:bCs/>
        </w:rPr>
        <w:t xml:space="preserve"> and selection operator</w:t>
      </w:r>
      <w:r w:rsidR="00581482">
        <w:rPr>
          <w:rFonts w:cstheme="minorHAnsi"/>
        </w:rPr>
        <w:t xml:space="preserve">. </w:t>
      </w:r>
      <w:r w:rsidR="0071414B" w:rsidRPr="00C81F80">
        <w:rPr>
          <w:rFonts w:cstheme="minorHAnsi"/>
        </w:rPr>
        <w:t xml:space="preserve">RFE, reverse feature elimination. SVC, </w:t>
      </w:r>
      <w:r w:rsidR="0071414B">
        <w:rPr>
          <w:rFonts w:cstheme="minorHAnsi"/>
        </w:rPr>
        <w:t xml:space="preserve">linear </w:t>
      </w:r>
      <w:r w:rsidR="0071414B" w:rsidRPr="00C81F80">
        <w:rPr>
          <w:rFonts w:cstheme="minorHAnsi"/>
        </w:rPr>
        <w:t xml:space="preserve">support vector classification. </w:t>
      </w:r>
    </w:p>
    <w:p w14:paraId="6C0188B1" w14:textId="7C51F13E" w:rsidR="001A741F" w:rsidRPr="00C81F80" w:rsidRDefault="001A741F" w:rsidP="00172234">
      <w:pPr>
        <w:rPr>
          <w:rFonts w:cstheme="minorHAnsi"/>
        </w:rPr>
      </w:pPr>
      <w:r w:rsidRPr="00C81F80">
        <w:rPr>
          <w:rFonts w:cstheme="minorHAnsi"/>
        </w:rPr>
        <w:br w:type="page"/>
      </w:r>
    </w:p>
    <w:p w14:paraId="1C302CF3" w14:textId="220F2397" w:rsidR="000C4915" w:rsidRPr="00C81F80" w:rsidRDefault="001A741F" w:rsidP="00172234">
      <w:pPr>
        <w:rPr>
          <w:rFonts w:cstheme="minorHAnsi"/>
        </w:rPr>
      </w:pPr>
      <w:r w:rsidRPr="00C81F80">
        <w:rPr>
          <w:rFonts w:cstheme="minorHAnsi"/>
        </w:rPr>
        <w:lastRenderedPageBreak/>
        <w:t xml:space="preserve">Figure </w:t>
      </w:r>
      <w:r w:rsidR="00D64D0C" w:rsidRPr="00C81F80">
        <w:rPr>
          <w:rFonts w:cstheme="minorHAnsi"/>
        </w:rPr>
        <w:t>3</w:t>
      </w:r>
      <w:r w:rsidRPr="00C81F80">
        <w:rPr>
          <w:rFonts w:cstheme="minorHAnsi"/>
        </w:rPr>
        <w:t xml:space="preserve">. </w:t>
      </w:r>
      <w:r w:rsidR="00AC27B0" w:rsidRPr="00C81F80">
        <w:rPr>
          <w:rFonts w:cstheme="minorHAnsi"/>
          <w:shd w:val="clear" w:color="auto" w:fill="FFFFFF"/>
        </w:rPr>
        <w:t>HIE</w:t>
      </w:r>
      <w:r w:rsidR="005F03E0" w:rsidRPr="00C81F80">
        <w:rPr>
          <w:rFonts w:cstheme="minorHAnsi"/>
        </w:rPr>
        <w:t xml:space="preserve"> </w:t>
      </w:r>
      <w:r w:rsidRPr="00C81F80">
        <w:rPr>
          <w:rFonts w:cstheme="minorHAnsi"/>
        </w:rPr>
        <w:t xml:space="preserve">prediction using </w:t>
      </w:r>
      <w:r w:rsidR="00175CEB" w:rsidRPr="00C81F80">
        <w:rPr>
          <w:rFonts w:cstheme="minorHAnsi"/>
        </w:rPr>
        <w:t xml:space="preserve">logistic regression with </w:t>
      </w:r>
      <w:r w:rsidR="0051465C" w:rsidRPr="00C81F80">
        <w:rPr>
          <w:rFonts w:cstheme="minorHAnsi"/>
        </w:rPr>
        <w:t>a range of</w:t>
      </w:r>
      <w:r w:rsidR="00D3105F" w:rsidRPr="00C81F80">
        <w:rPr>
          <w:rFonts w:cstheme="minorHAnsi"/>
        </w:rPr>
        <w:t xml:space="preserve"> feature</w:t>
      </w:r>
      <w:r w:rsidR="0051465C" w:rsidRPr="00C81F80">
        <w:rPr>
          <w:rFonts w:cstheme="minorHAnsi"/>
        </w:rPr>
        <w:t xml:space="preserve"> selection approaches</w:t>
      </w:r>
    </w:p>
    <w:p w14:paraId="3AAC7232" w14:textId="77777777" w:rsidR="0051465C" w:rsidRPr="00C81F80" w:rsidRDefault="0051465C" w:rsidP="00172234">
      <w:pPr>
        <w:rPr>
          <w:rFonts w:cstheme="minorHAnsi"/>
        </w:rPr>
      </w:pPr>
    </w:p>
    <w:p w14:paraId="3AF633E4" w14:textId="3A9D540B" w:rsidR="001A741F" w:rsidRPr="00C81F80" w:rsidRDefault="00034B72" w:rsidP="00172234">
      <w:pPr>
        <w:rPr>
          <w:rFonts w:cstheme="minorHAnsi"/>
        </w:rPr>
      </w:pPr>
      <w:r>
        <w:rPr>
          <w:rFonts w:cstheme="minorHAnsi"/>
          <w:noProof/>
        </w:rPr>
        <w:drawing>
          <wp:inline distT="0" distB="0" distL="0" distR="0" wp14:anchorId="40ADEF28" wp14:editId="2FAE06E4">
            <wp:extent cx="5731510" cy="5731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C10F6F6" w14:textId="77777777" w:rsidR="0051465C" w:rsidRPr="00C81F80" w:rsidRDefault="0051465C" w:rsidP="00172234">
      <w:pPr>
        <w:rPr>
          <w:rFonts w:cstheme="minorHAnsi"/>
        </w:rPr>
      </w:pPr>
    </w:p>
    <w:p w14:paraId="1E95B41F" w14:textId="5327F4AD" w:rsidR="00681F63" w:rsidRPr="00901066" w:rsidRDefault="00BE650C" w:rsidP="00172234">
      <w:pPr>
        <w:rPr>
          <w:rFonts w:cstheme="minorHAnsi"/>
          <w:bCs/>
        </w:rPr>
      </w:pPr>
      <w:ins w:id="403" w:author="Tom Gaunt" w:date="2022-02-18T15:47:00Z">
        <w:r>
          <w:rPr>
            <w:rFonts w:cstheme="minorHAnsi"/>
          </w:rPr>
          <w:t xml:space="preserve">Area under </w:t>
        </w:r>
      </w:ins>
      <w:r w:rsidR="00401CA1" w:rsidRPr="00C81F80">
        <w:rPr>
          <w:rFonts w:cstheme="minorHAnsi"/>
        </w:rPr>
        <w:t>ROC</w:t>
      </w:r>
      <w:ins w:id="404" w:author="Tom Gaunt" w:date="2022-02-18T15:47:00Z">
        <w:r>
          <w:rPr>
            <w:rFonts w:cstheme="minorHAnsi"/>
          </w:rPr>
          <w:t xml:space="preserve"> </w:t>
        </w:r>
      </w:ins>
      <w:del w:id="405" w:author="Tom Gaunt" w:date="2022-02-18T15:48:00Z">
        <w:r w:rsidR="00401CA1" w:rsidRPr="00C81F80" w:rsidDel="00BE650C">
          <w:rPr>
            <w:rFonts w:cstheme="minorHAnsi"/>
          </w:rPr>
          <w:delText xml:space="preserve"> </w:delText>
        </w:r>
      </w:del>
      <w:r w:rsidR="00CD5F33" w:rsidRPr="00C81F80">
        <w:rPr>
          <w:rFonts w:cstheme="minorHAnsi"/>
        </w:rPr>
        <w:t>for prediction</w:t>
      </w:r>
      <w:r w:rsidR="005B366A" w:rsidRPr="00C81F80">
        <w:rPr>
          <w:rFonts w:cstheme="minorHAnsi"/>
        </w:rPr>
        <w:t xml:space="preserve"> </w:t>
      </w:r>
      <w:r w:rsidR="00CD5F33" w:rsidRPr="00C81F80">
        <w:rPr>
          <w:rFonts w:cstheme="minorHAnsi"/>
        </w:rPr>
        <w:t xml:space="preserve">of </w:t>
      </w:r>
      <w:r w:rsidR="00401CA1" w:rsidRPr="00C81F80">
        <w:rPr>
          <w:rFonts w:cstheme="minorHAnsi"/>
          <w:shd w:val="clear" w:color="auto" w:fill="FFFFFF"/>
        </w:rPr>
        <w:t xml:space="preserve">hypoxic-ischaemic encephalopathy using logistic regression </w:t>
      </w:r>
      <w:r w:rsidR="005B366A" w:rsidRPr="00C81F80">
        <w:rPr>
          <w:rFonts w:cstheme="minorHAnsi"/>
          <w:shd w:val="clear" w:color="auto" w:fill="FFFFFF"/>
        </w:rPr>
        <w:t xml:space="preserve">and </w:t>
      </w:r>
      <w:r w:rsidR="0051465C" w:rsidRPr="00C81F80">
        <w:rPr>
          <w:rFonts w:cstheme="minorHAnsi"/>
          <w:shd w:val="clear" w:color="auto" w:fill="FFFFFF"/>
        </w:rPr>
        <w:t>a range of feature selection approaches</w:t>
      </w:r>
      <w:r w:rsidR="003B5ECE" w:rsidRPr="00C81F80">
        <w:rPr>
          <w:rFonts w:cstheme="minorHAnsi"/>
          <w:shd w:val="clear" w:color="auto" w:fill="FFFFFF"/>
        </w:rPr>
        <w:t>.</w:t>
      </w:r>
      <w:r w:rsidR="005B366A" w:rsidRPr="00C81F80">
        <w:rPr>
          <w:rFonts w:cstheme="minorHAnsi"/>
          <w:shd w:val="clear" w:color="auto" w:fill="FFFFFF"/>
        </w:rPr>
        <w:t xml:space="preserve"> The model was trained </w:t>
      </w:r>
      <w:r w:rsidR="00AB7A6B" w:rsidRPr="00C81F80">
        <w:rPr>
          <w:rFonts w:cstheme="minorHAnsi"/>
          <w:shd w:val="clear" w:color="auto" w:fill="FFFFFF"/>
        </w:rPr>
        <w:t xml:space="preserve">using </w:t>
      </w:r>
      <w:r w:rsidR="005B366A" w:rsidRPr="00C81F80">
        <w:rPr>
          <w:rFonts w:cstheme="minorHAnsi"/>
          <w:shd w:val="clear" w:color="auto" w:fill="FFFFFF"/>
        </w:rPr>
        <w:t xml:space="preserve">the first 50% </w:t>
      </w:r>
      <w:r w:rsidR="005B366A" w:rsidRPr="00C81F80">
        <w:rPr>
          <w:rFonts w:cstheme="minorHAnsi"/>
        </w:rPr>
        <w:t xml:space="preserve">infants (born 1959-1962) and </w:t>
      </w:r>
      <w:r w:rsidR="00AB7A6B" w:rsidRPr="00C81F80">
        <w:rPr>
          <w:rFonts w:cstheme="minorHAnsi"/>
        </w:rPr>
        <w:t xml:space="preserve">evaluated </w:t>
      </w:r>
      <w:r w:rsidR="005B366A" w:rsidRPr="00C81F80">
        <w:rPr>
          <w:rFonts w:cstheme="minorHAnsi"/>
        </w:rPr>
        <w:t xml:space="preserve">using the </w:t>
      </w:r>
      <w:r w:rsidR="00AB7A6B" w:rsidRPr="00C81F80">
        <w:rPr>
          <w:rFonts w:cstheme="minorHAnsi"/>
        </w:rPr>
        <w:t xml:space="preserve">latter 50% </w:t>
      </w:r>
      <w:r w:rsidR="005B366A" w:rsidRPr="00C81F80">
        <w:rPr>
          <w:rFonts w:cstheme="minorHAnsi"/>
        </w:rPr>
        <w:t xml:space="preserve">of infants (born 1963 to 1965). </w:t>
      </w:r>
      <w:r w:rsidR="001A741F" w:rsidRPr="00C81F80">
        <w:rPr>
          <w:rFonts w:cstheme="minorHAnsi"/>
        </w:rPr>
        <w:t>AU</w:t>
      </w:r>
      <w:r w:rsidR="0051465C" w:rsidRPr="00C81F80">
        <w:rPr>
          <w:rFonts w:cstheme="minorHAnsi"/>
        </w:rPr>
        <w:t>RO</w:t>
      </w:r>
      <w:r w:rsidR="001A741F" w:rsidRPr="00C81F80">
        <w:rPr>
          <w:rFonts w:cstheme="minorHAnsi"/>
        </w:rPr>
        <w:t xml:space="preserve">C, area under the </w:t>
      </w:r>
      <w:r w:rsidR="0051465C" w:rsidRPr="00C81F80">
        <w:rPr>
          <w:rFonts w:cstheme="minorHAnsi"/>
        </w:rPr>
        <w:t xml:space="preserve">receiver operator </w:t>
      </w:r>
      <w:r w:rsidR="001A741F" w:rsidRPr="00C81F80">
        <w:rPr>
          <w:rFonts w:cstheme="minorHAnsi"/>
        </w:rPr>
        <w:t>curve.</w:t>
      </w:r>
      <w:r w:rsidR="005F1D1A" w:rsidRPr="00C81F80">
        <w:rPr>
          <w:rFonts w:cstheme="minorHAnsi"/>
        </w:rPr>
        <w:t xml:space="preserve"> CI, confidence interval. </w:t>
      </w:r>
      <w:r w:rsidR="00901066">
        <w:rPr>
          <w:rFonts w:cstheme="minorHAnsi"/>
          <w:bCs/>
        </w:rPr>
        <w:t>LASSO, l</w:t>
      </w:r>
      <w:r w:rsidR="00901066" w:rsidRPr="00AA76EC">
        <w:rPr>
          <w:rFonts w:cstheme="minorHAnsi"/>
          <w:bCs/>
        </w:rPr>
        <w:t xml:space="preserve">east absolute </w:t>
      </w:r>
      <w:proofErr w:type="gramStart"/>
      <w:r w:rsidR="00901066" w:rsidRPr="00AA76EC">
        <w:rPr>
          <w:rFonts w:cstheme="minorHAnsi"/>
          <w:bCs/>
        </w:rPr>
        <w:t>shrinkage</w:t>
      </w:r>
      <w:proofErr w:type="gramEnd"/>
      <w:r w:rsidR="00901066" w:rsidRPr="00AA76EC">
        <w:rPr>
          <w:rFonts w:cstheme="minorHAnsi"/>
          <w:bCs/>
        </w:rPr>
        <w:t xml:space="preserve"> and selection operator</w:t>
      </w:r>
      <w:r w:rsidR="00901066">
        <w:rPr>
          <w:rFonts w:cstheme="minorHAnsi"/>
          <w:bCs/>
        </w:rPr>
        <w:t xml:space="preserve">. </w:t>
      </w:r>
      <w:r w:rsidR="00F34687" w:rsidRPr="00C81F80">
        <w:rPr>
          <w:rFonts w:cstheme="minorHAnsi"/>
        </w:rPr>
        <w:t xml:space="preserve">RFE, reverse feature elimination. SVC, support vector classification. </w:t>
      </w:r>
    </w:p>
    <w:p w14:paraId="6C427E84" w14:textId="340ABB87" w:rsidR="0033533A" w:rsidRPr="00C81F80" w:rsidRDefault="0033533A" w:rsidP="00172234">
      <w:pPr>
        <w:rPr>
          <w:rFonts w:cstheme="minorHAnsi"/>
        </w:rPr>
      </w:pPr>
      <w:r w:rsidRPr="00C81F80">
        <w:rPr>
          <w:rFonts w:cstheme="minorHAnsi"/>
        </w:rPr>
        <w:br w:type="page"/>
      </w:r>
    </w:p>
    <w:p w14:paraId="623CE716" w14:textId="2674C847" w:rsidR="008B098E" w:rsidRDefault="008B098E" w:rsidP="00172234">
      <w:pPr>
        <w:rPr>
          <w:rFonts w:cstheme="minorHAnsi"/>
          <w:bCs/>
          <w:shd w:val="clear" w:color="auto" w:fill="FFFFFF"/>
        </w:rPr>
      </w:pPr>
      <w:r w:rsidRPr="00C81F80">
        <w:rPr>
          <w:rFonts w:cstheme="minorHAnsi"/>
          <w:bCs/>
        </w:rPr>
        <w:lastRenderedPageBreak/>
        <w:t xml:space="preserve">Supplementary Table 1. Established risk factors for </w:t>
      </w:r>
      <w:r w:rsidRPr="00C81F80">
        <w:rPr>
          <w:rFonts w:cstheme="minorHAnsi"/>
          <w:bCs/>
          <w:shd w:val="clear" w:color="auto" w:fill="FFFFFF"/>
        </w:rPr>
        <w:t>HIE</w:t>
      </w:r>
    </w:p>
    <w:p w14:paraId="6934143F" w14:textId="77777777" w:rsidR="00031E96" w:rsidRPr="00C81F80" w:rsidRDefault="00031E96" w:rsidP="00172234">
      <w:pPr>
        <w:rPr>
          <w:rFonts w:cstheme="minorHAnsi"/>
          <w:bCs/>
        </w:rPr>
      </w:pPr>
    </w:p>
    <w:tbl>
      <w:tblPr>
        <w:tblStyle w:val="TableGrid"/>
        <w:tblW w:w="8999" w:type="dxa"/>
        <w:tblLook w:val="04A0" w:firstRow="1" w:lastRow="0" w:firstColumn="1" w:lastColumn="0" w:noHBand="0" w:noVBand="1"/>
      </w:tblPr>
      <w:tblGrid>
        <w:gridCol w:w="3003"/>
        <w:gridCol w:w="2998"/>
        <w:gridCol w:w="2998"/>
      </w:tblGrid>
      <w:tr w:rsidR="002130AF" w:rsidRPr="00546CCB" w14:paraId="5451080E" w14:textId="48E6597E" w:rsidTr="002130AF">
        <w:tc>
          <w:tcPr>
            <w:tcW w:w="3003" w:type="dxa"/>
          </w:tcPr>
          <w:p w14:paraId="557A2E80" w14:textId="5C66C7FA" w:rsidR="002130AF" w:rsidRPr="00546CCB" w:rsidRDefault="002130AF" w:rsidP="002130AF">
            <w:pPr>
              <w:rPr>
                <w:rFonts w:cstheme="minorHAnsi"/>
                <w:b/>
                <w:bCs/>
                <w:sz w:val="24"/>
                <w:szCs w:val="24"/>
              </w:rPr>
            </w:pPr>
            <w:r w:rsidRPr="00546CCB">
              <w:rPr>
                <w:rFonts w:cstheme="minorHAnsi"/>
                <w:b/>
                <w:bCs/>
                <w:sz w:val="24"/>
                <w:szCs w:val="24"/>
              </w:rPr>
              <w:t>Antenatal Factors (n=20)</w:t>
            </w:r>
          </w:p>
        </w:tc>
        <w:tc>
          <w:tcPr>
            <w:tcW w:w="2998" w:type="dxa"/>
          </w:tcPr>
          <w:p w14:paraId="1F55C6C3" w14:textId="26C3F2F6" w:rsidR="002130AF" w:rsidRPr="00546CCB" w:rsidRDefault="002130AF" w:rsidP="002130AF">
            <w:pPr>
              <w:rPr>
                <w:rFonts w:cstheme="minorHAnsi"/>
                <w:b/>
                <w:bCs/>
              </w:rPr>
            </w:pPr>
            <w:commentRangeStart w:id="406"/>
            <w:r w:rsidRPr="00546CCB">
              <w:rPr>
                <w:rFonts w:cstheme="minorHAnsi"/>
                <w:b/>
                <w:bCs/>
                <w:sz w:val="24"/>
                <w:szCs w:val="24"/>
              </w:rPr>
              <w:t xml:space="preserve">Growth Measures </w:t>
            </w:r>
            <w:commentRangeEnd w:id="406"/>
            <w:r w:rsidR="00BE650C">
              <w:rPr>
                <w:rStyle w:val="CommentReference"/>
              </w:rPr>
              <w:commentReference w:id="406"/>
            </w:r>
            <w:r w:rsidRPr="00546CCB">
              <w:rPr>
                <w:rFonts w:cstheme="minorHAnsi"/>
                <w:b/>
                <w:bCs/>
                <w:sz w:val="24"/>
                <w:szCs w:val="24"/>
              </w:rPr>
              <w:t>(n=1)</w:t>
            </w:r>
          </w:p>
        </w:tc>
        <w:tc>
          <w:tcPr>
            <w:tcW w:w="2998" w:type="dxa"/>
          </w:tcPr>
          <w:p w14:paraId="187EC624" w14:textId="10AD2C3E" w:rsidR="002130AF" w:rsidRPr="00546CCB" w:rsidRDefault="002130AF" w:rsidP="002130AF">
            <w:pPr>
              <w:rPr>
                <w:rFonts w:cstheme="minorHAnsi"/>
                <w:b/>
                <w:bCs/>
              </w:rPr>
            </w:pPr>
            <w:r w:rsidRPr="00546CCB">
              <w:rPr>
                <w:rFonts w:cstheme="minorHAnsi"/>
                <w:b/>
                <w:bCs/>
                <w:sz w:val="24"/>
                <w:szCs w:val="24"/>
              </w:rPr>
              <w:t>Intrapartum Factors (n=14)</w:t>
            </w:r>
          </w:p>
        </w:tc>
      </w:tr>
      <w:tr w:rsidR="002130AF" w:rsidRPr="00C81F80" w14:paraId="6BFF5ECF" w14:textId="621A7345" w:rsidTr="002130AF">
        <w:tc>
          <w:tcPr>
            <w:tcW w:w="3003" w:type="dxa"/>
          </w:tcPr>
          <w:p w14:paraId="43AEE5B7"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age (&lt;20, 20-24, 25-29, 30-34, &gt;35)</w:t>
            </w:r>
          </w:p>
          <w:p w14:paraId="27AF752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Parity 0, 1,&gt;1</w:t>
            </w:r>
          </w:p>
          <w:p w14:paraId="112DFA37"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Employment</w:t>
            </w:r>
          </w:p>
          <w:p w14:paraId="2BE4C76E"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Health Insurance</w:t>
            </w:r>
          </w:p>
          <w:p w14:paraId="02C38A5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race</w:t>
            </w:r>
          </w:p>
          <w:p w14:paraId="229E50F2" w14:textId="77777777" w:rsidR="002130AF" w:rsidRPr="00092DE4" w:rsidRDefault="002130AF" w:rsidP="002130AF">
            <w:pPr>
              <w:pStyle w:val="ListParagraph"/>
              <w:numPr>
                <w:ilvl w:val="0"/>
                <w:numId w:val="1"/>
              </w:numPr>
              <w:spacing w:line="240" w:lineRule="auto"/>
              <w:rPr>
                <w:rFonts w:cstheme="minorHAnsi"/>
                <w:sz w:val="24"/>
                <w:szCs w:val="24"/>
                <w:lang w:val="fr-FR"/>
                <w:rPrChange w:id="407" w:author="Neil Pearce" w:date="2022-02-11T11:01:00Z">
                  <w:rPr>
                    <w:rFonts w:cstheme="minorHAnsi"/>
                    <w:sz w:val="24"/>
                    <w:szCs w:val="24"/>
                  </w:rPr>
                </w:rPrChange>
              </w:rPr>
            </w:pPr>
            <w:proofErr w:type="spellStart"/>
            <w:r w:rsidRPr="00092DE4">
              <w:rPr>
                <w:rFonts w:cstheme="minorHAnsi"/>
                <w:sz w:val="24"/>
                <w:szCs w:val="24"/>
                <w:lang w:val="fr-FR"/>
                <w:rPrChange w:id="408" w:author="Neil Pearce" w:date="2022-02-11T11:01:00Z">
                  <w:rPr>
                    <w:rFonts w:cstheme="minorHAnsi"/>
                    <w:sz w:val="24"/>
                    <w:szCs w:val="24"/>
                  </w:rPr>
                </w:rPrChange>
              </w:rPr>
              <w:t>FHx</w:t>
            </w:r>
            <w:proofErr w:type="spellEnd"/>
            <w:r w:rsidRPr="00092DE4">
              <w:rPr>
                <w:rFonts w:cstheme="minorHAnsi"/>
                <w:sz w:val="24"/>
                <w:szCs w:val="24"/>
                <w:lang w:val="fr-FR"/>
                <w:rPrChange w:id="409" w:author="Neil Pearce" w:date="2022-02-11T11:01:00Z">
                  <w:rPr>
                    <w:rFonts w:cstheme="minorHAnsi"/>
                    <w:sz w:val="24"/>
                    <w:szCs w:val="24"/>
                  </w:rPr>
                </w:rPrChange>
              </w:rPr>
              <w:t xml:space="preserve"> of </w:t>
            </w:r>
            <w:proofErr w:type="spellStart"/>
            <w:r w:rsidRPr="00092DE4">
              <w:rPr>
                <w:rFonts w:cstheme="minorHAnsi"/>
                <w:sz w:val="24"/>
                <w:szCs w:val="24"/>
                <w:lang w:val="fr-FR"/>
                <w:rPrChange w:id="410" w:author="Neil Pearce" w:date="2022-02-11T11:01:00Z">
                  <w:rPr>
                    <w:rFonts w:cstheme="minorHAnsi"/>
                    <w:sz w:val="24"/>
                    <w:szCs w:val="24"/>
                  </w:rPr>
                </w:rPrChange>
              </w:rPr>
              <w:t>seizures</w:t>
            </w:r>
            <w:proofErr w:type="spellEnd"/>
            <w:r w:rsidRPr="00092DE4">
              <w:rPr>
                <w:rFonts w:cstheme="minorHAnsi"/>
                <w:sz w:val="24"/>
                <w:szCs w:val="24"/>
                <w:lang w:val="fr-FR"/>
                <w:rPrChange w:id="411" w:author="Neil Pearce" w:date="2022-02-11T11:01:00Z">
                  <w:rPr>
                    <w:rFonts w:cstheme="minorHAnsi"/>
                    <w:sz w:val="24"/>
                    <w:szCs w:val="24"/>
                  </w:rPr>
                </w:rPrChange>
              </w:rPr>
              <w:t xml:space="preserve"> (</w:t>
            </w:r>
            <w:proofErr w:type="spellStart"/>
            <w:r w:rsidRPr="00092DE4">
              <w:rPr>
                <w:rFonts w:cstheme="minorHAnsi"/>
                <w:sz w:val="24"/>
                <w:szCs w:val="24"/>
                <w:lang w:val="fr-FR"/>
                <w:rPrChange w:id="412" w:author="Neil Pearce" w:date="2022-02-11T11:01:00Z">
                  <w:rPr>
                    <w:rFonts w:cstheme="minorHAnsi"/>
                    <w:sz w:val="24"/>
                    <w:szCs w:val="24"/>
                  </w:rPr>
                </w:rPrChange>
              </w:rPr>
              <w:t>recurrent</w:t>
            </w:r>
            <w:proofErr w:type="spellEnd"/>
            <w:r w:rsidRPr="00092DE4">
              <w:rPr>
                <w:rFonts w:cstheme="minorHAnsi"/>
                <w:sz w:val="24"/>
                <w:szCs w:val="24"/>
                <w:lang w:val="fr-FR"/>
                <w:rPrChange w:id="413" w:author="Neil Pearce" w:date="2022-02-11T11:01:00Z">
                  <w:rPr>
                    <w:rFonts w:cstheme="minorHAnsi"/>
                    <w:sz w:val="24"/>
                    <w:szCs w:val="24"/>
                  </w:rPr>
                </w:rPrChange>
              </w:rPr>
              <w:t xml:space="preserve"> non-</w:t>
            </w:r>
            <w:proofErr w:type="spellStart"/>
            <w:r w:rsidRPr="00092DE4">
              <w:rPr>
                <w:rFonts w:cstheme="minorHAnsi"/>
                <w:sz w:val="24"/>
                <w:szCs w:val="24"/>
                <w:lang w:val="fr-FR"/>
                <w:rPrChange w:id="414" w:author="Neil Pearce" w:date="2022-02-11T11:01:00Z">
                  <w:rPr>
                    <w:rFonts w:cstheme="minorHAnsi"/>
                    <w:sz w:val="24"/>
                    <w:szCs w:val="24"/>
                  </w:rPr>
                </w:rPrChange>
              </w:rPr>
              <w:t>febrile</w:t>
            </w:r>
            <w:proofErr w:type="spellEnd"/>
            <w:r w:rsidRPr="00092DE4">
              <w:rPr>
                <w:rFonts w:cstheme="minorHAnsi"/>
                <w:sz w:val="24"/>
                <w:szCs w:val="24"/>
                <w:lang w:val="fr-FR"/>
                <w:rPrChange w:id="415" w:author="Neil Pearce" w:date="2022-02-11T11:01:00Z">
                  <w:rPr>
                    <w:rFonts w:cstheme="minorHAnsi"/>
                    <w:sz w:val="24"/>
                    <w:szCs w:val="24"/>
                  </w:rPr>
                </w:rPrChange>
              </w:rPr>
              <w:t xml:space="preserve"> </w:t>
            </w:r>
            <w:proofErr w:type="spellStart"/>
            <w:r w:rsidRPr="00092DE4">
              <w:rPr>
                <w:rFonts w:cstheme="minorHAnsi"/>
                <w:sz w:val="24"/>
                <w:szCs w:val="24"/>
                <w:lang w:val="fr-FR"/>
                <w:rPrChange w:id="416" w:author="Neil Pearce" w:date="2022-02-11T11:01:00Z">
                  <w:rPr>
                    <w:rFonts w:cstheme="minorHAnsi"/>
                    <w:sz w:val="24"/>
                    <w:szCs w:val="24"/>
                  </w:rPr>
                </w:rPrChange>
              </w:rPr>
              <w:t>seizures</w:t>
            </w:r>
            <w:proofErr w:type="spellEnd"/>
            <w:r w:rsidRPr="00092DE4">
              <w:rPr>
                <w:rFonts w:cstheme="minorHAnsi"/>
                <w:sz w:val="24"/>
                <w:szCs w:val="24"/>
                <w:lang w:val="fr-FR"/>
                <w:rPrChange w:id="417" w:author="Neil Pearce" w:date="2022-02-11T11:01:00Z">
                  <w:rPr>
                    <w:rFonts w:cstheme="minorHAnsi"/>
                    <w:sz w:val="24"/>
                    <w:szCs w:val="24"/>
                  </w:rPr>
                </w:rPrChange>
              </w:rPr>
              <w:t>)</w:t>
            </w:r>
          </w:p>
          <w:p w14:paraId="2E940FA3" w14:textId="77777777" w:rsidR="002130AF" w:rsidRPr="00C81F80" w:rsidRDefault="002130AF" w:rsidP="002130AF">
            <w:pPr>
              <w:pStyle w:val="ListParagraph"/>
              <w:numPr>
                <w:ilvl w:val="0"/>
                <w:numId w:val="1"/>
              </w:numPr>
              <w:spacing w:line="240" w:lineRule="auto"/>
              <w:rPr>
                <w:rFonts w:cstheme="minorHAnsi"/>
                <w:sz w:val="24"/>
                <w:szCs w:val="24"/>
              </w:rPr>
            </w:pPr>
            <w:proofErr w:type="spellStart"/>
            <w:r w:rsidRPr="00C81F80">
              <w:rPr>
                <w:rFonts w:cstheme="minorHAnsi"/>
                <w:sz w:val="24"/>
                <w:szCs w:val="24"/>
              </w:rPr>
              <w:t>FHx</w:t>
            </w:r>
            <w:proofErr w:type="spellEnd"/>
            <w:r w:rsidRPr="00C81F80">
              <w:rPr>
                <w:rFonts w:cstheme="minorHAnsi"/>
                <w:sz w:val="24"/>
                <w:szCs w:val="24"/>
              </w:rPr>
              <w:t xml:space="preserve"> of neurological disorder (excludes seizures)</w:t>
            </w:r>
          </w:p>
          <w:p w14:paraId="0128A1C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Infertility Treatment</w:t>
            </w:r>
          </w:p>
          <w:p w14:paraId="0ED326AA"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Hypertension</w:t>
            </w:r>
          </w:p>
          <w:p w14:paraId="557EF34B"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height (&lt;160, 160-164, &gt;164)</w:t>
            </w:r>
          </w:p>
          <w:p w14:paraId="024857A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Thyroid Disease</w:t>
            </w:r>
          </w:p>
          <w:p w14:paraId="2C587EA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Pre-eclampsia</w:t>
            </w:r>
          </w:p>
          <w:p w14:paraId="5A00DC9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Antenatal bleeding (mod or severe)</w:t>
            </w:r>
          </w:p>
          <w:p w14:paraId="6E1A5AC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Viral Illness</w:t>
            </w:r>
          </w:p>
          <w:p w14:paraId="04185AC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Alcohol (some, none, unknown)</w:t>
            </w:r>
          </w:p>
          <w:p w14:paraId="35606FC5"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Birthweight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p w14:paraId="4FACB7BA"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Sex</w:t>
            </w:r>
          </w:p>
          <w:p w14:paraId="3011284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Abnormal placenta</w:t>
            </w:r>
          </w:p>
          <w:p w14:paraId="1D42C6C5"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Late or no antenatal care</w:t>
            </w:r>
          </w:p>
          <w:p w14:paraId="25D0360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Multiple births</w:t>
            </w:r>
          </w:p>
        </w:tc>
        <w:tc>
          <w:tcPr>
            <w:tcW w:w="2998" w:type="dxa"/>
          </w:tcPr>
          <w:p w14:paraId="5A85FFBA" w14:textId="464C95AB"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Birth 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tc>
        <w:tc>
          <w:tcPr>
            <w:tcW w:w="2998" w:type="dxa"/>
          </w:tcPr>
          <w:p w14:paraId="5E87090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Gestation (37-42)</w:t>
            </w:r>
          </w:p>
          <w:p w14:paraId="7D7369AD"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OP presentation</w:t>
            </w:r>
          </w:p>
          <w:p w14:paraId="4FA9FAE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Pyrexia</w:t>
            </w:r>
          </w:p>
          <w:p w14:paraId="470B1682"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Intrapartum Event (Haemorrhage, convulsions, uterine rupture, snapped cord, out of hospital birth)</w:t>
            </w:r>
          </w:p>
          <w:p w14:paraId="0F6B419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Membrane rupture &gt;12 hours</w:t>
            </w:r>
          </w:p>
          <w:p w14:paraId="20C0C2F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Blood Pressure abnormalities – Captured above</w:t>
            </w:r>
          </w:p>
          <w:p w14:paraId="1E04F1B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Nuchal cord</w:t>
            </w:r>
          </w:p>
          <w:p w14:paraId="3EB923B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 xml:space="preserve">Cord </w:t>
            </w:r>
            <w:proofErr w:type="gramStart"/>
            <w:r w:rsidRPr="00C81F80">
              <w:rPr>
                <w:rFonts w:cstheme="minorHAnsi"/>
                <w:sz w:val="24"/>
                <w:szCs w:val="24"/>
              </w:rPr>
              <w:t>prolapse</w:t>
            </w:r>
            <w:proofErr w:type="gramEnd"/>
          </w:p>
          <w:p w14:paraId="5F9AF199"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Onset of labour (spontaneous, induced, none)</w:t>
            </w:r>
          </w:p>
          <w:p w14:paraId="5633728B"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Mode of delivery (Spontaneous, induced vaginal, elective CS, emergency CS, breech manoeuvre)</w:t>
            </w:r>
          </w:p>
          <w:p w14:paraId="0EBE10E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Shoulder dystocia</w:t>
            </w:r>
          </w:p>
          <w:p w14:paraId="2C9BD9B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Epidural Anaesthetic</w:t>
            </w:r>
          </w:p>
          <w:p w14:paraId="71FC333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Breech Presentation</w:t>
            </w:r>
          </w:p>
          <w:p w14:paraId="30522C5C" w14:textId="7345E134"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ROM&gt;12 hours</w:t>
            </w:r>
          </w:p>
        </w:tc>
      </w:tr>
    </w:tbl>
    <w:p w14:paraId="3F5ED7E0" w14:textId="77777777" w:rsidR="00D7703B" w:rsidRDefault="00D7703B" w:rsidP="00172234">
      <w:pPr>
        <w:rPr>
          <w:rFonts w:cstheme="minorHAnsi"/>
          <w:bCs/>
        </w:rPr>
      </w:pPr>
    </w:p>
    <w:p w14:paraId="3EE517EC" w14:textId="36265E04" w:rsidR="00546CCB" w:rsidRDefault="008B098E" w:rsidP="00172234">
      <w:pPr>
        <w:rPr>
          <w:rFonts w:cstheme="minorHAnsi"/>
          <w:bCs/>
        </w:rPr>
      </w:pPr>
      <w:r w:rsidRPr="00C81F80">
        <w:rPr>
          <w:rFonts w:cstheme="minorHAnsi"/>
          <w:bCs/>
        </w:rPr>
        <w:t xml:space="preserve">Previously reported predictors of </w:t>
      </w:r>
      <w:r w:rsidRPr="00C81F80">
        <w:rPr>
          <w:rFonts w:cstheme="minorHAnsi"/>
          <w:shd w:val="clear" w:color="auto" w:fill="FFFFFF"/>
        </w:rPr>
        <w:t>hypoxic-ischaemic encephalopathy</w:t>
      </w:r>
      <w:r w:rsidRPr="00C81F80">
        <w:rPr>
          <w:rFonts w:cstheme="minorHAnsi"/>
          <w:bCs/>
        </w:rPr>
        <w:t xml:space="preserve"> obtained from Badawi </w:t>
      </w:r>
      <w:r w:rsidRPr="00E866A0">
        <w:rPr>
          <w:rFonts w:cstheme="minorHAnsi"/>
          <w:bCs/>
          <w:i/>
          <w:iCs/>
        </w:rPr>
        <w:t>et al</w:t>
      </w:r>
      <w:r w:rsidR="00B3226D">
        <w:rPr>
          <w:rFonts w:cstheme="minorHAnsi"/>
          <w:bCs/>
          <w:i/>
          <w:iCs/>
        </w:rPr>
        <w:fldChar w:fldCharType="begin" w:fldLock="1"/>
      </w:r>
      <w:r w:rsidR="005A7202">
        <w:rPr>
          <w:rFonts w:cstheme="minorHAnsi"/>
          <w:bCs/>
          <w:i/>
          <w:iCs/>
        </w:rPr>
        <w:instrText>ADDIN CSL_CITATION {"citationItems":[{"id":"ITEM-1","itemData":{"PMID":"9836652","author":[{"dropping-particle":"","family":"Badawi","given":"N","non-dropping-particle":"","parse-names":false,"suffix":""},{"dropping-particle":"","family":"Kurinczuk","given":"J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J","non-dropping-particle":"","parse-names":false,"suffix":""}],"container-title":"Bmj","id":"ITEM-1","issue":"7172","issued":{"date-parts":[["1998"]]},"page":"1549-1553","title":"Antepartum risk factors for newborn encephalopathy: the Western Australian case-control study","type":"article-journal","volume":"317"},"uris":["http://www.mendeley.com/documents/?uuid=6944d529-e2f0-45cb-a61e-66f9d9cb67e5"]},{"id":"ITEM-2","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J","non-dropping-particle":"","parse-names":false,"suffix":""}],"container-title":"Bmj","id":"ITEM-2","issue":"7172","issued":{"date-parts":[["1998"]]},"page":"1554-1558","title":"Intrapartum risk factors for newborn encephalopathy: the Western Australian case-control study","type":"article-journal","volume":"317"},"uris":["http://www.mendeley.com/documents/?uuid=c0d98626-36f0-4afd-a7f8-d5dccafc3def"]}],"mendeley":{"formattedCitation":"[21], [22]","plainTextFormattedCitation":"[21], [22]","previouslyFormattedCitation":"[21], [22]"},"properties":{"noteIndex":0},"schema":"https://github.com/citation-style-language/schema/raw/master/csl-citation.json"}</w:instrText>
      </w:r>
      <w:r w:rsidR="00B3226D">
        <w:rPr>
          <w:rFonts w:cstheme="minorHAnsi"/>
          <w:bCs/>
          <w:i/>
          <w:iCs/>
        </w:rPr>
        <w:fldChar w:fldCharType="separate"/>
      </w:r>
      <w:r w:rsidR="005A7202" w:rsidRPr="005A7202">
        <w:rPr>
          <w:rFonts w:cstheme="minorHAnsi"/>
          <w:bCs/>
          <w:iCs/>
          <w:noProof/>
        </w:rPr>
        <w:t>[21], [22]</w:t>
      </w:r>
      <w:r w:rsidR="00B3226D">
        <w:rPr>
          <w:rFonts w:cstheme="minorHAnsi"/>
          <w:bCs/>
          <w:i/>
          <w:iCs/>
        </w:rPr>
        <w:fldChar w:fldCharType="end"/>
      </w:r>
      <w:r w:rsidRPr="00C81F80">
        <w:rPr>
          <w:rFonts w:cstheme="minorHAnsi"/>
          <w:bCs/>
        </w:rPr>
        <w:t xml:space="preserve">. </w:t>
      </w:r>
      <w:proofErr w:type="spellStart"/>
      <w:r w:rsidRPr="00C81F80">
        <w:rPr>
          <w:rFonts w:cstheme="minorHAnsi"/>
          <w:bCs/>
        </w:rPr>
        <w:t>FHx</w:t>
      </w:r>
      <w:proofErr w:type="spellEnd"/>
      <w:r w:rsidRPr="00C81F80">
        <w:rPr>
          <w:rFonts w:cstheme="minorHAnsi"/>
          <w:bCs/>
        </w:rPr>
        <w:t xml:space="preserve">, family history. OP, occiput posterior </w:t>
      </w:r>
      <w:proofErr w:type="spellStart"/>
      <w:r w:rsidRPr="00C81F80">
        <w:rPr>
          <w:rFonts w:cstheme="minorHAnsi"/>
          <w:bCs/>
        </w:rPr>
        <w:t>fetal</w:t>
      </w:r>
      <w:proofErr w:type="spellEnd"/>
      <w:r w:rsidRPr="00C81F80">
        <w:rPr>
          <w:rFonts w:cstheme="minorHAnsi"/>
          <w:bCs/>
        </w:rPr>
        <w:t xml:space="preserve"> position. CS, caesarean section. ROM, rupture of membranes.</w:t>
      </w:r>
    </w:p>
    <w:p w14:paraId="7C5D54CF" w14:textId="77777777" w:rsidR="00546CCB" w:rsidRDefault="00546CCB">
      <w:pPr>
        <w:rPr>
          <w:rFonts w:cstheme="minorHAnsi"/>
          <w:bCs/>
        </w:rPr>
      </w:pPr>
      <w:r>
        <w:rPr>
          <w:rFonts w:cstheme="minorHAnsi"/>
          <w:bCs/>
        </w:rPr>
        <w:br w:type="page"/>
      </w:r>
    </w:p>
    <w:p w14:paraId="1A02CF79" w14:textId="785F5D41" w:rsidR="008B098E" w:rsidRDefault="00546CCB" w:rsidP="00172234">
      <w:pPr>
        <w:rPr>
          <w:rFonts w:cstheme="minorHAnsi"/>
          <w:bCs/>
        </w:rPr>
      </w:pPr>
      <w:r>
        <w:rPr>
          <w:rFonts w:cstheme="minorHAnsi"/>
          <w:bCs/>
        </w:rPr>
        <w:lastRenderedPageBreak/>
        <w:t>Supplementary Table 2. Feature selection methods</w:t>
      </w:r>
    </w:p>
    <w:p w14:paraId="7D89737B" w14:textId="77777777" w:rsidR="00546CCB" w:rsidRDefault="00546CCB" w:rsidP="00172234">
      <w:pPr>
        <w:rPr>
          <w:rFonts w:cstheme="minorHAnsi"/>
          <w:bCs/>
        </w:rPr>
      </w:pPr>
    </w:p>
    <w:tbl>
      <w:tblPr>
        <w:tblStyle w:val="TableGrid"/>
        <w:tblW w:w="0" w:type="auto"/>
        <w:tblLook w:val="04A0" w:firstRow="1" w:lastRow="0" w:firstColumn="1" w:lastColumn="0" w:noHBand="0" w:noVBand="1"/>
      </w:tblPr>
      <w:tblGrid>
        <w:gridCol w:w="3068"/>
        <w:gridCol w:w="5671"/>
      </w:tblGrid>
      <w:tr w:rsidR="00546CCB" w:rsidRPr="00546CCB" w14:paraId="460CE94F" w14:textId="77777777" w:rsidTr="00DC3558">
        <w:tc>
          <w:tcPr>
            <w:tcW w:w="3068" w:type="dxa"/>
          </w:tcPr>
          <w:p w14:paraId="407495A0" w14:textId="067D7516" w:rsidR="00546CCB" w:rsidRPr="00546CCB" w:rsidRDefault="00546CCB" w:rsidP="00172234">
            <w:pPr>
              <w:rPr>
                <w:rFonts w:cstheme="minorHAnsi"/>
                <w:b/>
              </w:rPr>
            </w:pPr>
            <w:r w:rsidRPr="00546CCB">
              <w:rPr>
                <w:rFonts w:cstheme="minorHAnsi"/>
                <w:b/>
              </w:rPr>
              <w:t>Method</w:t>
            </w:r>
          </w:p>
        </w:tc>
        <w:tc>
          <w:tcPr>
            <w:tcW w:w="5671" w:type="dxa"/>
          </w:tcPr>
          <w:p w14:paraId="539CEBBF" w14:textId="57782145" w:rsidR="00546CCB" w:rsidRPr="00546CCB" w:rsidRDefault="00546CCB" w:rsidP="00172234">
            <w:pPr>
              <w:rPr>
                <w:rFonts w:cstheme="minorHAnsi"/>
                <w:b/>
              </w:rPr>
            </w:pPr>
            <w:r w:rsidRPr="00546CCB">
              <w:rPr>
                <w:rFonts w:cstheme="minorHAnsi"/>
                <w:b/>
              </w:rPr>
              <w:t>Theory of operation</w:t>
            </w:r>
          </w:p>
        </w:tc>
      </w:tr>
      <w:tr w:rsidR="00546CCB" w14:paraId="369C3649" w14:textId="77777777" w:rsidTr="00DC3558">
        <w:tc>
          <w:tcPr>
            <w:tcW w:w="3068" w:type="dxa"/>
          </w:tcPr>
          <w:p w14:paraId="45E0DFFA" w14:textId="2535004D" w:rsidR="00546CCB" w:rsidRDefault="00546CCB" w:rsidP="00172234">
            <w:pPr>
              <w:rPr>
                <w:rFonts w:cstheme="minorHAnsi"/>
                <w:bCs/>
              </w:rPr>
            </w:pPr>
            <w:r>
              <w:rPr>
                <w:rFonts w:cstheme="minorHAnsi"/>
                <w:bCs/>
              </w:rPr>
              <w:t>LASSO regression</w:t>
            </w:r>
          </w:p>
        </w:tc>
        <w:tc>
          <w:tcPr>
            <w:tcW w:w="5671" w:type="dxa"/>
          </w:tcPr>
          <w:p w14:paraId="5EFD4DBD" w14:textId="524823B3" w:rsidR="00546CCB" w:rsidRDefault="007D312B" w:rsidP="00172234">
            <w:pPr>
              <w:rPr>
                <w:rFonts w:cstheme="minorHAnsi"/>
                <w:bCs/>
              </w:rPr>
            </w:pPr>
            <w:r>
              <w:rPr>
                <w:rFonts w:cstheme="minorHAnsi"/>
                <w:bCs/>
              </w:rPr>
              <w:t xml:space="preserve">Applies an </w:t>
            </w:r>
            <w:r w:rsidR="00DC3558">
              <w:rPr>
                <w:rFonts w:cstheme="minorHAnsi"/>
                <w:bCs/>
              </w:rPr>
              <w:t>L1 penalty term</w:t>
            </w:r>
            <w:r w:rsidR="004F7983">
              <w:rPr>
                <w:rFonts w:cstheme="minorHAnsi"/>
                <w:bCs/>
              </w:rPr>
              <w:t xml:space="preserve"> </w:t>
            </w:r>
            <w:r w:rsidR="00F22127">
              <w:rPr>
                <w:rFonts w:cstheme="minorHAnsi"/>
                <w:bCs/>
              </w:rPr>
              <w:t xml:space="preserve">that </w:t>
            </w:r>
            <w:r w:rsidR="004F7983">
              <w:rPr>
                <w:rFonts w:cstheme="minorHAnsi"/>
                <w:bCs/>
              </w:rPr>
              <w:t xml:space="preserve">shrinks weak </w:t>
            </w:r>
            <w:r w:rsidR="007B2E10">
              <w:rPr>
                <w:rFonts w:cstheme="minorHAnsi"/>
                <w:bCs/>
              </w:rPr>
              <w:t>predictors</w:t>
            </w:r>
            <w:r w:rsidR="004F7983">
              <w:rPr>
                <w:rFonts w:cstheme="minorHAnsi"/>
                <w:bCs/>
              </w:rPr>
              <w:t xml:space="preserve"> to zero such that they are removed from the regression model</w:t>
            </w:r>
            <w:r w:rsidR="00FB2E82">
              <w:rPr>
                <w:rFonts w:cstheme="minorHAnsi"/>
                <w:bCs/>
              </w:rPr>
              <w:t xml:space="preserve"> </w:t>
            </w:r>
            <w:r w:rsidR="00FB2E82">
              <w:rPr>
                <w:rFonts w:cstheme="minorHAnsi"/>
                <w:bCs/>
              </w:rPr>
              <w:fldChar w:fldCharType="begin" w:fldLock="1"/>
            </w:r>
            <w:r w:rsidR="00FB2E82">
              <w:rPr>
                <w:rFonts w:cstheme="minorHAnsi"/>
                <w:b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sidR="00FB2E82">
              <w:rPr>
                <w:rFonts w:cstheme="minorHAnsi"/>
                <w:bCs/>
              </w:rPr>
              <w:fldChar w:fldCharType="separate"/>
            </w:r>
            <w:r w:rsidR="00FB2E82" w:rsidRPr="00FB2E82">
              <w:rPr>
                <w:rFonts w:cstheme="minorHAnsi"/>
                <w:bCs/>
                <w:noProof/>
              </w:rPr>
              <w:t>[8]</w:t>
            </w:r>
            <w:r w:rsidR="00FB2E82">
              <w:rPr>
                <w:rFonts w:cstheme="minorHAnsi"/>
                <w:bCs/>
              </w:rPr>
              <w:fldChar w:fldCharType="end"/>
            </w:r>
            <w:r w:rsidR="00DC3FCF">
              <w:rPr>
                <w:rFonts w:cstheme="minorHAnsi"/>
                <w:bCs/>
              </w:rPr>
              <w:t>. Feature importance is estimated using the absolute coefficient.</w:t>
            </w:r>
          </w:p>
        </w:tc>
      </w:tr>
      <w:tr w:rsidR="00205365" w14:paraId="0453C025" w14:textId="77777777" w:rsidTr="00DC3558">
        <w:tc>
          <w:tcPr>
            <w:tcW w:w="3068" w:type="dxa"/>
          </w:tcPr>
          <w:p w14:paraId="3EC8E041" w14:textId="0163570C" w:rsidR="00205365" w:rsidRDefault="00205365" w:rsidP="00172234">
            <w:pPr>
              <w:rPr>
                <w:rFonts w:cstheme="minorHAnsi"/>
                <w:bCs/>
              </w:rPr>
            </w:pPr>
            <w:r>
              <w:rPr>
                <w:rFonts w:cstheme="minorHAnsi"/>
                <w:bCs/>
              </w:rPr>
              <w:t>Elastic net regression</w:t>
            </w:r>
          </w:p>
        </w:tc>
        <w:tc>
          <w:tcPr>
            <w:tcW w:w="5671" w:type="dxa"/>
          </w:tcPr>
          <w:p w14:paraId="3B4FED6A" w14:textId="379D2052" w:rsidR="00205365" w:rsidRDefault="00CA76CF" w:rsidP="00172234">
            <w:pPr>
              <w:rPr>
                <w:rFonts w:cstheme="minorHAnsi"/>
                <w:bCs/>
              </w:rPr>
            </w:pPr>
            <w:r>
              <w:rPr>
                <w:rFonts w:cstheme="minorHAnsi"/>
                <w:bCs/>
              </w:rPr>
              <w:t xml:space="preserve">Applies </w:t>
            </w:r>
            <w:r w:rsidR="009C3305">
              <w:rPr>
                <w:rFonts w:cstheme="minorHAnsi"/>
                <w:bCs/>
              </w:rPr>
              <w:t>L1 and L2 penalty terms</w:t>
            </w:r>
            <w:r>
              <w:rPr>
                <w:rFonts w:cstheme="minorHAnsi"/>
                <w:bCs/>
              </w:rPr>
              <w:t xml:space="preserve"> which both downweighs </w:t>
            </w:r>
            <w:r w:rsidR="00530913">
              <w:rPr>
                <w:rFonts w:cstheme="minorHAnsi"/>
                <w:bCs/>
              </w:rPr>
              <w:t>and</w:t>
            </w:r>
            <w:r>
              <w:rPr>
                <w:rFonts w:cstheme="minorHAnsi"/>
                <w:bCs/>
              </w:rPr>
              <w:t xml:space="preserve"> removes weak </w:t>
            </w:r>
            <w:r w:rsidR="000B3D93">
              <w:rPr>
                <w:rFonts w:cstheme="minorHAnsi"/>
                <w:bCs/>
              </w:rPr>
              <w:t xml:space="preserve">predictors </w:t>
            </w:r>
            <w:r>
              <w:rPr>
                <w:rFonts w:cstheme="minorHAnsi"/>
                <w:bCs/>
              </w:rPr>
              <w:t>from the regression model</w:t>
            </w:r>
            <w:r w:rsidR="00FB2E82">
              <w:rPr>
                <w:rFonts w:cstheme="minorHAnsi"/>
                <w:bCs/>
              </w:rPr>
              <w:t xml:space="preserve"> </w:t>
            </w:r>
            <w:r w:rsidR="00FB2E82">
              <w:rPr>
                <w:rFonts w:cstheme="minorHAnsi"/>
                <w:bCs/>
              </w:rPr>
              <w:fldChar w:fldCharType="begin" w:fldLock="1"/>
            </w:r>
            <w:r w:rsidR="005A7202">
              <w:rPr>
                <w:rFonts w:cstheme="minorHAnsi"/>
                <w:bCs/>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5A7202">
              <w:rPr>
                <w:rFonts w:ascii="Cambria Math" w:hAnsi="Cambria Math" w:cs="Cambria Math"/>
                <w:bCs/>
              </w:rPr>
              <w:instrText>≫</w:instrText>
            </w:r>
            <w:r w:rsidR="005A7202">
              <w:rPr>
                <w:rFonts w:cstheme="minorHAnsi"/>
                <w:bCs/>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[9]","plainTextFormattedCitation":"[9]","previouslyFormattedCitation":"[9]"},"properties":{"noteIndex":0},"schema":"https://github.com/citation-style-language/schema/raw/master/csl-citation.json"}</w:instrText>
            </w:r>
            <w:r w:rsidR="00FB2E82">
              <w:rPr>
                <w:rFonts w:cstheme="minorHAnsi"/>
                <w:bCs/>
              </w:rPr>
              <w:fldChar w:fldCharType="separate"/>
            </w:r>
            <w:r w:rsidR="005A7202" w:rsidRPr="005A7202">
              <w:rPr>
                <w:rFonts w:cstheme="minorHAnsi"/>
                <w:bCs/>
                <w:noProof/>
              </w:rPr>
              <w:t>[9]</w:t>
            </w:r>
            <w:r w:rsidR="00FB2E82">
              <w:rPr>
                <w:rFonts w:cstheme="minorHAnsi"/>
                <w:bCs/>
              </w:rPr>
              <w:fldChar w:fldCharType="end"/>
            </w:r>
            <w:r w:rsidR="00540E69">
              <w:rPr>
                <w:rFonts w:cstheme="minorHAnsi"/>
                <w:bCs/>
              </w:rPr>
              <w:t>. Feature importance is estimated using the absolute coefficient.</w:t>
            </w:r>
          </w:p>
        </w:tc>
      </w:tr>
      <w:tr w:rsidR="00ED6381" w14:paraId="041BD9F7" w14:textId="77777777" w:rsidTr="00DC3558">
        <w:tc>
          <w:tcPr>
            <w:tcW w:w="3068" w:type="dxa"/>
          </w:tcPr>
          <w:p w14:paraId="5F9BAEC1" w14:textId="4AC4B0BB" w:rsidR="00ED6381" w:rsidRDefault="00ED6381" w:rsidP="00172234">
            <w:pPr>
              <w:rPr>
                <w:rFonts w:cstheme="minorHAnsi"/>
                <w:bCs/>
              </w:rPr>
            </w:pPr>
            <w:r>
              <w:rPr>
                <w:rFonts w:cstheme="minorHAnsi"/>
                <w:bCs/>
              </w:rPr>
              <w:t>Extra trees</w:t>
            </w:r>
          </w:p>
        </w:tc>
        <w:tc>
          <w:tcPr>
            <w:tcW w:w="5671" w:type="dxa"/>
          </w:tcPr>
          <w:p w14:paraId="728C1C05" w14:textId="5C285737" w:rsidR="00ED6381" w:rsidRDefault="00A768B3" w:rsidP="00172234">
            <w:pPr>
              <w:rPr>
                <w:rFonts w:cstheme="minorHAnsi"/>
                <w:bCs/>
              </w:rPr>
            </w:pPr>
            <w:r>
              <w:rPr>
                <w:rFonts w:cstheme="minorHAnsi"/>
                <w:bCs/>
              </w:rPr>
              <w:t xml:space="preserve">An ensemble of decision trees that randomly splits on </w:t>
            </w:r>
            <w:r w:rsidR="006B019D">
              <w:rPr>
                <w:rFonts w:cstheme="minorHAnsi"/>
                <w:bCs/>
              </w:rPr>
              <w:t xml:space="preserve">both </w:t>
            </w:r>
            <w:r>
              <w:rPr>
                <w:rFonts w:cstheme="minorHAnsi"/>
                <w:bCs/>
              </w:rPr>
              <w:t>attribute and value</w:t>
            </w:r>
            <w:r w:rsidR="0038735C">
              <w:rPr>
                <w:rFonts w:cstheme="minorHAnsi"/>
                <w:bCs/>
              </w:rPr>
              <w:t xml:space="preserve"> </w:t>
            </w:r>
            <w:r w:rsidR="007754BB">
              <w:rPr>
                <w:rFonts w:cstheme="minorHAnsi"/>
                <w:bCs/>
              </w:rPr>
              <w:fldChar w:fldCharType="begin" w:fldLock="1"/>
            </w:r>
            <w:r w:rsidR="005A7202">
              <w:rPr>
                <w:rFonts w:cstheme="minorHAnsi"/>
                <w:bCs/>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[11]","plainTextFormattedCitation":"[11]","previouslyFormattedCitation":"[11]"},"properties":{"noteIndex":0},"schema":"https://github.com/citation-style-language/schema/raw/master/csl-citation.json"}</w:instrText>
            </w:r>
            <w:r w:rsidR="007754BB">
              <w:rPr>
                <w:rFonts w:cstheme="minorHAnsi"/>
                <w:bCs/>
              </w:rPr>
              <w:fldChar w:fldCharType="separate"/>
            </w:r>
            <w:r w:rsidR="005A7202" w:rsidRPr="005A7202">
              <w:rPr>
                <w:rFonts w:cstheme="minorHAnsi"/>
                <w:bCs/>
                <w:noProof/>
              </w:rPr>
              <w:t>[11]</w:t>
            </w:r>
            <w:r w:rsidR="007754BB">
              <w:rPr>
                <w:rFonts w:cstheme="minorHAnsi"/>
                <w:bCs/>
              </w:rPr>
              <w:fldChar w:fldCharType="end"/>
            </w:r>
            <w:r w:rsidR="003F18CD">
              <w:rPr>
                <w:rFonts w:cstheme="minorHAnsi"/>
                <w:bCs/>
              </w:rPr>
              <w:t>.</w:t>
            </w:r>
            <w:r w:rsidR="00D26B06">
              <w:rPr>
                <w:rFonts w:cstheme="minorHAnsi"/>
                <w:bCs/>
              </w:rPr>
              <w:t xml:space="preserve"> </w:t>
            </w:r>
            <w:r w:rsidR="00DC3FCF">
              <w:rPr>
                <w:rFonts w:cstheme="minorHAnsi"/>
                <w:bCs/>
              </w:rPr>
              <w:t xml:space="preserve">Feature importance is estimated using </w:t>
            </w:r>
            <w:r w:rsidR="00D26B06">
              <w:rPr>
                <w:rFonts w:cstheme="minorHAnsi"/>
                <w:bCs/>
              </w:rPr>
              <w:t xml:space="preserve">Gini impurity metric which </w:t>
            </w:r>
            <w:r w:rsidR="003904A4">
              <w:rPr>
                <w:rFonts w:cstheme="minorHAnsi"/>
                <w:bCs/>
              </w:rPr>
              <w:t xml:space="preserve">measures </w:t>
            </w:r>
            <w:r w:rsidR="003904A4" w:rsidRPr="003904A4">
              <w:rPr>
                <w:rFonts w:cstheme="minorHAnsi"/>
                <w:bCs/>
              </w:rPr>
              <w:t xml:space="preserve">the </w:t>
            </w:r>
            <w:r w:rsidR="003904A4">
              <w:rPr>
                <w:rFonts w:cstheme="minorHAnsi"/>
                <w:bCs/>
              </w:rPr>
              <w:t xml:space="preserve">probability </w:t>
            </w:r>
            <w:r w:rsidR="003904A4" w:rsidRPr="003904A4">
              <w:rPr>
                <w:rFonts w:cstheme="minorHAnsi"/>
                <w:bCs/>
              </w:rPr>
              <w:t>of an incorrect classification</w:t>
            </w:r>
            <w:r w:rsidR="00A36EFC">
              <w:rPr>
                <w:rFonts w:cstheme="minorHAnsi"/>
                <w:bCs/>
              </w:rPr>
              <w:t xml:space="preserve"> for each feature</w:t>
            </w:r>
            <w:r w:rsidR="00B858B4">
              <w:rPr>
                <w:rFonts w:cstheme="minorHAnsi"/>
                <w:bCs/>
              </w:rPr>
              <w:t xml:space="preserve"> </w:t>
            </w:r>
            <w:r w:rsidR="00B858B4">
              <w:rPr>
                <w:rFonts w:cstheme="minorHAnsi"/>
                <w:bCs/>
              </w:rPr>
              <w:fldChar w:fldCharType="begin" w:fldLock="1"/>
            </w:r>
            <w:r w:rsidR="00F861CE">
              <w:rPr>
                <w:rFonts w:cstheme="minorHAnsi"/>
                <w:bCs/>
              </w:rPr>
              <w:instrText>ADDIN CSL_CITATION {"citationItems":[{"id":"ITEM-1","itemData":{"DOI":"10.1093/BIOINFORMATICS/BTY373","ISSN":"14602059","PMID":"29757357","abstract":"Motivation: Random forests are fast, flexible and represent a robust approach to analyze high dimensional data. A key advantage over alternative machine learning algorithms are variable importance measures, which can be used to identify relevant features or perform variable selection. Measures based on the impurity reduction of splits, such as the Gini importance, are popular because they are simple and fast to compute. However, they are biased in favor of variables with many possible split points and high minor allele frequency. Results: We set up a fast approach to debias impurity-based variable importance measures for classification, regression and survival forests. We show that it creates a variable importance measure which is unbiased with regard to the number of categories and minor allele frequency and almost as fast as the standard impurity importance. As a result, it is now possible to compute reliable importance estimates without the extra computing cost of permutations. Further, we combine the importance measure with a fast testing procedure, producing p-values for variable importance with almost no computational overhead to the creation of the random forest. Applications to gene expression and genome-wide association data show that the proposed method is powerful and computationally efficient.","author":[{"dropping-particle":"","family":"Nembrini","given":"Stefano","non-dropping-particle":"","parse-names":false,"suffix":""},{"dropping-particle":"","family":"König","given":"Inke R.","non-dropping-particle":"","parse-names":false,"suffix":""},{"dropping-particle":"","family":"Wright","given":"Marvin N.","non-dropping-particle":"","parse-names":false,"suffix":""}],"container-title":"Bioinformatics","id":"ITEM-1","issue":"21","issued":{"date-parts":[["2018","11","1"]]},"page":"3711","publisher":"Oxford University Press","title":"The revival of the Gini importance?","type":"article-journal","volume":"34"},"uris":["http://www.mendeley.com/documents/?uuid=073f6d8d-67b3-3a8a-ad17-47d22732f6be"]}],"mendeley":{"formattedCitation":"[35]","plainTextFormattedCitation":"[35]","previouslyFormattedCitation":"[35]"},"properties":{"noteIndex":0},"schema":"https://github.com/citation-style-language/schema/raw/master/csl-citation.json"}</w:instrText>
            </w:r>
            <w:r w:rsidR="00B858B4">
              <w:rPr>
                <w:rFonts w:cstheme="minorHAnsi"/>
                <w:bCs/>
              </w:rPr>
              <w:fldChar w:fldCharType="separate"/>
            </w:r>
            <w:r w:rsidR="00F34640" w:rsidRPr="00F34640">
              <w:rPr>
                <w:rFonts w:cstheme="minorHAnsi"/>
                <w:bCs/>
                <w:noProof/>
              </w:rPr>
              <w:t>[35]</w:t>
            </w:r>
            <w:r w:rsidR="00B858B4">
              <w:rPr>
                <w:rFonts w:cstheme="minorHAnsi"/>
                <w:bCs/>
              </w:rPr>
              <w:fldChar w:fldCharType="end"/>
            </w:r>
            <w:r w:rsidR="00B858B4">
              <w:rPr>
                <w:rFonts w:cstheme="minorHAnsi"/>
                <w:bCs/>
              </w:rPr>
              <w:t>.</w:t>
            </w:r>
          </w:p>
        </w:tc>
      </w:tr>
      <w:tr w:rsidR="00546CCB" w14:paraId="53685012" w14:textId="77777777" w:rsidTr="00DC3558">
        <w:tc>
          <w:tcPr>
            <w:tcW w:w="3068" w:type="dxa"/>
          </w:tcPr>
          <w:p w14:paraId="4D3FAD4E" w14:textId="7C499C0F" w:rsidR="00546CCB" w:rsidRDefault="00546CCB" w:rsidP="00172234">
            <w:pPr>
              <w:rPr>
                <w:rFonts w:cstheme="minorHAnsi"/>
                <w:bCs/>
              </w:rPr>
            </w:pPr>
            <w:r>
              <w:rPr>
                <w:rFonts w:cstheme="minorHAnsi"/>
                <w:bCs/>
              </w:rPr>
              <w:t>Linear support vector classifier</w:t>
            </w:r>
          </w:p>
        </w:tc>
        <w:tc>
          <w:tcPr>
            <w:tcW w:w="5671" w:type="dxa"/>
          </w:tcPr>
          <w:p w14:paraId="1EE85DEF" w14:textId="7A9111DC" w:rsidR="00546CCB" w:rsidRDefault="00C1113A" w:rsidP="00172234">
            <w:pPr>
              <w:rPr>
                <w:rFonts w:cstheme="minorHAnsi"/>
                <w:bCs/>
              </w:rPr>
            </w:pPr>
            <w:r>
              <w:rPr>
                <w:rFonts w:cstheme="minorHAnsi"/>
                <w:bCs/>
              </w:rPr>
              <w:t xml:space="preserve">Applies an L1 penalty term that shrinks weak predictors such that they are removed from the support vector classifier </w:t>
            </w:r>
            <w:r w:rsidR="00074B32">
              <w:rPr>
                <w:rFonts w:cstheme="minorHAnsi"/>
                <w:bCs/>
              </w:rPr>
              <w:t xml:space="preserve">(SVC) </w:t>
            </w:r>
            <w:r>
              <w:rPr>
                <w:rFonts w:cstheme="minorHAnsi"/>
                <w:bCs/>
              </w:rPr>
              <w:fldChar w:fldCharType="begin" w:fldLock="1"/>
            </w:r>
            <w:r>
              <w:rPr>
                <w:rFonts w:cstheme="minorHAnsi"/>
                <w:b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Pr>
                <w:rFonts w:cstheme="minorHAnsi"/>
                <w:bCs/>
              </w:rPr>
              <w:fldChar w:fldCharType="separate"/>
            </w:r>
            <w:r w:rsidRPr="00FB2E82">
              <w:rPr>
                <w:rFonts w:cstheme="minorHAnsi"/>
                <w:bCs/>
                <w:noProof/>
              </w:rPr>
              <w:t>[8]</w:t>
            </w:r>
            <w:r>
              <w:rPr>
                <w:rFonts w:cstheme="minorHAnsi"/>
                <w:bCs/>
              </w:rPr>
              <w:fldChar w:fldCharType="end"/>
            </w:r>
            <w:r>
              <w:rPr>
                <w:rFonts w:cstheme="minorHAnsi"/>
                <w:bCs/>
              </w:rPr>
              <w:t>.</w:t>
            </w:r>
            <w:r w:rsidR="00074B32">
              <w:rPr>
                <w:rFonts w:cstheme="minorHAnsi"/>
                <w:bCs/>
              </w:rPr>
              <w:t xml:space="preserve"> The SVC learns a decision boundary around features for each class.</w:t>
            </w:r>
          </w:p>
        </w:tc>
      </w:tr>
      <w:tr w:rsidR="00546CCB" w14:paraId="347F0584" w14:textId="77777777" w:rsidTr="00DC3558">
        <w:tc>
          <w:tcPr>
            <w:tcW w:w="3068" w:type="dxa"/>
          </w:tcPr>
          <w:p w14:paraId="465F2C01" w14:textId="2EC19FA0" w:rsidR="00546CCB" w:rsidRDefault="005C165B" w:rsidP="00172234">
            <w:pPr>
              <w:rPr>
                <w:rFonts w:cstheme="minorHAnsi"/>
                <w:bCs/>
              </w:rPr>
            </w:pPr>
            <w:r>
              <w:rPr>
                <w:rFonts w:cstheme="minorHAnsi"/>
                <w:bCs/>
              </w:rPr>
              <w:t>Recursive feature elimination</w:t>
            </w:r>
          </w:p>
        </w:tc>
        <w:tc>
          <w:tcPr>
            <w:tcW w:w="5671" w:type="dxa"/>
          </w:tcPr>
          <w:p w14:paraId="4C27F8C2" w14:textId="48872AF5" w:rsidR="00546CCB" w:rsidRDefault="00F13FB9" w:rsidP="00172234">
            <w:pPr>
              <w:rPr>
                <w:rFonts w:cstheme="minorHAnsi"/>
                <w:bCs/>
              </w:rPr>
            </w:pPr>
            <w:r>
              <w:rPr>
                <w:rFonts w:cstheme="minorHAnsi"/>
                <w:bCs/>
              </w:rPr>
              <w:t>Backward stepwise logistic regression</w:t>
            </w:r>
            <w:r w:rsidR="0077002D">
              <w:rPr>
                <w:rFonts w:cstheme="minorHAnsi"/>
                <w:bCs/>
              </w:rPr>
              <w:t xml:space="preserve"> </w:t>
            </w:r>
            <w:r w:rsidR="00EA2338">
              <w:rPr>
                <w:rFonts w:cstheme="minorHAnsi"/>
                <w:bCs/>
              </w:rPr>
              <w:t>that</w:t>
            </w:r>
            <w:r w:rsidR="0077002D">
              <w:rPr>
                <w:rFonts w:cstheme="minorHAnsi"/>
                <w:bCs/>
              </w:rPr>
              <w:t xml:space="preserve"> </w:t>
            </w:r>
            <w:r w:rsidR="00EA2338">
              <w:rPr>
                <w:rFonts w:cstheme="minorHAnsi"/>
                <w:bCs/>
              </w:rPr>
              <w:t xml:space="preserve">compares model performance using </w:t>
            </w:r>
            <w:r w:rsidR="00CB1182">
              <w:rPr>
                <w:rFonts w:cstheme="minorHAnsi"/>
                <w:bCs/>
              </w:rPr>
              <w:t>the area under the ROC curve</w:t>
            </w:r>
            <w:r w:rsidR="0077002D">
              <w:rPr>
                <w:rFonts w:cstheme="minorHAnsi"/>
                <w:bCs/>
              </w:rPr>
              <w:t xml:space="preserve"> </w:t>
            </w:r>
            <w:r w:rsidR="00B67F80">
              <w:rPr>
                <w:rFonts w:cstheme="minorHAnsi"/>
                <w:bCs/>
              </w:rPr>
              <w:fldChar w:fldCharType="begin" w:fldLock="1"/>
            </w:r>
            <w:r w:rsidR="005A7202">
              <w:rPr>
                <w:rFonts w:cstheme="minorHAnsi"/>
                <w:bCs/>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[13]","plainTextFormattedCitation":"[13]","previouslyFormattedCitation":"[13]"},"properties":{"noteIndex":0},"schema":"https://github.com/citation-style-language/schema/raw/master/csl-citation.json"}</w:instrText>
            </w:r>
            <w:r w:rsidR="00B67F80">
              <w:rPr>
                <w:rFonts w:cstheme="minorHAnsi"/>
                <w:bCs/>
              </w:rPr>
              <w:fldChar w:fldCharType="separate"/>
            </w:r>
            <w:r w:rsidR="005A7202" w:rsidRPr="005A7202">
              <w:rPr>
                <w:rFonts w:cstheme="minorHAnsi"/>
                <w:bCs/>
                <w:noProof/>
              </w:rPr>
              <w:t>[13]</w:t>
            </w:r>
            <w:r w:rsidR="00B67F80">
              <w:rPr>
                <w:rFonts w:cstheme="minorHAnsi"/>
                <w:bCs/>
              </w:rPr>
              <w:fldChar w:fldCharType="end"/>
            </w:r>
            <w:r w:rsidR="00B333A9">
              <w:rPr>
                <w:rFonts w:cstheme="minorHAnsi"/>
                <w:bCs/>
              </w:rPr>
              <w:t xml:space="preserve">. </w:t>
            </w:r>
          </w:p>
        </w:tc>
      </w:tr>
    </w:tbl>
    <w:p w14:paraId="2923FDD5" w14:textId="77777777" w:rsidR="00BE4672" w:rsidRDefault="00BE4672" w:rsidP="00172234">
      <w:pPr>
        <w:rPr>
          <w:rFonts w:cstheme="minorHAnsi"/>
          <w:bCs/>
        </w:rPr>
      </w:pPr>
    </w:p>
    <w:p w14:paraId="7D7E89E4" w14:textId="56417B4C" w:rsidR="00546CCB" w:rsidRPr="00C81F80" w:rsidRDefault="005E3802" w:rsidP="00172234">
      <w:pPr>
        <w:rPr>
          <w:rFonts w:cstheme="minorHAnsi"/>
          <w:bCs/>
        </w:rPr>
      </w:pPr>
      <w:r>
        <w:rPr>
          <w:rFonts w:cstheme="minorHAnsi"/>
          <w:bCs/>
        </w:rPr>
        <w:t>LASSO, l</w:t>
      </w:r>
      <w:r w:rsidRPr="00AA76EC">
        <w:rPr>
          <w:rFonts w:cstheme="minorHAnsi"/>
          <w:bCs/>
        </w:rPr>
        <w:t xml:space="preserve">east absolute </w:t>
      </w:r>
      <w:proofErr w:type="gramStart"/>
      <w:r w:rsidRPr="00AA76EC">
        <w:rPr>
          <w:rFonts w:cstheme="minorHAnsi"/>
          <w:bCs/>
        </w:rPr>
        <w:t>shrinkage</w:t>
      </w:r>
      <w:proofErr w:type="gramEnd"/>
      <w:r w:rsidRPr="00AA76EC">
        <w:rPr>
          <w:rFonts w:cstheme="minorHAnsi"/>
          <w:bCs/>
        </w:rPr>
        <w:t xml:space="preserve"> and selection </w:t>
      </w:r>
      <w:commentRangeStart w:id="418"/>
      <w:r w:rsidRPr="00AA76EC">
        <w:rPr>
          <w:rFonts w:cstheme="minorHAnsi"/>
          <w:bCs/>
        </w:rPr>
        <w:t>operator</w:t>
      </w:r>
      <w:commentRangeEnd w:id="418"/>
      <w:r w:rsidR="00C81677">
        <w:rPr>
          <w:rStyle w:val="CommentReference"/>
        </w:rPr>
        <w:commentReference w:id="418"/>
      </w:r>
      <w:r>
        <w:rPr>
          <w:rFonts w:cstheme="minorHAnsi"/>
          <w:bCs/>
        </w:rPr>
        <w:t>.</w:t>
      </w:r>
    </w:p>
    <w:p w14:paraId="0B8757B8" w14:textId="77777777" w:rsidR="008B098E" w:rsidRPr="00C81F80" w:rsidRDefault="008B098E" w:rsidP="00172234">
      <w:pPr>
        <w:rPr>
          <w:rFonts w:cstheme="minorHAnsi"/>
          <w:bCs/>
        </w:rPr>
      </w:pPr>
      <w:r w:rsidRPr="00C81F80">
        <w:rPr>
          <w:rFonts w:cstheme="minorHAnsi"/>
          <w:bCs/>
        </w:rPr>
        <w:br w:type="page"/>
      </w:r>
    </w:p>
    <w:p w14:paraId="4DFC797A" w14:textId="1DFD66FF" w:rsidR="0033533A" w:rsidRDefault="0033533A" w:rsidP="00172234">
      <w:pPr>
        <w:rPr>
          <w:rFonts w:cstheme="minorHAnsi"/>
          <w:bCs/>
        </w:rPr>
      </w:pPr>
      <w:commentRangeStart w:id="419"/>
      <w:commentRangeStart w:id="420"/>
      <w:r w:rsidRPr="00C81F80">
        <w:rPr>
          <w:rFonts w:cstheme="minorHAnsi"/>
          <w:bCs/>
        </w:rPr>
        <w:lastRenderedPageBreak/>
        <w:t>Supplementary Figure 1. Distribution and correlation of automated feature selection scores</w:t>
      </w:r>
      <w:r w:rsidR="009B5071" w:rsidRPr="00C81F80">
        <w:rPr>
          <w:rFonts w:cstheme="minorHAnsi"/>
          <w:bCs/>
        </w:rPr>
        <w:t xml:space="preserve"> using antenatal</w:t>
      </w:r>
      <w:r w:rsidR="005F1367" w:rsidRPr="00C81F80">
        <w:rPr>
          <w:rFonts w:cstheme="minorHAnsi"/>
          <w:bCs/>
        </w:rPr>
        <w:t xml:space="preserve"> features</w:t>
      </w:r>
      <w:commentRangeEnd w:id="419"/>
      <w:r w:rsidR="006D605A">
        <w:rPr>
          <w:rStyle w:val="CommentReference"/>
        </w:rPr>
        <w:commentReference w:id="419"/>
      </w:r>
      <w:commentRangeEnd w:id="420"/>
      <w:r w:rsidR="007D6437">
        <w:rPr>
          <w:rStyle w:val="CommentReference"/>
        </w:rPr>
        <w:commentReference w:id="420"/>
      </w:r>
    </w:p>
    <w:p w14:paraId="1D6501C8" w14:textId="77777777" w:rsidR="00150CDE" w:rsidRPr="00C81F80" w:rsidRDefault="00150CDE" w:rsidP="00172234">
      <w:pPr>
        <w:rPr>
          <w:rFonts w:cstheme="minorHAnsi"/>
          <w:bCs/>
        </w:rPr>
      </w:pPr>
    </w:p>
    <w:p w14:paraId="05405AA4" w14:textId="38B5496A" w:rsidR="005F1367" w:rsidRPr="00C81F80" w:rsidRDefault="0090785D" w:rsidP="00172234">
      <w:pPr>
        <w:rPr>
          <w:rFonts w:cstheme="minorHAnsi"/>
          <w:bCs/>
        </w:rPr>
      </w:pPr>
      <w:r>
        <w:rPr>
          <w:rFonts w:cstheme="minorHAnsi"/>
          <w:bCs/>
          <w:noProof/>
        </w:rPr>
        <w:drawing>
          <wp:inline distT="0" distB="0" distL="0" distR="0" wp14:anchorId="1DCE35F6" wp14:editId="214D6B85">
            <wp:extent cx="5731510" cy="5731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368B94" w14:textId="77777777" w:rsidR="005F1367" w:rsidRPr="00C81F80" w:rsidRDefault="005F1367" w:rsidP="00172234">
      <w:pPr>
        <w:rPr>
          <w:rFonts w:cstheme="minorHAnsi"/>
          <w:bCs/>
        </w:rPr>
      </w:pPr>
    </w:p>
    <w:p w14:paraId="7EC0AAB9" w14:textId="77777777"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5F308B3D" w14:textId="77777777" w:rsidR="00137312" w:rsidRPr="00C81F80" w:rsidRDefault="00137312" w:rsidP="00137312">
      <w:pPr>
        <w:rPr>
          <w:rFonts w:cstheme="minorHAnsi"/>
          <w:bCs/>
        </w:rPr>
      </w:pPr>
    </w:p>
    <w:p w14:paraId="24104AD5" w14:textId="77777777" w:rsidR="00EA2626" w:rsidRPr="00C81F80" w:rsidRDefault="00EA2626">
      <w:pPr>
        <w:rPr>
          <w:rFonts w:cstheme="minorHAnsi"/>
          <w:bCs/>
        </w:rPr>
      </w:pPr>
      <w:r w:rsidRPr="00C81F80">
        <w:rPr>
          <w:rFonts w:cstheme="minorHAnsi"/>
          <w:bCs/>
        </w:rPr>
        <w:br w:type="page"/>
      </w:r>
    </w:p>
    <w:p w14:paraId="3EFD276F" w14:textId="4BDFAF59" w:rsidR="00137312" w:rsidRDefault="00137312" w:rsidP="00137312">
      <w:pPr>
        <w:rPr>
          <w:rFonts w:cstheme="minorHAnsi"/>
          <w:bCs/>
        </w:rPr>
      </w:pPr>
      <w:r w:rsidRPr="00C81F80">
        <w:rPr>
          <w:rFonts w:cstheme="minorHAnsi"/>
          <w:bCs/>
        </w:rPr>
        <w:lastRenderedPageBreak/>
        <w:t>Supplementary Figure 2. Distribution and correlation of automated feature selection scores using antenatal and growth feature set</w:t>
      </w:r>
    </w:p>
    <w:p w14:paraId="5F56BF7F" w14:textId="77777777" w:rsidR="00150CDE" w:rsidRPr="00C81F80" w:rsidRDefault="00150CDE" w:rsidP="00137312">
      <w:pPr>
        <w:rPr>
          <w:rFonts w:cstheme="minorHAnsi"/>
          <w:bCs/>
        </w:rPr>
      </w:pPr>
    </w:p>
    <w:p w14:paraId="1BC96C9E" w14:textId="1C36A1AB" w:rsidR="00EA2626" w:rsidRPr="00C81F80" w:rsidRDefault="0090785D" w:rsidP="00137312">
      <w:pPr>
        <w:rPr>
          <w:rFonts w:cstheme="minorHAnsi"/>
          <w:bCs/>
        </w:rPr>
      </w:pPr>
      <w:r>
        <w:rPr>
          <w:rFonts w:cstheme="minorHAnsi"/>
          <w:bCs/>
          <w:noProof/>
        </w:rPr>
        <w:drawing>
          <wp:inline distT="0" distB="0" distL="0" distR="0" wp14:anchorId="76E4D96F" wp14:editId="0AE4CE85">
            <wp:extent cx="5731510" cy="5731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D27C6A" w14:textId="77777777" w:rsidR="00197F33" w:rsidRDefault="00197F33" w:rsidP="00EA2626">
      <w:pPr>
        <w:rPr>
          <w:rFonts w:cstheme="minorHAnsi"/>
          <w:bCs/>
        </w:rPr>
      </w:pPr>
    </w:p>
    <w:p w14:paraId="2E95232E" w14:textId="122B8D25"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798997E5" w14:textId="77777777" w:rsidR="00EA2626" w:rsidRPr="00C81F80" w:rsidRDefault="00EA2626" w:rsidP="00137312">
      <w:pPr>
        <w:rPr>
          <w:rFonts w:cstheme="minorHAnsi"/>
          <w:bCs/>
        </w:rPr>
      </w:pPr>
    </w:p>
    <w:p w14:paraId="780B0BC8" w14:textId="77777777" w:rsidR="00EA2626" w:rsidRPr="00C81F80" w:rsidRDefault="00EA2626" w:rsidP="00137312">
      <w:pPr>
        <w:rPr>
          <w:rFonts w:cstheme="minorHAnsi"/>
          <w:bCs/>
        </w:rPr>
      </w:pPr>
    </w:p>
    <w:p w14:paraId="039977A4" w14:textId="77777777" w:rsidR="00137312" w:rsidRPr="00C81F80" w:rsidRDefault="00137312" w:rsidP="00172234">
      <w:pPr>
        <w:rPr>
          <w:rFonts w:cstheme="minorHAnsi"/>
          <w:bCs/>
        </w:rPr>
      </w:pPr>
    </w:p>
    <w:p w14:paraId="4F38F714" w14:textId="77777777" w:rsidR="00EA2626" w:rsidRPr="00C81F80" w:rsidRDefault="00EA2626">
      <w:pPr>
        <w:rPr>
          <w:rFonts w:cstheme="minorHAnsi"/>
          <w:bCs/>
        </w:rPr>
      </w:pPr>
      <w:r w:rsidRPr="00C81F80">
        <w:rPr>
          <w:rFonts w:cstheme="minorHAnsi"/>
          <w:bCs/>
        </w:rPr>
        <w:br w:type="page"/>
      </w:r>
    </w:p>
    <w:p w14:paraId="4E96018F" w14:textId="71398847" w:rsidR="00137312" w:rsidRDefault="00137312" w:rsidP="00172234">
      <w:pPr>
        <w:rPr>
          <w:rFonts w:cstheme="minorHAnsi"/>
          <w:bCs/>
        </w:rPr>
      </w:pPr>
      <w:r w:rsidRPr="00C81F80">
        <w:rPr>
          <w:rFonts w:cstheme="minorHAnsi"/>
          <w:bCs/>
        </w:rPr>
        <w:lastRenderedPageBreak/>
        <w:t>Supplementary Figure 3. Distribution and correlation of automated feature selection scores using antenatal</w:t>
      </w:r>
      <w:r w:rsidR="00EA2626" w:rsidRPr="00C81F80">
        <w:rPr>
          <w:rFonts w:cstheme="minorHAnsi"/>
          <w:bCs/>
        </w:rPr>
        <w:t xml:space="preserve"> and </w:t>
      </w:r>
      <w:r w:rsidRPr="00C81F80">
        <w:rPr>
          <w:rFonts w:cstheme="minorHAnsi"/>
          <w:bCs/>
        </w:rPr>
        <w:t>intrapartum feature set</w:t>
      </w:r>
    </w:p>
    <w:p w14:paraId="472E076D" w14:textId="77777777" w:rsidR="00150CDE" w:rsidRPr="00C81F80" w:rsidRDefault="00150CDE" w:rsidP="00172234">
      <w:pPr>
        <w:rPr>
          <w:rFonts w:cstheme="minorHAnsi"/>
          <w:bCs/>
        </w:rPr>
      </w:pPr>
    </w:p>
    <w:p w14:paraId="274118A0" w14:textId="2AADB2C2" w:rsidR="00EA2626" w:rsidRPr="00C81F80" w:rsidRDefault="008D3ADE" w:rsidP="00172234">
      <w:pPr>
        <w:rPr>
          <w:rFonts w:cstheme="minorHAnsi"/>
          <w:bCs/>
        </w:rPr>
      </w:pPr>
      <w:r>
        <w:rPr>
          <w:rFonts w:cstheme="minorHAnsi"/>
          <w:bCs/>
          <w:noProof/>
        </w:rPr>
        <w:drawing>
          <wp:inline distT="0" distB="0" distL="0" distR="0" wp14:anchorId="64AF799E" wp14:editId="3CA17586">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87304D4" w14:textId="77777777" w:rsidR="00197F33" w:rsidRDefault="00197F33" w:rsidP="00EA2626">
      <w:pPr>
        <w:rPr>
          <w:rFonts w:cstheme="minorHAnsi"/>
          <w:bCs/>
        </w:rPr>
      </w:pPr>
    </w:p>
    <w:p w14:paraId="12941505" w14:textId="44FBBC49"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34D2B5C5" w14:textId="77777777" w:rsidR="00EA2626" w:rsidRPr="00C81F80" w:rsidRDefault="00EA2626" w:rsidP="00172234">
      <w:pPr>
        <w:rPr>
          <w:rFonts w:cstheme="minorHAnsi"/>
          <w:bCs/>
        </w:rPr>
      </w:pPr>
    </w:p>
    <w:p w14:paraId="55D8317E" w14:textId="20C2B258" w:rsidR="0033533A" w:rsidRPr="00C81F80" w:rsidRDefault="0033533A" w:rsidP="00172234">
      <w:pPr>
        <w:rPr>
          <w:rFonts w:cstheme="minorHAnsi"/>
          <w:bCs/>
        </w:rPr>
      </w:pPr>
    </w:p>
    <w:p w14:paraId="5D7D63D7" w14:textId="3CF19A3C" w:rsidR="00A25696" w:rsidRPr="00C81F80" w:rsidRDefault="00A25696" w:rsidP="00172234">
      <w:pPr>
        <w:rPr>
          <w:rFonts w:cstheme="minorHAnsi"/>
          <w:bCs/>
        </w:rPr>
      </w:pPr>
    </w:p>
    <w:p w14:paraId="2BD03E9C" w14:textId="77777777" w:rsidR="00A25696" w:rsidRPr="00C81F80" w:rsidRDefault="00A25696">
      <w:pPr>
        <w:rPr>
          <w:rFonts w:cstheme="minorHAnsi"/>
          <w:bCs/>
        </w:rPr>
      </w:pPr>
      <w:r w:rsidRPr="00C81F80">
        <w:rPr>
          <w:rFonts w:cstheme="minorHAnsi"/>
          <w:bCs/>
        </w:rPr>
        <w:br w:type="page"/>
      </w:r>
    </w:p>
    <w:p w14:paraId="3D1DFF6B" w14:textId="5F9CA592" w:rsidR="00A25696" w:rsidRDefault="00AF5EB5" w:rsidP="00A25696">
      <w:pPr>
        <w:rPr>
          <w:rFonts w:cstheme="minorHAnsi"/>
        </w:rPr>
      </w:pPr>
      <w:r w:rsidRPr="00C81F80">
        <w:rPr>
          <w:rFonts w:cstheme="minorHAnsi"/>
        </w:rPr>
        <w:lastRenderedPageBreak/>
        <w:t>Supplementary</w:t>
      </w:r>
      <w:r w:rsidR="00A25696" w:rsidRPr="00C81F80">
        <w:rPr>
          <w:rFonts w:cstheme="minorHAnsi"/>
        </w:rPr>
        <w:t xml:space="preserve"> Figure </w:t>
      </w:r>
      <w:r w:rsidR="00211071" w:rsidRPr="00C81F80">
        <w:rPr>
          <w:rFonts w:cstheme="minorHAnsi"/>
        </w:rPr>
        <w:t>4</w:t>
      </w:r>
      <w:r w:rsidR="00A25696" w:rsidRPr="00C81F80">
        <w:rPr>
          <w:rFonts w:cstheme="minorHAnsi"/>
        </w:rPr>
        <w:t xml:space="preserve">. Discrimination of HIE with a range </w:t>
      </w:r>
      <w:r w:rsidR="007B2CBF" w:rsidRPr="00C81F80">
        <w:rPr>
          <w:rFonts w:cstheme="minorHAnsi"/>
        </w:rPr>
        <w:t>of classifiers</w:t>
      </w:r>
    </w:p>
    <w:p w14:paraId="1788ABF5" w14:textId="77777777" w:rsidR="00150CDE" w:rsidRPr="00C81F80" w:rsidRDefault="00150CDE" w:rsidP="00A25696">
      <w:pPr>
        <w:rPr>
          <w:rFonts w:cstheme="minorHAnsi"/>
        </w:rPr>
      </w:pPr>
    </w:p>
    <w:p w14:paraId="42DC8902" w14:textId="63FC0A8D" w:rsidR="00A25696" w:rsidRPr="00C81F80" w:rsidRDefault="000405AC" w:rsidP="00A25696">
      <w:pPr>
        <w:rPr>
          <w:rFonts w:cstheme="minorHAnsi"/>
        </w:rPr>
      </w:pPr>
      <w:r>
        <w:rPr>
          <w:rFonts w:cstheme="minorHAnsi"/>
          <w:noProof/>
        </w:rPr>
        <w:drawing>
          <wp:inline distT="0" distB="0" distL="0" distR="0" wp14:anchorId="572D9F29" wp14:editId="3D4E9297">
            <wp:extent cx="5731510" cy="5731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9D8C94" w14:textId="77777777" w:rsidR="00D7703B" w:rsidRDefault="00D7703B" w:rsidP="00A25696">
      <w:pPr>
        <w:rPr>
          <w:rFonts w:cstheme="minorHAnsi"/>
        </w:rPr>
      </w:pPr>
    </w:p>
    <w:p w14:paraId="689519F6" w14:textId="4BB13224" w:rsidR="00050643" w:rsidRPr="00C81F80" w:rsidRDefault="00B50E18" w:rsidP="00A25696">
      <w:pPr>
        <w:rPr>
          <w:rFonts w:cstheme="minorHAnsi"/>
        </w:rPr>
      </w:pPr>
      <w:r>
        <w:rPr>
          <w:rFonts w:cstheme="minorHAnsi"/>
        </w:rPr>
        <w:t>Sixty f</w:t>
      </w:r>
      <w:r w:rsidR="00E256F1" w:rsidRPr="00C81F80">
        <w:rPr>
          <w:rFonts w:cstheme="minorHAnsi"/>
        </w:rPr>
        <w:t xml:space="preserve">eatures selected using </w:t>
      </w:r>
      <w:r>
        <w:rPr>
          <w:rFonts w:cstheme="minorHAnsi"/>
        </w:rPr>
        <w:t>E</w:t>
      </w:r>
      <w:r w:rsidR="00E256F1" w:rsidRPr="00C81F80">
        <w:rPr>
          <w:rFonts w:cstheme="minorHAnsi"/>
        </w:rPr>
        <w:t>lastic net from the a</w:t>
      </w:r>
      <w:r w:rsidR="006B0C46" w:rsidRPr="00C81F80">
        <w:rPr>
          <w:rFonts w:cstheme="minorHAnsi"/>
        </w:rPr>
        <w:t xml:space="preserve">ntenatal and </w:t>
      </w:r>
      <w:proofErr w:type="spellStart"/>
      <w:r w:rsidR="006B0C46" w:rsidRPr="00C81F80">
        <w:rPr>
          <w:rFonts w:cstheme="minorHAnsi"/>
        </w:rPr>
        <w:t>fetal</w:t>
      </w:r>
      <w:proofErr w:type="spellEnd"/>
      <w:r w:rsidR="006B0C46" w:rsidRPr="00C81F80">
        <w:rPr>
          <w:rFonts w:cstheme="minorHAnsi"/>
        </w:rPr>
        <w:t xml:space="preserve"> growth dataset</w:t>
      </w:r>
      <w:r w:rsidR="00E256F1" w:rsidRPr="00C81F80">
        <w:rPr>
          <w:rFonts w:cstheme="minorHAnsi"/>
        </w:rPr>
        <w:t>.</w:t>
      </w:r>
      <w:r>
        <w:rPr>
          <w:rFonts w:cstheme="minorHAnsi"/>
        </w:rPr>
        <w:t xml:space="preserve"> </w:t>
      </w:r>
      <w:r w:rsidR="00A25696" w:rsidRPr="00C81F80">
        <w:rPr>
          <w:rFonts w:cstheme="minorHAnsi"/>
        </w:rPr>
        <w:t>AUROC, area under the receiver-operator curve.</w:t>
      </w:r>
      <w:r w:rsidR="00266F26">
        <w:rPr>
          <w:rFonts w:cstheme="minorHAnsi"/>
        </w:rPr>
        <w:t xml:space="preserve"> CI, confidence interval.</w:t>
      </w:r>
    </w:p>
    <w:p w14:paraId="2CE5B104" w14:textId="77777777" w:rsidR="00050643" w:rsidRPr="00C81F80" w:rsidRDefault="00050643">
      <w:pPr>
        <w:rPr>
          <w:rFonts w:cstheme="minorHAnsi"/>
        </w:rPr>
      </w:pPr>
      <w:r w:rsidRPr="00C81F80">
        <w:rPr>
          <w:rFonts w:cstheme="minorHAnsi"/>
        </w:rPr>
        <w:br w:type="page"/>
      </w:r>
    </w:p>
    <w:p w14:paraId="1A7D6D4E" w14:textId="4CBD0529" w:rsidR="00C42318" w:rsidRPr="00607969" w:rsidRDefault="00050643" w:rsidP="00172234">
      <w:pPr>
        <w:rPr>
          <w:rFonts w:cstheme="minorHAnsi"/>
        </w:rPr>
      </w:pPr>
      <w:commentRangeStart w:id="421"/>
      <w:commentRangeStart w:id="422"/>
      <w:r w:rsidRPr="00C81F80">
        <w:rPr>
          <w:rFonts w:cstheme="minorHAnsi"/>
        </w:rPr>
        <w:lastRenderedPageBreak/>
        <w:t xml:space="preserve">Supplemental Data File 1. Features </w:t>
      </w:r>
      <w:r w:rsidR="00631A95" w:rsidRPr="00C81F80">
        <w:rPr>
          <w:rFonts w:cstheme="minorHAnsi"/>
        </w:rPr>
        <w:t>selected</w:t>
      </w:r>
      <w:r w:rsidRPr="00C81F80">
        <w:rPr>
          <w:rFonts w:cstheme="minorHAnsi"/>
        </w:rPr>
        <w:t xml:space="preserve"> </w:t>
      </w:r>
      <w:r w:rsidR="00631A95" w:rsidRPr="00C81F80">
        <w:rPr>
          <w:rFonts w:cstheme="minorHAnsi"/>
        </w:rPr>
        <w:t xml:space="preserve">by </w:t>
      </w:r>
      <w:r w:rsidRPr="00C81F80">
        <w:rPr>
          <w:rFonts w:cstheme="minorHAnsi"/>
        </w:rPr>
        <w:t>the automated models.</w:t>
      </w:r>
      <w:commentRangeEnd w:id="421"/>
      <w:r w:rsidR="00DB77C4" w:rsidRPr="00C81F80">
        <w:rPr>
          <w:rStyle w:val="CommentReference"/>
        </w:rPr>
        <w:commentReference w:id="421"/>
      </w:r>
      <w:commentRangeEnd w:id="422"/>
      <w:r w:rsidR="003E1ABF">
        <w:rPr>
          <w:rStyle w:val="CommentReference"/>
        </w:rPr>
        <w:commentReference w:id="422"/>
      </w:r>
    </w:p>
    <w:p w14:paraId="1CE0FEE9" w14:textId="77777777" w:rsidR="005731EC" w:rsidRPr="00C81F80" w:rsidRDefault="005731EC" w:rsidP="00172234">
      <w:pPr>
        <w:rPr>
          <w:rFonts w:cstheme="minorHAnsi"/>
          <w:bCs/>
        </w:rPr>
      </w:pPr>
    </w:p>
    <w:sectPr w:rsidR="005731EC" w:rsidRPr="00C81F8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tt Lyon" w:date="2022-01-25T12:06:00Z" w:initials="ML">
    <w:p w14:paraId="4D3A3645" w14:textId="1E7093B1" w:rsidR="00CD26DB" w:rsidRDefault="00CD26DB" w:rsidP="00CD26DB">
      <w:pPr>
        <w:rPr>
          <w:rFonts w:cstheme="minorHAnsi"/>
          <w:lang w:val="en-US"/>
        </w:rPr>
      </w:pPr>
      <w:r w:rsidRPr="00CD26DB">
        <w:rPr>
          <w:rStyle w:val="CommentReference"/>
        </w:rPr>
        <w:annotationRef/>
      </w:r>
      <w:r w:rsidR="002A6711">
        <w:rPr>
          <w:rFonts w:cstheme="minorHAnsi"/>
          <w:lang w:val="en-US"/>
        </w:rPr>
        <w:t>Actions:</w:t>
      </w:r>
    </w:p>
    <w:p w14:paraId="7928CC34" w14:textId="77777777" w:rsidR="00CD26DB" w:rsidRPr="00CD26DB" w:rsidRDefault="00CD26DB" w:rsidP="00CD26DB">
      <w:pPr>
        <w:rPr>
          <w:rFonts w:cstheme="minorHAnsi"/>
          <w:lang w:val="en-US"/>
        </w:rPr>
      </w:pPr>
    </w:p>
    <w:p w14:paraId="4D40E2E9" w14:textId="31FF7D68" w:rsidR="00CD26DB" w:rsidRPr="00CD26DB" w:rsidRDefault="00CD26DB" w:rsidP="00CD26DB">
      <w:pPr>
        <w:pStyle w:val="CommentText"/>
        <w:numPr>
          <w:ilvl w:val="0"/>
          <w:numId w:val="18"/>
        </w:numPr>
      </w:pPr>
      <w:r w:rsidRPr="00CD26DB">
        <w:rPr>
          <w:rStyle w:val="CommentReference"/>
        </w:rPr>
        <w:annotationRef/>
      </w:r>
      <w:r w:rsidRPr="00CD26DB">
        <w:rPr>
          <w:rStyle w:val="CommentReference"/>
        </w:rPr>
        <w:t>N</w:t>
      </w:r>
      <w:r w:rsidRPr="00CD26DB">
        <w:t xml:space="preserve">ew split (random) – </w:t>
      </w:r>
      <w:r w:rsidR="00F42604">
        <w:t>?</w:t>
      </w:r>
      <w:r w:rsidRPr="00CD26DB">
        <w:t>75% training and 25% testing</w:t>
      </w:r>
    </w:p>
    <w:p w14:paraId="4D4DE96C" w14:textId="77777777" w:rsidR="00CD26DB" w:rsidRPr="00CD26DB" w:rsidRDefault="00CD26DB" w:rsidP="00CD26DB">
      <w:pPr>
        <w:pStyle w:val="CommentText"/>
        <w:numPr>
          <w:ilvl w:val="0"/>
          <w:numId w:val="18"/>
        </w:numPr>
      </w:pPr>
      <w:r w:rsidRPr="00CD26DB">
        <w:t>Use antenatal, antenatal &amp; intrapartum and antenatal &amp; intrapartum &amp; growth</w:t>
      </w:r>
    </w:p>
    <w:p w14:paraId="4100B9D6" w14:textId="77777777" w:rsidR="00CD26DB" w:rsidRPr="00CD26DB" w:rsidRDefault="00CD26DB" w:rsidP="00CD26DB">
      <w:pPr>
        <w:pStyle w:val="CommentText"/>
        <w:numPr>
          <w:ilvl w:val="0"/>
          <w:numId w:val="18"/>
        </w:numPr>
      </w:pPr>
      <w:r w:rsidRPr="00CD26DB">
        <w:t>Were the Badawi et al probabilities estimated on the whole dataset or just the testing data? Please re-estimate these using the new testing split and using the variables in #2</w:t>
      </w:r>
    </w:p>
    <w:p w14:paraId="75699AED" w14:textId="24EC34A2" w:rsidR="00CD26DB" w:rsidRPr="00CD26DB" w:rsidRDefault="00CD26DB" w:rsidP="00CD26DB">
      <w:pPr>
        <w:pStyle w:val="CommentText"/>
        <w:numPr>
          <w:ilvl w:val="0"/>
          <w:numId w:val="18"/>
        </w:numPr>
      </w:pPr>
      <w:r w:rsidRPr="00CD26DB">
        <w:t>Update automated analyses using new testing split and using the variables in #2</w:t>
      </w:r>
    </w:p>
  </w:comment>
  <w:comment w:id="2" w:author="David Odd" w:date="2020-12-16T09:27:00Z" w:initials="DO">
    <w:p w14:paraId="34E08C87" w14:textId="77777777" w:rsidR="00F567C0" w:rsidRDefault="00F567C0" w:rsidP="00A404C1">
      <w:pPr>
        <w:pStyle w:val="CommentText"/>
      </w:pPr>
      <w:r>
        <w:rPr>
          <w:rStyle w:val="CommentReference"/>
        </w:rPr>
        <w:annotationRef/>
      </w:r>
      <w:r>
        <w:rPr>
          <w:noProof/>
        </w:rPr>
        <w:t>For discussion as always!</w:t>
      </w:r>
    </w:p>
  </w:comment>
  <w:comment w:id="4" w:author="Tom Gaunt" w:date="2022-02-18T14:48:00Z" w:initials="TG">
    <w:p w14:paraId="7400DE9A" w14:textId="77777777" w:rsidR="000A5C52" w:rsidRDefault="000A5C52" w:rsidP="00FB709D">
      <w:r>
        <w:rPr>
          <w:rStyle w:val="CommentReference"/>
        </w:rPr>
        <w:annotationRef/>
      </w:r>
      <w:r>
        <w:rPr>
          <w:sz w:val="20"/>
          <w:szCs w:val="20"/>
        </w:rPr>
        <w:t>Would “model” be a better word? I wouldn’t like to see the equation that represents a deep learning model with many features…</w:t>
      </w:r>
    </w:p>
  </w:comment>
  <w:comment w:id="9" w:author="Neil Pearce" w:date="2022-02-11T11:01:00Z" w:initials="NP">
    <w:p w14:paraId="6E010741" w14:textId="6068AB9C" w:rsidR="00092DE4" w:rsidRDefault="00092DE4">
      <w:pPr>
        <w:pStyle w:val="CommentText"/>
      </w:pPr>
      <w:r>
        <w:rPr>
          <w:rStyle w:val="CommentReference"/>
        </w:rPr>
        <w:annotationRef/>
      </w:r>
      <w:r>
        <w:t>This sort of balances what you write above in terms of feasibilyt &amp; means we can be more definitive (don’t need arguably)</w:t>
      </w:r>
    </w:p>
  </w:comment>
  <w:comment w:id="11" w:author="Tom Gaunt" w:date="2022-02-18T15:01:00Z" w:initials="TG">
    <w:p w14:paraId="07B49B42" w14:textId="77777777" w:rsidR="00956BBE" w:rsidRDefault="00956BBE" w:rsidP="00853E91">
      <w:r>
        <w:rPr>
          <w:rStyle w:val="CommentReference"/>
        </w:rPr>
        <w:annotationRef/>
      </w:r>
      <w:r>
        <w:rPr>
          <w:sz w:val="20"/>
          <w:szCs w:val="20"/>
        </w:rPr>
        <w:t>Is this a necessary statement to include? Causally related is not incorrect, but could be misinterpreted as meaning “causal of”. A risk factor doesn’t need to cause the outcome, although it must be causally related (e.g. via a common cause of risk factor and disease). I just worry that this nuance might not be picked up by some readers.</w:t>
      </w:r>
    </w:p>
  </w:comment>
  <w:comment w:id="12" w:author="Tom Gaunt" w:date="2022-02-18T15:04:00Z" w:initials="TG">
    <w:p w14:paraId="44D52EB4" w14:textId="77777777" w:rsidR="00956BBE" w:rsidRDefault="00956BBE" w:rsidP="00C426ED">
      <w:r>
        <w:rPr>
          <w:rStyle w:val="CommentReference"/>
        </w:rPr>
        <w:annotationRef/>
      </w:r>
      <w:r>
        <w:rPr>
          <w:sz w:val="20"/>
          <w:szCs w:val="20"/>
        </w:rPr>
        <w:t>Just seen next part of paragraph. If the contrast you are making is between causal risk factors and non-causal, it is perhaps better to say this (“causal risk factors”). As I mention, “causally related” could refer to shared upstream causal factors rather than direct causality.</w:t>
      </w:r>
    </w:p>
  </w:comment>
  <w:comment w:id="15" w:author="Deborah Lawlor" w:date="2022-02-14T13:05:00Z" w:initials="DL">
    <w:p w14:paraId="15BB8967" w14:textId="416D7BE5" w:rsidR="00E76EB3" w:rsidRDefault="00E76EB3">
      <w:pPr>
        <w:pStyle w:val="CommentText"/>
      </w:pPr>
      <w:r>
        <w:rPr>
          <w:rStyle w:val="CommentReference"/>
        </w:rPr>
        <w:annotationRef/>
      </w:r>
      <w:r>
        <w:t xml:space="preserve">See email regarding word length / target journal </w:t>
      </w:r>
    </w:p>
    <w:p w14:paraId="7B860784" w14:textId="116A3CDE" w:rsidR="00E76EB3" w:rsidRDefault="00E76EB3">
      <w:pPr>
        <w:pStyle w:val="CommentText"/>
      </w:pPr>
      <w:r>
        <w:t>This is all correct but if we wanted a more focused intro this para could be shortened ++ ad joined with para above</w:t>
      </w:r>
    </w:p>
  </w:comment>
  <w:comment w:id="17" w:author="Deborah Lawlor" w:date="2022-02-14T13:08:00Z" w:initials="DL">
    <w:p w14:paraId="2D155735" w14:textId="7BF5458E" w:rsidR="00E76EB3" w:rsidRDefault="00E76EB3">
      <w:pPr>
        <w:pStyle w:val="CommentText"/>
      </w:pPr>
      <w:r>
        <w:rPr>
          <w:rStyle w:val="CommentReference"/>
        </w:rPr>
        <w:annotationRef/>
      </w:r>
      <w:r>
        <w:t>This is also correct but as above I wounder if it could be reduced and /or just be covered in the methods where you describe different approaches to feature selection</w:t>
      </w:r>
    </w:p>
  </w:comment>
  <w:comment w:id="29" w:author="Matt Lyon" w:date="2022-02-01T11:02:00Z" w:initials="ML">
    <w:p w14:paraId="538E9599" w14:textId="77777777" w:rsidR="00204062" w:rsidRDefault="00204062">
      <w:pPr>
        <w:pStyle w:val="CommentText"/>
      </w:pPr>
      <w:r>
        <w:rPr>
          <w:rStyle w:val="CommentReference"/>
        </w:rPr>
        <w:annotationRef/>
      </w:r>
      <w:r>
        <w:t>Deborah – could you please provide link to reference</w:t>
      </w:r>
    </w:p>
    <w:p w14:paraId="0DEA5160" w14:textId="77777777" w:rsidR="00B73DDE" w:rsidRDefault="00B73DDE">
      <w:pPr>
        <w:pStyle w:val="CommentText"/>
      </w:pPr>
    </w:p>
    <w:p w14:paraId="5CF4CCE6" w14:textId="77777777" w:rsidR="00B73DDE" w:rsidRDefault="00147D32">
      <w:pPr>
        <w:pStyle w:val="CommentText"/>
      </w:pPr>
      <w:hyperlink r:id="rId1" w:history="1">
        <w:r w:rsidR="00B73DDE">
          <w:rPr>
            <w:rStyle w:val="Hyperlink"/>
          </w:rPr>
          <w:t>Polygenic risk scores in cardiovascular risk prediction: A cohort study and modelling analyses (plos.org)</w:t>
        </w:r>
      </w:hyperlink>
    </w:p>
    <w:p w14:paraId="68900D46" w14:textId="77777777" w:rsidR="00B73DDE" w:rsidRDefault="00B73DDE">
      <w:pPr>
        <w:pStyle w:val="CommentText"/>
      </w:pPr>
    </w:p>
    <w:p w14:paraId="7D04328A" w14:textId="48547EE4" w:rsidR="00B73DDE" w:rsidRDefault="00B73DDE">
      <w:pPr>
        <w:pStyle w:val="CommentText"/>
      </w:pPr>
      <w:r>
        <w:t>Have edited so it’s a bit clearer that these Ns are not about what is in the final model but the Ns selected from eg paper above looks across several million SNPs but not all included in the PRS</w:t>
      </w:r>
    </w:p>
  </w:comment>
  <w:comment w:id="40" w:author="Neil Pearce" w:date="2022-02-11T11:17:00Z" w:initials="NP">
    <w:p w14:paraId="75B6C26B" w14:textId="77777777" w:rsidR="00171EBC" w:rsidRDefault="00B73DDE">
      <w:pPr>
        <w:pStyle w:val="CommentText"/>
      </w:pPr>
      <w:r>
        <w:rPr>
          <w:rStyle w:val="CommentReference"/>
        </w:rPr>
        <w:annotationRef/>
      </w:r>
      <w:r>
        <w:t xml:space="preserve">Actually the one above does </w:t>
      </w:r>
    </w:p>
    <w:p w14:paraId="0328F14E" w14:textId="41F9562D" w:rsidR="00B73DDE" w:rsidRDefault="00171EBC">
      <w:pPr>
        <w:pStyle w:val="CommentText"/>
      </w:pPr>
      <w:r>
        <w:t xml:space="preserve">So edited </w:t>
      </w:r>
    </w:p>
  </w:comment>
  <w:comment w:id="57" w:author="Neil Pearce" w:date="2022-02-11T11:29:00Z" w:initials="NP">
    <w:p w14:paraId="0B3D82FB" w14:textId="77777777" w:rsidR="00342B4E" w:rsidRDefault="00342B4E">
      <w:pPr>
        <w:pStyle w:val="CommentText"/>
      </w:pPr>
      <w:r>
        <w:rPr>
          <w:rStyle w:val="CommentReference"/>
        </w:rPr>
        <w:annotationRef/>
      </w:r>
      <w:r>
        <w:t xml:space="preserve">Ref </w:t>
      </w:r>
      <w:hyperlink r:id="rId2" w:history="1">
        <w:r>
          <w:rPr>
            <w:rStyle w:val="Hyperlink"/>
          </w:rPr>
          <w:t>Use of deep learning to develop continuous-risk models for adverse event prediction from electronic health records | Nature Protocols</w:t>
        </w:r>
      </w:hyperlink>
    </w:p>
    <w:p w14:paraId="01050488" w14:textId="77777777" w:rsidR="00342B4E" w:rsidRDefault="00342B4E">
      <w:pPr>
        <w:pStyle w:val="CommentText"/>
      </w:pPr>
    </w:p>
    <w:p w14:paraId="3FF521BB" w14:textId="05C47D71" w:rsidR="00342B4E" w:rsidRDefault="00342B4E">
      <w:pPr>
        <w:pStyle w:val="CommentText"/>
      </w:pPr>
      <w:r>
        <w:t>This is a really nice paper (IMO) and I think important to have here as it reflects the original vision</w:t>
      </w:r>
    </w:p>
  </w:comment>
  <w:comment w:id="60" w:author="Neil Pearce" w:date="2022-02-11T11:31:00Z" w:initials="NP">
    <w:p w14:paraId="2F7111A3" w14:textId="77777777" w:rsidR="00772E39" w:rsidRDefault="00772E39">
      <w:pPr>
        <w:pStyle w:val="CommentText"/>
      </w:pPr>
      <w:r>
        <w:rPr>
          <w:rStyle w:val="CommentReference"/>
        </w:rPr>
        <w:annotationRef/>
      </w:r>
      <w:r>
        <w:t>This could may be be shortened a bit and something added that begins to build what we would add differently to what has been done in that paper</w:t>
      </w:r>
    </w:p>
    <w:p w14:paraId="082A55F2" w14:textId="4A413343" w:rsidR="00772E39" w:rsidRDefault="00772E39">
      <w:pPr>
        <w:pStyle w:val="CommentText"/>
      </w:pPr>
      <w:r>
        <w:t>I think key thing is that it focuses on acute hospital record data in real time (i.e. as clinicians are inputting) whereas routine clinic data (e.g. as we use here antenatal data) either hospital or community/GP clinic data will be more messy though have potential for greater clinical and public health impact</w:t>
      </w:r>
    </w:p>
  </w:comment>
  <w:comment w:id="61" w:author="Tom Gaunt" w:date="2022-02-18T15:13:00Z" w:initials="TG">
    <w:p w14:paraId="7C8835D5" w14:textId="77777777" w:rsidR="006F0C62" w:rsidRDefault="006F0C62" w:rsidP="00CD6CAF">
      <w:r>
        <w:rPr>
          <w:rStyle w:val="CommentReference"/>
        </w:rPr>
        <w:annotationRef/>
      </w:r>
      <w:r>
        <w:rPr>
          <w:sz w:val="20"/>
          <w:szCs w:val="20"/>
        </w:rPr>
        <w:t>I agree. The introduction probably goes into a bit too much detail in general, reading more like a narrative review. The key points being raised are important, but could be made more succinct.</w:t>
      </w:r>
    </w:p>
  </w:comment>
  <w:comment w:id="65" w:author="Tom Gaunt" w:date="2022-02-18T15:18:00Z" w:initials="TG">
    <w:p w14:paraId="6CD5142B" w14:textId="77777777" w:rsidR="003463CB" w:rsidRDefault="003463CB" w:rsidP="0028269F">
      <w:r>
        <w:rPr>
          <w:rStyle w:val="CommentReference"/>
        </w:rPr>
        <w:annotationRef/>
      </w:r>
      <w:r>
        <w:rPr>
          <w:sz w:val="20"/>
          <w:szCs w:val="20"/>
        </w:rPr>
        <w:t>Need a note on ethics, and potentially on data access.</w:t>
      </w:r>
    </w:p>
  </w:comment>
  <w:comment w:id="66" w:author="Deborah Lawlor" w:date="2021-04-13T11:14:00Z" w:initials="DL">
    <w:p w14:paraId="7DF58E56" w14:textId="4573996D" w:rsidR="0010568A" w:rsidRDefault="0010568A" w:rsidP="0010568A">
      <w:pPr>
        <w:pStyle w:val="CommentText"/>
      </w:pPr>
      <w:r>
        <w:rPr>
          <w:rStyle w:val="CommentReference"/>
        </w:rPr>
        <w:annotationRef/>
      </w:r>
      <w:r>
        <w:t>You need for all of these to provide some information about how these outcomes were obtained and defined</w:t>
      </w:r>
    </w:p>
    <w:p w14:paraId="50626AD5" w14:textId="77777777" w:rsidR="0010568A" w:rsidRDefault="0010568A" w:rsidP="0010568A">
      <w:pPr>
        <w:pStyle w:val="CommentText"/>
      </w:pPr>
      <w:r>
        <w:t>Even when using linked / available data like these the researcher has the responsibility to describe how the measures were obtained and defined .. without that it is not possible to interpret the results</w:t>
      </w:r>
    </w:p>
  </w:comment>
  <w:comment w:id="67" w:author="Matt Lyon" w:date="2022-01-21T16:20:00Z" w:initials="ML">
    <w:p w14:paraId="704C9412" w14:textId="75E6866C" w:rsidR="00376588" w:rsidRDefault="00376588">
      <w:pPr>
        <w:pStyle w:val="CommentText"/>
      </w:pPr>
      <w:r>
        <w:rPr>
          <w:rStyle w:val="CommentReference"/>
        </w:rPr>
        <w:annotationRef/>
      </w:r>
      <w:r>
        <w:t xml:space="preserve">@David, could you please </w:t>
      </w:r>
      <w:r w:rsidR="00004F6C">
        <w:t>advise</w:t>
      </w:r>
      <w:r>
        <w:t>?</w:t>
      </w:r>
    </w:p>
  </w:comment>
  <w:comment w:id="73" w:author="Deborah Lawlor" w:date="2021-04-07T19:38:00Z" w:initials="DL">
    <w:p w14:paraId="1245BE25" w14:textId="77777777" w:rsidR="0058195F" w:rsidRDefault="0058195F" w:rsidP="0058195F">
      <w:pPr>
        <w:pStyle w:val="CommentText"/>
      </w:pPr>
      <w:r>
        <w:rPr>
          <w:rStyle w:val="CommentReference"/>
        </w:rPr>
        <w:annotationRef/>
      </w:r>
      <w:r>
        <w:t>What was the rationale for this – wouldn’t it be better to just split randomly</w:t>
      </w:r>
    </w:p>
    <w:p w14:paraId="189C5614" w14:textId="77777777" w:rsidR="0058195F" w:rsidRDefault="0058195F" w:rsidP="0058195F">
      <w:pPr>
        <w:pStyle w:val="CommentText"/>
      </w:pPr>
      <w:r>
        <w:t>By splitting like this you are assuming that the predictors and prediction model does not differ in terms of prediction accuracy over time – its possible that would be true for discrimination but unlikely for calibration and could be untrue for discrimination so why enforce this assumption when taking a random split across the whole time period avoids it&gt;&gt;&gt;</w:t>
      </w:r>
    </w:p>
  </w:comment>
  <w:comment w:id="74" w:author="Matt Lyon" w:date="2022-01-31T09:53:00Z" w:initials="ML">
    <w:p w14:paraId="09AA7605" w14:textId="1DD767B8" w:rsidR="003D34C4" w:rsidRDefault="003D34C4">
      <w:pPr>
        <w:pStyle w:val="CommentText"/>
      </w:pPr>
      <w:r>
        <w:rPr>
          <w:rStyle w:val="CommentReference"/>
        </w:rPr>
        <w:annotationRef/>
      </w:r>
      <w:r>
        <w:t>Added to list of actions</w:t>
      </w:r>
    </w:p>
  </w:comment>
  <w:comment w:id="75" w:author="David Odd" w:date="2022-02-17T17:47:00Z" w:initials="DO">
    <w:p w14:paraId="2F32E372" w14:textId="77777777" w:rsidR="00C44C2E" w:rsidRDefault="00C44C2E" w:rsidP="00856311">
      <w:pPr>
        <w:pStyle w:val="CommentText"/>
      </w:pPr>
      <w:r>
        <w:rPr>
          <w:rStyle w:val="CommentReference"/>
        </w:rPr>
        <w:annotationRef/>
      </w:r>
      <w:r>
        <w:t>It was done because the next step is exactly this - taking historical data and apply to 'future' pregnancies. I've added some text….</w:t>
      </w:r>
    </w:p>
  </w:comment>
  <w:comment w:id="76" w:author="Tom Gaunt" w:date="2022-02-18T15:20:00Z" w:initials="TG">
    <w:p w14:paraId="5793D8F6" w14:textId="77777777" w:rsidR="003463CB" w:rsidRDefault="003463CB" w:rsidP="00C37D40">
      <w:r>
        <w:rPr>
          <w:rStyle w:val="CommentReference"/>
        </w:rPr>
        <w:annotationRef/>
      </w:r>
      <w:r>
        <w:rPr>
          <w:sz w:val="20"/>
          <w:szCs w:val="20"/>
        </w:rPr>
        <w:t>Yes, I think that is appropriate.</w:t>
      </w:r>
    </w:p>
  </w:comment>
  <w:comment w:id="79" w:author="Tom Gaunt" w:date="2022-02-18T15:22:00Z" w:initials="TG">
    <w:p w14:paraId="66B1856A" w14:textId="77777777" w:rsidR="004239ED" w:rsidRDefault="004239ED" w:rsidP="009D178E">
      <w:r>
        <w:rPr>
          <w:rStyle w:val="CommentReference"/>
        </w:rPr>
        <w:annotationRef/>
      </w:r>
      <w:r>
        <w:rPr>
          <w:sz w:val="20"/>
          <w:szCs w:val="20"/>
        </w:rPr>
        <w:t>Did this vary much between the two halves of the dataset (i.e. did missingness increase or decrease substantially over time)?</w:t>
      </w:r>
    </w:p>
  </w:comment>
  <w:comment w:id="80" w:author="Tom Gaunt" w:date="2022-02-18T15:24:00Z" w:initials="TG">
    <w:p w14:paraId="6388C116" w14:textId="77777777" w:rsidR="004239ED" w:rsidRDefault="004239ED" w:rsidP="004D48A4">
      <w:r>
        <w:rPr>
          <w:rStyle w:val="CommentReference"/>
        </w:rPr>
        <w:annotationRef/>
      </w:r>
      <w:r>
        <w:rPr>
          <w:sz w:val="20"/>
          <w:szCs w:val="20"/>
        </w:rPr>
        <w:t>It is possible a reviewer will ask why we didn’t choose 35 (so we have an equivalent number of variables to the manually defined set). I don’t think this is an issue for interpretation, so suggest we make no change.</w:t>
      </w:r>
    </w:p>
  </w:comment>
  <w:comment w:id="81" w:author="Neil Pearce" w:date="2022-02-11T11:40:00Z" w:initials="NP">
    <w:p w14:paraId="5E2EC1DE" w14:textId="10645DE2" w:rsidR="00C81677" w:rsidRDefault="00C81677">
      <w:pPr>
        <w:pStyle w:val="CommentText"/>
      </w:pPr>
      <w:r>
        <w:rPr>
          <w:rStyle w:val="CommentReference"/>
        </w:rPr>
        <w:annotationRef/>
      </w:r>
      <w:r>
        <w:t>Briefly explain what L1 and L2 mean</w:t>
      </w:r>
    </w:p>
  </w:comment>
  <w:comment w:id="82" w:author="Neil Pearce" w:date="2022-02-11T11:41:00Z" w:initials="NP">
    <w:p w14:paraId="669034FF" w14:textId="33F6DFB0" w:rsidR="00C81677" w:rsidRDefault="00C81677">
      <w:pPr>
        <w:pStyle w:val="CommentText"/>
      </w:pPr>
      <w:r>
        <w:rPr>
          <w:rStyle w:val="CommentReference"/>
        </w:rPr>
        <w:annotationRef/>
      </w:r>
      <w:r>
        <w:t>And what I1 means here</w:t>
      </w:r>
    </w:p>
  </w:comment>
  <w:comment w:id="83" w:author="Tom Gaunt" w:date="2022-02-18T15:30:00Z" w:initials="TG">
    <w:p w14:paraId="4DB8C76D" w14:textId="77777777" w:rsidR="00EC3F19" w:rsidRDefault="00EC3F19" w:rsidP="002F03C7">
      <w:r>
        <w:rPr>
          <w:rStyle w:val="CommentReference"/>
        </w:rPr>
        <w:annotationRef/>
      </w:r>
      <w:r>
        <w:rPr>
          <w:sz w:val="20"/>
          <w:szCs w:val="20"/>
        </w:rPr>
        <w:t>Is there a reason why you use Extra-trees for the feature selection and Random forests for the prediction below?</w:t>
      </w:r>
    </w:p>
  </w:comment>
  <w:comment w:id="137" w:author="Neil Pearce" w:date="2022-02-11T11:43:00Z" w:initials="NP">
    <w:p w14:paraId="40F52A3C" w14:textId="44C78274" w:rsidR="00355218" w:rsidRDefault="00001A72">
      <w:pPr>
        <w:pStyle w:val="CommentText"/>
      </w:pPr>
      <w:r>
        <w:t>Don’t think we should emphasise p-values like this as (a) large sample so could have small p e.g. for age with a tiny difference or no relevance</w:t>
      </w:r>
    </w:p>
    <w:p w14:paraId="780A8290" w14:textId="77777777" w:rsidR="00001A72" w:rsidRDefault="00001A72">
      <w:pPr>
        <w:pStyle w:val="CommentText"/>
      </w:pPr>
      <w:r>
        <w:t>(b) power for very different types of variables will vary so they are not comparable across variables and you could be ingnoring an important difference in a binary that is rare by focus on p-values</w:t>
      </w:r>
    </w:p>
    <w:p w14:paraId="4E16A32C" w14:textId="2E4403F0" w:rsidR="00001A72" w:rsidRDefault="00001A72">
      <w:pPr>
        <w:pStyle w:val="CommentText"/>
      </w:pPr>
      <w:r>
        <w:t>© I was going to suggest give some actual difference e.g. difference in mean or proporions but actually readers can see that in the table so I would</w:t>
      </w:r>
      <w:r w:rsidR="00394FA2">
        <w:t xml:space="preserve"> remove all of the p-values from here &amp; possibly comment on magnitude of differences</w:t>
      </w:r>
    </w:p>
  </w:comment>
  <w:comment w:id="138" w:author="David Odd" w:date="2022-02-18T12:43:00Z" w:initials="DO">
    <w:p w14:paraId="1ACEF825" w14:textId="77777777" w:rsidR="006F33B2" w:rsidRDefault="006F33B2" w:rsidP="003C272E">
      <w:pPr>
        <w:pStyle w:val="CommentText"/>
      </w:pPr>
      <w:r>
        <w:rPr>
          <w:rStyle w:val="CommentReference"/>
        </w:rPr>
        <w:annotationRef/>
      </w:r>
      <w:r>
        <w:t xml:space="preserve">These are pretty much the things that have been shown to be associated with HIE, so it's not a surprise they differ. I've made some suggestions, but also happy to signpost the reader to the table for their own interpretation. </w:t>
      </w:r>
    </w:p>
  </w:comment>
  <w:comment w:id="139" w:author="Neil Pearce" w:date="2022-02-11T11:45:00Z" w:initials="NP">
    <w:p w14:paraId="2976CAB5" w14:textId="11127378" w:rsidR="00355218" w:rsidRDefault="00355218">
      <w:pPr>
        <w:pStyle w:val="CommentText"/>
      </w:pPr>
      <w:r>
        <w:rPr>
          <w:rStyle w:val="CommentReference"/>
        </w:rPr>
        <w:annotationRef/>
      </w:r>
      <w:r>
        <w:t>Removed ‘</w:t>
      </w:r>
      <w:r w:rsidR="00001A72">
        <w:t>but</w:t>
      </w:r>
      <w:r>
        <w:t>’ as with it in implies this was some composite variable combining age and parity which from the table it is clear it is not</w:t>
      </w:r>
    </w:p>
  </w:comment>
  <w:comment w:id="313" w:author="Tom Gaunt" w:date="2022-02-18T15:34:00Z" w:initials="TG">
    <w:p w14:paraId="0A169C04" w14:textId="77777777" w:rsidR="00E01D6A" w:rsidRDefault="00E01D6A" w:rsidP="007B7AB6">
      <w:r>
        <w:rPr>
          <w:rStyle w:val="CommentReference"/>
        </w:rPr>
        <w:annotationRef/>
      </w:r>
      <w:r>
        <w:rPr>
          <w:sz w:val="20"/>
          <w:szCs w:val="20"/>
        </w:rPr>
        <w:t>Make sure name is consistent and matches convention (e.g. Extra-trees is usually capital E, Elastic net doesn’t have a hyphen, etc) or the form use in scikit-learn.</w:t>
      </w:r>
    </w:p>
  </w:comment>
  <w:comment w:id="322" w:author="Deborah Lawlor" w:date="2021-04-13T19:01:00Z" w:initials="DL">
    <w:p w14:paraId="454D9109" w14:textId="206C0A3D" w:rsidR="00CA5FC7" w:rsidRDefault="00CA5FC7">
      <w:pPr>
        <w:pStyle w:val="CommentText"/>
      </w:pPr>
      <w:r>
        <w:rPr>
          <w:rStyle w:val="CommentReference"/>
        </w:rPr>
        <w:annotationRef/>
      </w:r>
      <w:r>
        <w:t xml:space="preserve">??? see email about this split – which is not optimal at all  </w:t>
      </w:r>
    </w:p>
  </w:comment>
  <w:comment w:id="323" w:author="Matt Lyon" w:date="2022-01-31T09:53:00Z" w:initials="ML">
    <w:p w14:paraId="6BB2C8EB" w14:textId="33F23EB9" w:rsidR="003D34C4" w:rsidRDefault="003D34C4">
      <w:pPr>
        <w:pStyle w:val="CommentText"/>
      </w:pPr>
      <w:r>
        <w:rPr>
          <w:rStyle w:val="CommentReference"/>
        </w:rPr>
        <w:annotationRef/>
      </w:r>
      <w:r>
        <w:t>Added to list of actions</w:t>
      </w:r>
    </w:p>
  </w:comment>
  <w:comment w:id="332" w:author="Tom Gaunt" w:date="2022-02-18T15:35:00Z" w:initials="TG">
    <w:p w14:paraId="1EF05956" w14:textId="77777777" w:rsidR="00E01D6A" w:rsidRDefault="00E01D6A" w:rsidP="00273CC6">
      <w:r>
        <w:rPr>
          <w:rStyle w:val="CommentReference"/>
        </w:rPr>
        <w:annotationRef/>
      </w:r>
      <w:r>
        <w:rPr>
          <w:sz w:val="20"/>
          <w:szCs w:val="20"/>
        </w:rPr>
        <w:t>I struggle to parse the wording here - try rewording a little.</w:t>
      </w:r>
    </w:p>
  </w:comment>
  <w:comment w:id="337" w:author="Matt Lyon" w:date="2022-02-01T15:02:00Z" w:initials="ML">
    <w:p w14:paraId="7725585C" w14:textId="059FF1B7" w:rsidR="00146BA2" w:rsidRDefault="00146BA2">
      <w:pPr>
        <w:pStyle w:val="CommentText"/>
      </w:pPr>
      <w:r>
        <w:rPr>
          <w:rStyle w:val="CommentReference"/>
        </w:rPr>
        <w:annotationRef/>
      </w:r>
      <w:r>
        <w:t>Tom – do you agree?</w:t>
      </w:r>
    </w:p>
  </w:comment>
  <w:comment w:id="338" w:author="Neil Pearce" w:date="2022-02-11T12:27:00Z" w:initials="NP">
    <w:p w14:paraId="7D99B1E7" w14:textId="15D924FE" w:rsidR="004C219F" w:rsidRDefault="004C219F">
      <w:pPr>
        <w:pStyle w:val="CommentText"/>
      </w:pPr>
      <w:r>
        <w:rPr>
          <w:rStyle w:val="CommentReference"/>
        </w:rPr>
        <w:annotationRef/>
      </w:r>
      <w:r>
        <w:t>Makes sense to me but I wonder if could test this – i.e. use the same method as this study with the data we have and see if the resultant AUC is larger than any of the others</w:t>
      </w:r>
    </w:p>
  </w:comment>
  <w:comment w:id="339" w:author="Tom Gaunt" w:date="2022-02-18T15:38:00Z" w:initials="TG">
    <w:p w14:paraId="1BB70B67" w14:textId="77777777" w:rsidR="002D47A3" w:rsidRDefault="002D47A3" w:rsidP="00653899">
      <w:r>
        <w:rPr>
          <w:rStyle w:val="CommentReference"/>
        </w:rPr>
        <w:annotationRef/>
      </w:r>
      <w:r>
        <w:rPr>
          <w:sz w:val="20"/>
          <w:szCs w:val="20"/>
        </w:rPr>
        <w:t>I think that would be a useful test</w:t>
      </w:r>
    </w:p>
  </w:comment>
  <w:comment w:id="342" w:author="Neil Pearce" w:date="2022-02-11T12:28:00Z" w:initials="NP">
    <w:p w14:paraId="27F011CB" w14:textId="583D34C6" w:rsidR="004C219F" w:rsidRDefault="004C219F">
      <w:pPr>
        <w:pStyle w:val="CommentText"/>
      </w:pPr>
      <w:r>
        <w:rPr>
          <w:rStyle w:val="CommentReference"/>
        </w:rPr>
        <w:annotationRef/>
      </w:r>
      <w:r>
        <w:t>I think here would be good to add some comparison with the pipline developed for acute hospital admission risk assessment</w:t>
      </w:r>
    </w:p>
    <w:p w14:paraId="1C6193A7" w14:textId="0FE6BB5E" w:rsidR="004C219F" w:rsidRDefault="004C219F">
      <w:pPr>
        <w:pStyle w:val="CommentText"/>
      </w:pPr>
      <w:r>
        <w:t>As well as the difference between almost continuous acute monitoring and updated clinic assessment – which we do a bit more crudely here because we do not have real time data &amp; some discussion of that would be good</w:t>
      </w:r>
    </w:p>
    <w:p w14:paraId="21AEC6CA" w14:textId="798CE2F9" w:rsidR="004C219F" w:rsidRDefault="004C219F">
      <w:pPr>
        <w:pStyle w:val="CommentText"/>
      </w:pPr>
      <w:r>
        <w:t>They produce a pipeline which is good and we don’t but can acknowledge wouldn’t make sense here given the historical data</w:t>
      </w:r>
    </w:p>
    <w:p w14:paraId="2CEC5322" w14:textId="43C93258" w:rsidR="004C219F" w:rsidRDefault="004C219F">
      <w:pPr>
        <w:pStyle w:val="CommentText"/>
      </w:pPr>
      <w:r>
        <w:t xml:space="preserve">BUT can hilightight that our example adds to their demonstration with different type of data – i.e. repeat clinics and so the two together strengthen the idea of using repeat clinical records </w:t>
      </w:r>
      <w:r w:rsidR="008D72D3">
        <w:t>for patient risk prediction</w:t>
      </w:r>
    </w:p>
    <w:p w14:paraId="28E33CC9" w14:textId="569040C0" w:rsidR="004C219F" w:rsidRDefault="004C219F">
      <w:pPr>
        <w:pStyle w:val="CommentText"/>
      </w:pPr>
      <w:r>
        <w:t>Your thoughts on the methods that they use and how they differ (or not) would also be good</w:t>
      </w:r>
    </w:p>
  </w:comment>
  <w:comment w:id="345" w:author="Neil Pearce" w:date="2022-02-11T12:33:00Z" w:initials="NP">
    <w:p w14:paraId="13E2F080" w14:textId="380047B7" w:rsidR="008D72D3" w:rsidRDefault="008D72D3">
      <w:pPr>
        <w:pStyle w:val="CommentText"/>
      </w:pPr>
      <w:r>
        <w:rPr>
          <w:rStyle w:val="CommentReference"/>
        </w:rPr>
        <w:annotationRef/>
      </w:r>
      <w:r>
        <w:t>As above link this to the paper that does do this prospectively ad continuously so there is evidence that it can work (in an acute setting)</w:t>
      </w:r>
    </w:p>
  </w:comment>
  <w:comment w:id="346" w:author="David Odd" w:date="2022-02-18T13:03:00Z" w:initials="DO">
    <w:p w14:paraId="70FF0B43" w14:textId="77777777" w:rsidR="008811B8" w:rsidRDefault="008811B8" w:rsidP="00F827CF">
      <w:pPr>
        <w:pStyle w:val="CommentText"/>
      </w:pPr>
      <w:r>
        <w:rPr>
          <w:rStyle w:val="CommentReference"/>
        </w:rPr>
        <w:annotationRef/>
      </w:r>
      <w:r>
        <w:t>They will provide benefits to individuals; but we may not know which benefited?</w:t>
      </w:r>
    </w:p>
  </w:comment>
  <w:comment w:id="347" w:author="David Odd" w:date="2022-02-18T13:05:00Z" w:initials="DO">
    <w:p w14:paraId="3A45456B" w14:textId="77777777" w:rsidR="0037561A" w:rsidRDefault="0037561A" w:rsidP="00C07FC2">
      <w:pPr>
        <w:pStyle w:val="CommentText"/>
      </w:pPr>
      <w:r>
        <w:rPr>
          <w:rStyle w:val="CommentReference"/>
        </w:rPr>
        <w:annotationRef/>
      </w:r>
      <w:r>
        <w:t>Maybe, but we already record all this data. We're not talking about new data collection - just using what we have?</w:t>
      </w:r>
    </w:p>
  </w:comment>
  <w:comment w:id="348" w:author="Tom Gaunt" w:date="2022-02-18T15:40:00Z" w:initials="TG">
    <w:p w14:paraId="7B3E78A8" w14:textId="77777777" w:rsidR="002D47A3" w:rsidRDefault="002D47A3" w:rsidP="00844300">
      <w:r>
        <w:rPr>
          <w:rStyle w:val="CommentReference"/>
        </w:rPr>
        <w:annotationRef/>
      </w:r>
      <w:r>
        <w:rPr>
          <w:sz w:val="20"/>
          <w:szCs w:val="20"/>
        </w:rPr>
        <w:t>Is there any cost with missingness when you go to higher numbers of features? We are allowing features with up to 5% missingness, but collectively over 60 features this might mean there is complete data only in a minority of cases.</w:t>
      </w:r>
    </w:p>
  </w:comment>
  <w:comment w:id="351" w:author="Tom Gaunt" w:date="2022-02-18T15:43:00Z" w:initials="TG">
    <w:p w14:paraId="09287049" w14:textId="77777777" w:rsidR="002D47A3" w:rsidRDefault="002D47A3" w:rsidP="00502574">
      <w:r>
        <w:rPr>
          <w:rStyle w:val="CommentReference"/>
        </w:rPr>
        <w:annotationRef/>
      </w:r>
      <w:r>
        <w:rPr>
          <w:sz w:val="20"/>
          <w:szCs w:val="20"/>
        </w:rPr>
        <w:t>Also comment on explainability and familiarity for clinicians.</w:t>
      </w:r>
    </w:p>
  </w:comment>
  <w:comment w:id="352" w:author="Neil Pearce" w:date="2022-02-11T12:34:00Z" w:initials="NP">
    <w:p w14:paraId="3928A470" w14:textId="6F685305" w:rsidR="008D72D3" w:rsidRDefault="008D72D3">
      <w:pPr>
        <w:pStyle w:val="CommentText"/>
      </w:pPr>
      <w:r>
        <w:rPr>
          <w:rStyle w:val="CommentReference"/>
        </w:rPr>
        <w:annotationRef/>
      </w:r>
      <w:r>
        <w:t>Some of the above to me seem like discussion of limitations – eg physician preference and over fitting etc. &amp; I wonder if you need this first sentence &amp; could simply stating .We used a dataset …</w:t>
      </w:r>
    </w:p>
  </w:comment>
  <w:comment w:id="356" w:author="Neil Pearce" w:date="2022-02-11T12:35:00Z" w:initials="NP">
    <w:p w14:paraId="77E9385E" w14:textId="3E57D699" w:rsidR="008D72D3" w:rsidRDefault="008D72D3">
      <w:pPr>
        <w:pStyle w:val="CommentText"/>
      </w:pPr>
      <w:r>
        <w:rPr>
          <w:rStyle w:val="CommentReference"/>
        </w:rPr>
        <w:annotationRef/>
      </w:r>
      <w:r>
        <w:t>And then here ‘Although …</w:t>
      </w:r>
    </w:p>
  </w:comment>
  <w:comment w:id="357" w:author="Tom Gaunt" w:date="2022-02-18T15:44:00Z" w:initials="TG">
    <w:p w14:paraId="40631401" w14:textId="77777777" w:rsidR="00BE650C" w:rsidRDefault="00BE650C" w:rsidP="00AF6A96">
      <w:r>
        <w:rPr>
          <w:rStyle w:val="CommentReference"/>
        </w:rPr>
        <w:annotationRef/>
      </w:r>
      <w:r>
        <w:rPr>
          <w:sz w:val="20"/>
          <w:szCs w:val="20"/>
        </w:rPr>
        <w:t>Did you explore prediction with balanced data (downsampling non-cases)?</w:t>
      </w:r>
    </w:p>
  </w:comment>
  <w:comment w:id="361" w:author="Neil Pearce" w:date="2022-02-11T12:37:00Z" w:initials="NP">
    <w:p w14:paraId="13A3E1B5" w14:textId="34035057" w:rsidR="008D72D3" w:rsidRDefault="008D72D3">
      <w:pPr>
        <w:pStyle w:val="CommentText"/>
      </w:pPr>
      <w:r>
        <w:rPr>
          <w:rStyle w:val="CommentReference"/>
        </w:rPr>
        <w:annotationRef/>
      </w:r>
      <w:r>
        <w:t>Either remove finally OR remove whole sentence as you already mention need to explore external validation in different contexts</w:t>
      </w:r>
    </w:p>
    <w:p w14:paraId="273149DE" w14:textId="7AB2A84E" w:rsidR="008D72D3" w:rsidRDefault="00CF0E3A">
      <w:pPr>
        <w:pStyle w:val="CommentText"/>
      </w:pPr>
      <w:r>
        <w:t>Could combine the two so not repetitive</w:t>
      </w:r>
    </w:p>
    <w:p w14:paraId="1BA719F1" w14:textId="0C85E5A0" w:rsidR="008D72D3" w:rsidRDefault="008D72D3">
      <w:pPr>
        <w:pStyle w:val="CommentText"/>
      </w:pPr>
    </w:p>
  </w:comment>
  <w:comment w:id="364" w:author="Matt Lyon" w:date="2020-12-09T09:45:00Z" w:initials="ML">
    <w:p w14:paraId="058ACD15" w14:textId="77777777" w:rsidR="00F567C0" w:rsidRDefault="00F567C0" w:rsidP="00855A68">
      <w:pPr>
        <w:pStyle w:val="CommentText"/>
      </w:pPr>
      <w:r>
        <w:rPr>
          <w:rStyle w:val="CommentReference"/>
        </w:rPr>
        <w:annotationRef/>
      </w:r>
      <w:r>
        <w:t>ML to make public</w:t>
      </w:r>
    </w:p>
  </w:comment>
  <w:comment w:id="385" w:author="Neil Pearce" w:date="2022-02-11T12:42:00Z" w:initials="NP">
    <w:p w14:paraId="226B4856" w14:textId="582F5E02" w:rsidR="00CF0E3A" w:rsidRDefault="00CF0E3A">
      <w:pPr>
        <w:pStyle w:val="CommentText"/>
      </w:pPr>
      <w:r>
        <w:rPr>
          <w:rStyle w:val="CommentReference"/>
        </w:rPr>
        <w:annotationRef/>
      </w:r>
      <w:r>
        <w:t xml:space="preserve">Check to see if </w:t>
      </w:r>
      <w:r w:rsidR="0056277D">
        <w:t>need to have acknowledgements related to use of the CPP data otherwise remove htis</w:t>
      </w:r>
    </w:p>
  </w:comment>
  <w:comment w:id="386" w:author="David Odd" w:date="2022-02-17T17:52:00Z" w:initials="DO">
    <w:p w14:paraId="08D881C3" w14:textId="77777777" w:rsidR="00A83A88" w:rsidRDefault="00A83A88" w:rsidP="00933391">
      <w:pPr>
        <w:pStyle w:val="CommentText"/>
      </w:pPr>
      <w:r>
        <w:rPr>
          <w:rStyle w:val="CommentReference"/>
        </w:rPr>
        <w:annotationRef/>
      </w:r>
      <w:r>
        <w:t>Probably not; unless we want to thank the participants?</w:t>
      </w:r>
    </w:p>
  </w:comment>
  <w:comment w:id="396" w:author="Neil Pearce" w:date="2022-02-11T11:55:00Z" w:initials="NP">
    <w:p w14:paraId="38D6C1CA" w14:textId="74F6DCA5" w:rsidR="00394FA2" w:rsidRDefault="00394FA2">
      <w:pPr>
        <w:pStyle w:val="CommentText"/>
      </w:pPr>
      <w:r>
        <w:rPr>
          <w:rStyle w:val="CommentReference"/>
        </w:rPr>
        <w:annotationRef/>
      </w:r>
      <w:r>
        <w:t xml:space="preserve">This to me highlights problems with p-values to me 16% vs 11% employed seems potentially important </w:t>
      </w:r>
    </w:p>
  </w:comment>
  <w:comment w:id="397" w:author="Neil Pearce" w:date="2022-02-11T12:05:00Z" w:initials="NP">
    <w:p w14:paraId="19DD6A03" w14:textId="0CA64085" w:rsidR="00A567F4" w:rsidRDefault="00A567F4">
      <w:pPr>
        <w:pStyle w:val="CommentText"/>
      </w:pPr>
      <w:r>
        <w:rPr>
          <w:rStyle w:val="CommentReference"/>
        </w:rPr>
        <w:annotationRef/>
      </w:r>
      <w:r>
        <w:t>This also looks  important diffrence</w:t>
      </w:r>
    </w:p>
  </w:comment>
  <w:comment w:id="398" w:author="Neil Pearce" w:date="2022-02-11T12:07:00Z" w:initials="NP">
    <w:p w14:paraId="7774D6BB" w14:textId="585EAA5C" w:rsidR="00A567F4" w:rsidRDefault="00A567F4">
      <w:pPr>
        <w:pStyle w:val="CommentText"/>
      </w:pPr>
      <w:r>
        <w:rPr>
          <w:rStyle w:val="CommentReference"/>
        </w:rPr>
        <w:annotationRef/>
      </w:r>
    </w:p>
  </w:comment>
  <w:comment w:id="399" w:author="Neil Pearce" w:date="2022-02-11T12:07:00Z" w:initials="NP">
    <w:p w14:paraId="17C07A79" w14:textId="5969927F" w:rsidR="00A567F4" w:rsidRDefault="00A567F4">
      <w:pPr>
        <w:pStyle w:val="CommentText"/>
      </w:pPr>
      <w:r>
        <w:rPr>
          <w:rStyle w:val="CommentReference"/>
        </w:rPr>
        <w:annotationRef/>
      </w:r>
      <w:r>
        <w:t>And this</w:t>
      </w:r>
    </w:p>
  </w:comment>
  <w:comment w:id="401" w:author="Neil Pearce" w:date="2022-02-11T12:14:00Z" w:initials="NP">
    <w:p w14:paraId="5DB3E754" w14:textId="3886B5B0" w:rsidR="00073142" w:rsidRDefault="00073142">
      <w:pPr>
        <w:pStyle w:val="CommentText"/>
      </w:pPr>
      <w:r>
        <w:rPr>
          <w:rStyle w:val="CommentReference"/>
        </w:rPr>
        <w:annotationRef/>
      </w:r>
      <w:r>
        <w:t xml:space="preserve">Its one mesure and its just birth wiehgh so’growth measures’ .. plural makes no sense </w:t>
      </w:r>
    </w:p>
  </w:comment>
  <w:comment w:id="406" w:author="Tom Gaunt" w:date="2022-02-18T15:48:00Z" w:initials="TG">
    <w:p w14:paraId="6FD8E4AB" w14:textId="77777777" w:rsidR="00BE650C" w:rsidRDefault="00BE650C" w:rsidP="00D607B7">
      <w:r>
        <w:rPr>
          <w:rStyle w:val="CommentReference"/>
        </w:rPr>
        <w:annotationRef/>
      </w:r>
      <w:r>
        <w:rPr>
          <w:sz w:val="20"/>
          <w:szCs w:val="20"/>
        </w:rPr>
        <w:t>See Deborah’s point above</w:t>
      </w:r>
    </w:p>
  </w:comment>
  <w:comment w:id="418" w:author="Neil Pearce" w:date="2022-02-11T11:39:00Z" w:initials="NP">
    <w:p w14:paraId="20A28D49" w14:textId="6EC956F3" w:rsidR="00C81677" w:rsidRDefault="00C81677">
      <w:pPr>
        <w:pStyle w:val="CommentText"/>
      </w:pPr>
      <w:r>
        <w:rPr>
          <w:rStyle w:val="CommentReference"/>
        </w:rPr>
        <w:annotationRef/>
      </w:r>
      <w:r>
        <w:t>See above about explinaing what L1 and L2 are – here as well as above – in footnote so table stands alone</w:t>
      </w:r>
    </w:p>
  </w:comment>
  <w:comment w:id="419" w:author="Matt Lyon" w:date="2022-01-31T08:56:00Z" w:initials="ML">
    <w:p w14:paraId="16DD39D8" w14:textId="23B8B789" w:rsidR="006D605A" w:rsidRDefault="006D605A">
      <w:pPr>
        <w:pStyle w:val="CommentText"/>
      </w:pPr>
      <w:r>
        <w:rPr>
          <w:rStyle w:val="CommentReference"/>
        </w:rPr>
        <w:annotationRef/>
      </w:r>
      <w:r>
        <w:t>Tom – RFE is ranked in reverse, so I multiplied the rankings by -1 to obtain a positive correlation with the other methods. But now the distribution has the wrong sign… What is the best approach for this?</w:t>
      </w:r>
    </w:p>
  </w:comment>
  <w:comment w:id="420" w:author="Tom Gaunt" w:date="2022-02-18T15:50:00Z" w:initials="TG">
    <w:p w14:paraId="65023A9A" w14:textId="77777777" w:rsidR="007D6437" w:rsidRDefault="007D6437" w:rsidP="00D44A6B">
      <w:r>
        <w:rPr>
          <w:rStyle w:val="CommentReference"/>
        </w:rPr>
        <w:annotationRef/>
      </w:r>
      <w:r>
        <w:rPr>
          <w:sz w:val="20"/>
          <w:szCs w:val="20"/>
        </w:rPr>
        <w:t>Can’t you just reverse the rankings? So feature N becomes 1 and feature 1 becomes N (i.e. corrected_rank = N - RFE_rank)</w:t>
      </w:r>
    </w:p>
  </w:comment>
  <w:comment w:id="421" w:author="Matt Lyon" w:date="2022-01-21T09:42:00Z" w:initials="ML">
    <w:p w14:paraId="6D90B5C0" w14:textId="218F1F2E" w:rsidR="00DB77C4" w:rsidRDefault="00DB77C4">
      <w:pPr>
        <w:pStyle w:val="CommentText"/>
      </w:pPr>
      <w:r>
        <w:rPr>
          <w:rStyle w:val="CommentReference"/>
        </w:rPr>
        <w:annotationRef/>
      </w:r>
      <w:r>
        <w:t>TODO</w:t>
      </w:r>
    </w:p>
  </w:comment>
  <w:comment w:id="422" w:author="David Odd" w:date="2022-02-17T17:56:00Z" w:initials="DO">
    <w:p w14:paraId="020F0D6E" w14:textId="77777777" w:rsidR="009F6895" w:rsidRDefault="003E1ABF" w:rsidP="00CA0724">
      <w:pPr>
        <w:pStyle w:val="CommentText"/>
      </w:pPr>
      <w:r>
        <w:rPr>
          <w:rStyle w:val="CommentReference"/>
        </w:rPr>
        <w:annotationRef/>
      </w:r>
      <w:r w:rsidR="009F6895">
        <w:t xml:space="preserve">This is a fair bit of work as we coded the place of the data-point, if it was ordinal/categorical, and when the data was collected (which tool long enough) - but the names we used were variable in their quality and if we do this we might need to go back and find them in the scabbed data collection PDF manual (e.g. it might be "Radiological Examination during pregnancy" with codes 0,1,2,3 and 9 for different Ix (all coded elsewhere)).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699AED" w15:done="0"/>
  <w15:commentEx w15:paraId="34E08C87" w15:done="0"/>
  <w15:commentEx w15:paraId="7400DE9A" w15:done="0"/>
  <w15:commentEx w15:paraId="6E010741" w15:done="0"/>
  <w15:commentEx w15:paraId="07B49B42" w15:done="0"/>
  <w15:commentEx w15:paraId="44D52EB4" w15:paraIdParent="07B49B42" w15:done="0"/>
  <w15:commentEx w15:paraId="7B860784" w15:done="0"/>
  <w15:commentEx w15:paraId="2D155735" w15:done="0"/>
  <w15:commentEx w15:paraId="7D04328A" w15:done="0"/>
  <w15:commentEx w15:paraId="0328F14E" w15:done="0"/>
  <w15:commentEx w15:paraId="3FF521BB" w15:done="0"/>
  <w15:commentEx w15:paraId="082A55F2" w15:done="0"/>
  <w15:commentEx w15:paraId="7C8835D5" w15:paraIdParent="082A55F2" w15:done="0"/>
  <w15:commentEx w15:paraId="6CD5142B" w15:done="0"/>
  <w15:commentEx w15:paraId="50626AD5" w15:done="0"/>
  <w15:commentEx w15:paraId="704C9412" w15:paraIdParent="50626AD5" w15:done="0"/>
  <w15:commentEx w15:paraId="189C5614" w15:done="0"/>
  <w15:commentEx w15:paraId="09AA7605" w15:paraIdParent="189C5614" w15:done="0"/>
  <w15:commentEx w15:paraId="2F32E372" w15:paraIdParent="189C5614" w15:done="0"/>
  <w15:commentEx w15:paraId="5793D8F6" w15:paraIdParent="189C5614" w15:done="0"/>
  <w15:commentEx w15:paraId="66B1856A" w15:done="0"/>
  <w15:commentEx w15:paraId="6388C116" w15:done="0"/>
  <w15:commentEx w15:paraId="5E2EC1DE" w15:done="0"/>
  <w15:commentEx w15:paraId="669034FF" w15:done="0"/>
  <w15:commentEx w15:paraId="4DB8C76D" w15:done="0"/>
  <w15:commentEx w15:paraId="4E16A32C" w15:done="0"/>
  <w15:commentEx w15:paraId="1ACEF825" w15:paraIdParent="4E16A32C" w15:done="0"/>
  <w15:commentEx w15:paraId="2976CAB5" w15:done="0"/>
  <w15:commentEx w15:paraId="0A169C04" w15:done="0"/>
  <w15:commentEx w15:paraId="454D9109" w15:done="0"/>
  <w15:commentEx w15:paraId="6BB2C8EB" w15:paraIdParent="454D9109" w15:done="0"/>
  <w15:commentEx w15:paraId="1EF05956" w15:done="0"/>
  <w15:commentEx w15:paraId="7725585C" w15:done="0"/>
  <w15:commentEx w15:paraId="7D99B1E7" w15:paraIdParent="7725585C" w15:done="0"/>
  <w15:commentEx w15:paraId="1BB70B67" w15:paraIdParent="7725585C" w15:done="0"/>
  <w15:commentEx w15:paraId="28E33CC9" w15:done="0"/>
  <w15:commentEx w15:paraId="13E2F080" w15:done="0"/>
  <w15:commentEx w15:paraId="70FF0B43" w15:done="0"/>
  <w15:commentEx w15:paraId="3A45456B" w15:done="0"/>
  <w15:commentEx w15:paraId="7B3E78A8" w15:paraIdParent="3A45456B" w15:done="0"/>
  <w15:commentEx w15:paraId="09287049" w15:done="0"/>
  <w15:commentEx w15:paraId="3928A470" w15:done="0"/>
  <w15:commentEx w15:paraId="77E9385E" w15:done="0"/>
  <w15:commentEx w15:paraId="40631401" w15:done="0"/>
  <w15:commentEx w15:paraId="1BA719F1" w15:done="0"/>
  <w15:commentEx w15:paraId="058ACD15" w15:done="0"/>
  <w15:commentEx w15:paraId="226B4856" w15:done="0"/>
  <w15:commentEx w15:paraId="08D881C3" w15:paraIdParent="226B4856" w15:done="0"/>
  <w15:commentEx w15:paraId="38D6C1CA" w15:done="0"/>
  <w15:commentEx w15:paraId="19DD6A03" w15:done="0"/>
  <w15:commentEx w15:paraId="7774D6BB" w15:done="0"/>
  <w15:commentEx w15:paraId="17C07A79" w15:paraIdParent="7774D6BB" w15:done="0"/>
  <w15:commentEx w15:paraId="5DB3E754" w15:done="0"/>
  <w15:commentEx w15:paraId="6FD8E4AB" w15:done="0"/>
  <w15:commentEx w15:paraId="20A28D49" w15:done="0"/>
  <w15:commentEx w15:paraId="16DD39D8" w15:done="0"/>
  <w15:commentEx w15:paraId="65023A9A" w15:paraIdParent="16DD39D8" w15:done="0"/>
  <w15:commentEx w15:paraId="6D90B5C0" w15:done="0"/>
  <w15:commentEx w15:paraId="020F0D6E" w15:paraIdParent="6D90B5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A6649" w16cex:dateUtc="2022-01-25T12:06:00Z"/>
  <w16cex:commentExtensible w16cex:durableId="23F5FF58" w16cex:dateUtc="2020-12-16T09:27:00Z"/>
  <w16cex:commentExtensible w16cex:durableId="25BA3038" w16cex:dateUtc="2022-02-18T14:48:00Z"/>
  <w16cex:commentExtensible w16cex:durableId="25B0C093" w16cex:dateUtc="2022-02-11T11:01:00Z"/>
  <w16cex:commentExtensible w16cex:durableId="25BA3338" w16cex:dateUtc="2022-02-18T15:01:00Z"/>
  <w16cex:commentExtensible w16cex:durableId="25BA33E1" w16cex:dateUtc="2022-02-18T15:04:00Z"/>
  <w16cex:commentExtensible w16cex:durableId="25B4D230" w16cex:dateUtc="2022-02-14T13:05:00Z"/>
  <w16cex:commentExtensible w16cex:durableId="25B4D2D2" w16cex:dateUtc="2022-02-14T13:08:00Z"/>
  <w16cex:commentExtensible w16cex:durableId="25A391D6" w16cex:dateUtc="2022-02-01T11:02:00Z"/>
  <w16cex:commentExtensible w16cex:durableId="25B0C457" w16cex:dateUtc="2022-02-11T11:17:00Z"/>
  <w16cex:commentExtensible w16cex:durableId="25B0C726" w16cex:dateUtc="2022-02-11T11:29:00Z"/>
  <w16cex:commentExtensible w16cex:durableId="25B0C79A" w16cex:dateUtc="2022-02-11T11:31:00Z"/>
  <w16cex:commentExtensible w16cex:durableId="25BA3624" w16cex:dateUtc="2022-02-18T15:13:00Z"/>
  <w16cex:commentExtensible w16cex:durableId="25BA3757" w16cex:dateUtc="2022-02-18T15:18:00Z"/>
  <w16cex:commentExtensible w16cex:durableId="241FFB87" w16cex:dateUtc="2021-04-13T10:14:00Z"/>
  <w16cex:commentExtensible w16cex:durableId="25955BBE" w16cex:dateUtc="2022-01-21T16:20:00Z"/>
  <w16cex:commentExtensible w16cex:durableId="241888C9" w16cex:dateUtc="2021-04-07T18:38:00Z"/>
  <w16cex:commentExtensible w16cex:durableId="25A23001" w16cex:dateUtc="2022-01-31T09:53:00Z"/>
  <w16cex:commentExtensible w16cex:durableId="25B908A2" w16cex:dateUtc="2022-02-17T17:47:00Z"/>
  <w16cex:commentExtensible w16cex:durableId="25BA37CB" w16cex:dateUtc="2022-02-18T15:20:00Z"/>
  <w16cex:commentExtensible w16cex:durableId="25BA382D" w16cex:dateUtc="2022-02-18T15:22:00Z"/>
  <w16cex:commentExtensible w16cex:durableId="25BA38A3" w16cex:dateUtc="2022-02-18T15:24:00Z"/>
  <w16cex:commentExtensible w16cex:durableId="25B0C9BD" w16cex:dateUtc="2022-02-11T11:40:00Z"/>
  <w16cex:commentExtensible w16cex:durableId="25B0C9DB" w16cex:dateUtc="2022-02-11T11:41:00Z"/>
  <w16cex:commentExtensible w16cex:durableId="25BA3A2C" w16cex:dateUtc="2022-02-18T15:30:00Z"/>
  <w16cex:commentExtensible w16cex:durableId="25B0CA6A" w16cex:dateUtc="2022-02-11T11:43:00Z"/>
  <w16cex:commentExtensible w16cex:durableId="25BA1304" w16cex:dateUtc="2022-02-18T12:43:00Z"/>
  <w16cex:commentExtensible w16cex:durableId="25B0CAEA" w16cex:dateUtc="2022-02-11T11:45:00Z"/>
  <w16cex:commentExtensible w16cex:durableId="25BA3B0D" w16cex:dateUtc="2022-02-18T15:34:00Z"/>
  <w16cex:commentExtensible w16cex:durableId="24206922" w16cex:dateUtc="2021-04-13T18:01:00Z"/>
  <w16cex:commentExtensible w16cex:durableId="25A23014" w16cex:dateUtc="2022-01-31T09:53:00Z"/>
  <w16cex:commentExtensible w16cex:durableId="25BA3B4F" w16cex:dateUtc="2022-02-18T15:35:00Z"/>
  <w16cex:commentExtensible w16cex:durableId="25A3C9EF" w16cex:dateUtc="2022-02-01T15:02:00Z"/>
  <w16cex:commentExtensible w16cex:durableId="25B0D4C0" w16cex:dateUtc="2022-02-11T12:27:00Z"/>
  <w16cex:commentExtensible w16cex:durableId="25BA3C0B" w16cex:dateUtc="2022-02-18T15:38:00Z"/>
  <w16cex:commentExtensible w16cex:durableId="25B0D4F4" w16cex:dateUtc="2022-02-11T12:28:00Z"/>
  <w16cex:commentExtensible w16cex:durableId="25B0D612" w16cex:dateUtc="2022-02-11T12:33:00Z"/>
  <w16cex:commentExtensible w16cex:durableId="25BA1796" w16cex:dateUtc="2022-02-18T13:03:00Z"/>
  <w16cex:commentExtensible w16cex:durableId="25BA1802" w16cex:dateUtc="2022-02-18T13:05:00Z"/>
  <w16cex:commentExtensible w16cex:durableId="25BA3C8B" w16cex:dateUtc="2022-02-18T15:40:00Z"/>
  <w16cex:commentExtensible w16cex:durableId="25BA3D05" w16cex:dateUtc="2022-02-18T15:43:00Z"/>
  <w16cex:commentExtensible w16cex:durableId="25B0D669" w16cex:dateUtc="2022-02-11T12:34:00Z"/>
  <w16cex:commentExtensible w16cex:durableId="25B0D6AB" w16cex:dateUtc="2022-02-11T12:35:00Z"/>
  <w16cex:commentExtensible w16cex:durableId="25BA3D69" w16cex:dateUtc="2022-02-18T15:44:00Z"/>
  <w16cex:commentExtensible w16cex:durableId="25B0D6ED" w16cex:dateUtc="2022-02-11T12:37:00Z"/>
  <w16cex:commentExtensible w16cex:durableId="237B1B4D" w16cex:dateUtc="2020-12-09T09:45:00Z"/>
  <w16cex:commentExtensible w16cex:durableId="25B0D83D" w16cex:dateUtc="2022-02-11T12:42:00Z"/>
  <w16cex:commentExtensible w16cex:durableId="25B909D1" w16cex:dateUtc="2022-02-17T17:52:00Z"/>
  <w16cex:commentExtensible w16cex:durableId="25B0CD19" w16cex:dateUtc="2022-02-11T11:55:00Z"/>
  <w16cex:commentExtensible w16cex:durableId="25B0CF9E" w16cex:dateUtc="2022-02-11T12:05:00Z"/>
  <w16cex:commentExtensible w16cex:durableId="25B0CFEC" w16cex:dateUtc="2022-02-11T12:07:00Z"/>
  <w16cex:commentExtensible w16cex:durableId="25B0CFEE" w16cex:dateUtc="2022-02-11T12:07:00Z"/>
  <w16cex:commentExtensible w16cex:durableId="25B0D1A6" w16cex:dateUtc="2022-02-11T12:14:00Z"/>
  <w16cex:commentExtensible w16cex:durableId="25BA3E4B" w16cex:dateUtc="2022-02-18T15:48:00Z"/>
  <w16cex:commentExtensible w16cex:durableId="25B0C977" w16cex:dateUtc="2022-02-11T11:39:00Z"/>
  <w16cex:commentExtensible w16cex:durableId="25A222C3" w16cex:dateUtc="2022-01-31T08:56:00Z"/>
  <w16cex:commentExtensible w16cex:durableId="25BA3ED6" w16cex:dateUtc="2022-02-18T15:50:00Z"/>
  <w16cex:commentExtensible w16cex:durableId="2594FE69" w16cex:dateUtc="2022-01-21T09:42:00Z"/>
  <w16cex:commentExtensible w16cex:durableId="25B90AB5" w16cex:dateUtc="2022-02-17T17: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699AED" w16cid:durableId="259A6649"/>
  <w16cid:commentId w16cid:paraId="34E08C87" w16cid:durableId="23F5FF58"/>
  <w16cid:commentId w16cid:paraId="7400DE9A" w16cid:durableId="25BA3038"/>
  <w16cid:commentId w16cid:paraId="6E010741" w16cid:durableId="25B0C093"/>
  <w16cid:commentId w16cid:paraId="07B49B42" w16cid:durableId="25BA3338"/>
  <w16cid:commentId w16cid:paraId="44D52EB4" w16cid:durableId="25BA33E1"/>
  <w16cid:commentId w16cid:paraId="7B860784" w16cid:durableId="25B4D230"/>
  <w16cid:commentId w16cid:paraId="2D155735" w16cid:durableId="25B4D2D2"/>
  <w16cid:commentId w16cid:paraId="7D04328A" w16cid:durableId="25A391D6"/>
  <w16cid:commentId w16cid:paraId="0328F14E" w16cid:durableId="25B0C457"/>
  <w16cid:commentId w16cid:paraId="3FF521BB" w16cid:durableId="25B0C726"/>
  <w16cid:commentId w16cid:paraId="082A55F2" w16cid:durableId="25B0C79A"/>
  <w16cid:commentId w16cid:paraId="7C8835D5" w16cid:durableId="25BA3624"/>
  <w16cid:commentId w16cid:paraId="6CD5142B" w16cid:durableId="25BA3757"/>
  <w16cid:commentId w16cid:paraId="50626AD5" w16cid:durableId="241FFB87"/>
  <w16cid:commentId w16cid:paraId="704C9412" w16cid:durableId="25955BBE"/>
  <w16cid:commentId w16cid:paraId="189C5614" w16cid:durableId="241888C9"/>
  <w16cid:commentId w16cid:paraId="09AA7605" w16cid:durableId="25A23001"/>
  <w16cid:commentId w16cid:paraId="2F32E372" w16cid:durableId="25B908A2"/>
  <w16cid:commentId w16cid:paraId="5793D8F6" w16cid:durableId="25BA37CB"/>
  <w16cid:commentId w16cid:paraId="66B1856A" w16cid:durableId="25BA382D"/>
  <w16cid:commentId w16cid:paraId="6388C116" w16cid:durableId="25BA38A3"/>
  <w16cid:commentId w16cid:paraId="5E2EC1DE" w16cid:durableId="25B0C9BD"/>
  <w16cid:commentId w16cid:paraId="669034FF" w16cid:durableId="25B0C9DB"/>
  <w16cid:commentId w16cid:paraId="4DB8C76D" w16cid:durableId="25BA3A2C"/>
  <w16cid:commentId w16cid:paraId="4E16A32C" w16cid:durableId="25B0CA6A"/>
  <w16cid:commentId w16cid:paraId="1ACEF825" w16cid:durableId="25BA1304"/>
  <w16cid:commentId w16cid:paraId="2976CAB5" w16cid:durableId="25B0CAEA"/>
  <w16cid:commentId w16cid:paraId="0A169C04" w16cid:durableId="25BA3B0D"/>
  <w16cid:commentId w16cid:paraId="454D9109" w16cid:durableId="24206922"/>
  <w16cid:commentId w16cid:paraId="6BB2C8EB" w16cid:durableId="25A23014"/>
  <w16cid:commentId w16cid:paraId="1EF05956" w16cid:durableId="25BA3B4F"/>
  <w16cid:commentId w16cid:paraId="7725585C" w16cid:durableId="25A3C9EF"/>
  <w16cid:commentId w16cid:paraId="7D99B1E7" w16cid:durableId="25B0D4C0"/>
  <w16cid:commentId w16cid:paraId="1BB70B67" w16cid:durableId="25BA3C0B"/>
  <w16cid:commentId w16cid:paraId="28E33CC9" w16cid:durableId="25B0D4F4"/>
  <w16cid:commentId w16cid:paraId="13E2F080" w16cid:durableId="25B0D612"/>
  <w16cid:commentId w16cid:paraId="70FF0B43" w16cid:durableId="25BA1796"/>
  <w16cid:commentId w16cid:paraId="3A45456B" w16cid:durableId="25BA1802"/>
  <w16cid:commentId w16cid:paraId="7B3E78A8" w16cid:durableId="25BA3C8B"/>
  <w16cid:commentId w16cid:paraId="09287049" w16cid:durableId="25BA3D05"/>
  <w16cid:commentId w16cid:paraId="3928A470" w16cid:durableId="25B0D669"/>
  <w16cid:commentId w16cid:paraId="77E9385E" w16cid:durableId="25B0D6AB"/>
  <w16cid:commentId w16cid:paraId="40631401" w16cid:durableId="25BA3D69"/>
  <w16cid:commentId w16cid:paraId="1BA719F1" w16cid:durableId="25B0D6ED"/>
  <w16cid:commentId w16cid:paraId="058ACD15" w16cid:durableId="237B1B4D"/>
  <w16cid:commentId w16cid:paraId="226B4856" w16cid:durableId="25B0D83D"/>
  <w16cid:commentId w16cid:paraId="08D881C3" w16cid:durableId="25B909D1"/>
  <w16cid:commentId w16cid:paraId="38D6C1CA" w16cid:durableId="25B0CD19"/>
  <w16cid:commentId w16cid:paraId="19DD6A03" w16cid:durableId="25B0CF9E"/>
  <w16cid:commentId w16cid:paraId="7774D6BB" w16cid:durableId="25B0CFEC"/>
  <w16cid:commentId w16cid:paraId="17C07A79" w16cid:durableId="25B0CFEE"/>
  <w16cid:commentId w16cid:paraId="5DB3E754" w16cid:durableId="25B0D1A6"/>
  <w16cid:commentId w16cid:paraId="6FD8E4AB" w16cid:durableId="25BA3E4B"/>
  <w16cid:commentId w16cid:paraId="20A28D49" w16cid:durableId="25B0C977"/>
  <w16cid:commentId w16cid:paraId="16DD39D8" w16cid:durableId="25A222C3"/>
  <w16cid:commentId w16cid:paraId="65023A9A" w16cid:durableId="25BA3ED6"/>
  <w16cid:commentId w16cid:paraId="6D90B5C0" w16cid:durableId="2594FE69"/>
  <w16cid:commentId w16cid:paraId="020F0D6E" w16cid:durableId="25B90AB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8F27F" w14:textId="77777777" w:rsidR="00147D32" w:rsidRDefault="00147D32" w:rsidP="006B32F3">
      <w:r>
        <w:separator/>
      </w:r>
    </w:p>
  </w:endnote>
  <w:endnote w:type="continuationSeparator" w:id="0">
    <w:p w14:paraId="05DF2045" w14:textId="77777777" w:rsidR="00147D32" w:rsidRDefault="00147D32" w:rsidP="006B3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ECC302" w14:textId="77777777" w:rsidR="00147D32" w:rsidRDefault="00147D32" w:rsidP="006B32F3">
      <w:r>
        <w:separator/>
      </w:r>
    </w:p>
  </w:footnote>
  <w:footnote w:type="continuationSeparator" w:id="0">
    <w:p w14:paraId="00982153" w14:textId="77777777" w:rsidR="00147D32" w:rsidRDefault="00147D32" w:rsidP="006B32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111344F0"/>
    <w:multiLevelType w:val="hybridMultilevel"/>
    <w:tmpl w:val="50EAB0E4"/>
    <w:lvl w:ilvl="0" w:tplc="38220286">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 w15:restartNumberingAfterBreak="0">
    <w:nsid w:val="2EB03F3D"/>
    <w:multiLevelType w:val="multilevel"/>
    <w:tmpl w:val="B6BCC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1FE21E2"/>
    <w:multiLevelType w:val="hybridMultilevel"/>
    <w:tmpl w:val="77D0F44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37B96182"/>
    <w:multiLevelType w:val="hybridMultilevel"/>
    <w:tmpl w:val="F79007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3206F47"/>
    <w:multiLevelType w:val="hybridMultilevel"/>
    <w:tmpl w:val="EAE037F6"/>
    <w:lvl w:ilvl="0" w:tplc="133C3BB4">
      <w:start w:val="1"/>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3A1369B"/>
    <w:multiLevelType w:val="multilevel"/>
    <w:tmpl w:val="0F44F39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43B667BA"/>
    <w:multiLevelType w:val="hybridMultilevel"/>
    <w:tmpl w:val="2D5C9E88"/>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1D48DC"/>
    <w:multiLevelType w:val="hybridMultilevel"/>
    <w:tmpl w:val="066C9EA8"/>
    <w:lvl w:ilvl="0" w:tplc="F216DDA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4F306A"/>
    <w:multiLevelType w:val="hybridMultilevel"/>
    <w:tmpl w:val="9F0407A2"/>
    <w:lvl w:ilvl="0" w:tplc="ABB608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097B61"/>
    <w:multiLevelType w:val="hybridMultilevel"/>
    <w:tmpl w:val="B010E4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66543E0"/>
    <w:multiLevelType w:val="hybridMultilevel"/>
    <w:tmpl w:val="FAF2C6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7EE4AB0"/>
    <w:multiLevelType w:val="hybridMultilevel"/>
    <w:tmpl w:val="E522F66A"/>
    <w:lvl w:ilvl="0" w:tplc="27F2C28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A80566C"/>
    <w:multiLevelType w:val="hybridMultilevel"/>
    <w:tmpl w:val="DB563652"/>
    <w:lvl w:ilvl="0" w:tplc="C52A884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FC622BA"/>
    <w:multiLevelType w:val="hybridMultilevel"/>
    <w:tmpl w:val="E436A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921B35"/>
    <w:multiLevelType w:val="hybridMultilevel"/>
    <w:tmpl w:val="8AD0CBFC"/>
    <w:lvl w:ilvl="0" w:tplc="E8162090">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0124AC4"/>
    <w:multiLevelType w:val="hybridMultilevel"/>
    <w:tmpl w:val="978C3A7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2261B77"/>
    <w:multiLevelType w:val="hybridMultilevel"/>
    <w:tmpl w:val="F53E0F64"/>
    <w:lvl w:ilvl="0" w:tplc="B51C7BC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12"/>
  </w:num>
  <w:num w:numId="3">
    <w:abstractNumId w:val="3"/>
  </w:num>
  <w:num w:numId="4">
    <w:abstractNumId w:val="7"/>
  </w:num>
  <w:num w:numId="5">
    <w:abstractNumId w:val="25"/>
  </w:num>
  <w:num w:numId="6">
    <w:abstractNumId w:val="5"/>
  </w:num>
  <w:num w:numId="7">
    <w:abstractNumId w:val="0"/>
  </w:num>
  <w:num w:numId="8">
    <w:abstractNumId w:val="8"/>
  </w:num>
  <w:num w:numId="9">
    <w:abstractNumId w:val="23"/>
  </w:num>
  <w:num w:numId="10">
    <w:abstractNumId w:val="16"/>
  </w:num>
  <w:num w:numId="11">
    <w:abstractNumId w:val="13"/>
  </w:num>
  <w:num w:numId="12">
    <w:abstractNumId w:val="17"/>
  </w:num>
  <w:num w:numId="13">
    <w:abstractNumId w:val="10"/>
  </w:num>
  <w:num w:numId="14">
    <w:abstractNumId w:val="2"/>
  </w:num>
  <w:num w:numId="15">
    <w:abstractNumId w:val="9"/>
  </w:num>
  <w:num w:numId="16">
    <w:abstractNumId w:val="22"/>
  </w:num>
  <w:num w:numId="17">
    <w:abstractNumId w:val="20"/>
  </w:num>
  <w:num w:numId="18">
    <w:abstractNumId w:val="11"/>
  </w:num>
  <w:num w:numId="19">
    <w:abstractNumId w:val="14"/>
  </w:num>
  <w:num w:numId="20">
    <w:abstractNumId w:val="21"/>
  </w:num>
  <w:num w:numId="21">
    <w:abstractNumId w:val="15"/>
  </w:num>
  <w:num w:numId="22">
    <w:abstractNumId w:val="4"/>
  </w:num>
  <w:num w:numId="23">
    <w:abstractNumId w:val="19"/>
  </w:num>
  <w:num w:numId="24">
    <w:abstractNumId w:val="6"/>
  </w:num>
  <w:num w:numId="25">
    <w:abstractNumId w:val="1"/>
  </w:num>
  <w:num w:numId="26">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tt Lyon">
    <w15:presenceInfo w15:providerId="AD" w15:userId="S::ml18692@bristol.ac.uk::176559e9-d09a-4861-9426-ed28543756b7"/>
  </w15:person>
  <w15:person w15:author="Tom Gaunt">
    <w15:presenceInfo w15:providerId="AD" w15:userId="S::eptrg@bristol.ac.uk::5609eb99-96bb-460f-828d-e6a1bc3ee9f8"/>
  </w15:person>
  <w15:person w15:author="David Odd">
    <w15:presenceInfo w15:providerId="None" w15:userId="David Odd"/>
  </w15:person>
  <w15:person w15:author="Neil Pearce">
    <w15:presenceInfo w15:providerId="AD" w15:userId="S::emsunpea@lshtm.ac.uk::611a5499-188d-40c6-b378-19dd6f4d9e6a"/>
  </w15:person>
  <w15:person w15:author="Deborah Lawlor">
    <w15:presenceInfo w15:providerId="AD" w15:userId="S::epdal@bristol.ac.uk::4c52577b-f6fa-4613-90dc-4da8f61b22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05DF"/>
    <w:rsid w:val="00001991"/>
    <w:rsid w:val="00001A72"/>
    <w:rsid w:val="00001A92"/>
    <w:rsid w:val="0000355C"/>
    <w:rsid w:val="00004F6C"/>
    <w:rsid w:val="00005AF9"/>
    <w:rsid w:val="0000632E"/>
    <w:rsid w:val="00006A82"/>
    <w:rsid w:val="00007A29"/>
    <w:rsid w:val="00007FDC"/>
    <w:rsid w:val="00007FE6"/>
    <w:rsid w:val="0001057C"/>
    <w:rsid w:val="000106AB"/>
    <w:rsid w:val="00010B8B"/>
    <w:rsid w:val="00011CEB"/>
    <w:rsid w:val="00012616"/>
    <w:rsid w:val="00012E9B"/>
    <w:rsid w:val="00013C1F"/>
    <w:rsid w:val="00013F75"/>
    <w:rsid w:val="00014089"/>
    <w:rsid w:val="000142A3"/>
    <w:rsid w:val="000160E7"/>
    <w:rsid w:val="0001663A"/>
    <w:rsid w:val="000166C8"/>
    <w:rsid w:val="0001769A"/>
    <w:rsid w:val="00017729"/>
    <w:rsid w:val="0002009B"/>
    <w:rsid w:val="00020A40"/>
    <w:rsid w:val="00020FE5"/>
    <w:rsid w:val="00021386"/>
    <w:rsid w:val="00021560"/>
    <w:rsid w:val="00022C04"/>
    <w:rsid w:val="000233B4"/>
    <w:rsid w:val="00023DB6"/>
    <w:rsid w:val="00023DD7"/>
    <w:rsid w:val="0002402E"/>
    <w:rsid w:val="0002409F"/>
    <w:rsid w:val="000248DC"/>
    <w:rsid w:val="00024A6D"/>
    <w:rsid w:val="000254DB"/>
    <w:rsid w:val="0002606C"/>
    <w:rsid w:val="00026B55"/>
    <w:rsid w:val="00026E87"/>
    <w:rsid w:val="0002729B"/>
    <w:rsid w:val="00027C5B"/>
    <w:rsid w:val="00031E96"/>
    <w:rsid w:val="00032887"/>
    <w:rsid w:val="00032A0D"/>
    <w:rsid w:val="00033649"/>
    <w:rsid w:val="00034012"/>
    <w:rsid w:val="000340FB"/>
    <w:rsid w:val="00034A84"/>
    <w:rsid w:val="00034B72"/>
    <w:rsid w:val="00035F82"/>
    <w:rsid w:val="0003641A"/>
    <w:rsid w:val="000374F5"/>
    <w:rsid w:val="00037857"/>
    <w:rsid w:val="0003792F"/>
    <w:rsid w:val="000402C1"/>
    <w:rsid w:val="000405AC"/>
    <w:rsid w:val="00040C3D"/>
    <w:rsid w:val="00041F0E"/>
    <w:rsid w:val="000420E9"/>
    <w:rsid w:val="000423AD"/>
    <w:rsid w:val="0004254D"/>
    <w:rsid w:val="000445F4"/>
    <w:rsid w:val="00044759"/>
    <w:rsid w:val="000448A7"/>
    <w:rsid w:val="00044952"/>
    <w:rsid w:val="00044DBB"/>
    <w:rsid w:val="0004551D"/>
    <w:rsid w:val="00045EA3"/>
    <w:rsid w:val="00046644"/>
    <w:rsid w:val="0004723F"/>
    <w:rsid w:val="0004753E"/>
    <w:rsid w:val="00047BAD"/>
    <w:rsid w:val="0005060B"/>
    <w:rsid w:val="00050643"/>
    <w:rsid w:val="00050E64"/>
    <w:rsid w:val="00051161"/>
    <w:rsid w:val="000523CA"/>
    <w:rsid w:val="00053C6D"/>
    <w:rsid w:val="00055729"/>
    <w:rsid w:val="00055E83"/>
    <w:rsid w:val="00056A6F"/>
    <w:rsid w:val="00056BBD"/>
    <w:rsid w:val="00056CAF"/>
    <w:rsid w:val="00057F25"/>
    <w:rsid w:val="00060626"/>
    <w:rsid w:val="0006084A"/>
    <w:rsid w:val="000615BE"/>
    <w:rsid w:val="00062385"/>
    <w:rsid w:val="0006354B"/>
    <w:rsid w:val="00063FAB"/>
    <w:rsid w:val="0006479A"/>
    <w:rsid w:val="0006583C"/>
    <w:rsid w:val="00065B52"/>
    <w:rsid w:val="00065D3F"/>
    <w:rsid w:val="00066399"/>
    <w:rsid w:val="00066739"/>
    <w:rsid w:val="000669B8"/>
    <w:rsid w:val="000671BE"/>
    <w:rsid w:val="0006765E"/>
    <w:rsid w:val="000704ED"/>
    <w:rsid w:val="00070E8B"/>
    <w:rsid w:val="000711C1"/>
    <w:rsid w:val="000719C8"/>
    <w:rsid w:val="00071E2D"/>
    <w:rsid w:val="00071E6A"/>
    <w:rsid w:val="00071F37"/>
    <w:rsid w:val="00072EAC"/>
    <w:rsid w:val="00073142"/>
    <w:rsid w:val="00074315"/>
    <w:rsid w:val="0007448A"/>
    <w:rsid w:val="00074B32"/>
    <w:rsid w:val="00074CE0"/>
    <w:rsid w:val="00075867"/>
    <w:rsid w:val="000760FE"/>
    <w:rsid w:val="00076DB8"/>
    <w:rsid w:val="00077176"/>
    <w:rsid w:val="00077A86"/>
    <w:rsid w:val="000801A0"/>
    <w:rsid w:val="00080F23"/>
    <w:rsid w:val="000831D5"/>
    <w:rsid w:val="00083E2D"/>
    <w:rsid w:val="0008405D"/>
    <w:rsid w:val="00085F6B"/>
    <w:rsid w:val="00086589"/>
    <w:rsid w:val="00086C5E"/>
    <w:rsid w:val="000879B0"/>
    <w:rsid w:val="00087D3F"/>
    <w:rsid w:val="00087EAC"/>
    <w:rsid w:val="00090A59"/>
    <w:rsid w:val="00090E50"/>
    <w:rsid w:val="0009136E"/>
    <w:rsid w:val="00092982"/>
    <w:rsid w:val="00092B67"/>
    <w:rsid w:val="00092DE4"/>
    <w:rsid w:val="00093E29"/>
    <w:rsid w:val="00094198"/>
    <w:rsid w:val="00094F52"/>
    <w:rsid w:val="000951A4"/>
    <w:rsid w:val="00095711"/>
    <w:rsid w:val="00095908"/>
    <w:rsid w:val="00096A82"/>
    <w:rsid w:val="00096C25"/>
    <w:rsid w:val="000A0222"/>
    <w:rsid w:val="000A19EC"/>
    <w:rsid w:val="000A1C6E"/>
    <w:rsid w:val="000A1E1A"/>
    <w:rsid w:val="000A20D2"/>
    <w:rsid w:val="000A2BD1"/>
    <w:rsid w:val="000A4C53"/>
    <w:rsid w:val="000A4FA4"/>
    <w:rsid w:val="000A529D"/>
    <w:rsid w:val="000A56D1"/>
    <w:rsid w:val="000A5C52"/>
    <w:rsid w:val="000A5FE7"/>
    <w:rsid w:val="000A653D"/>
    <w:rsid w:val="000A693F"/>
    <w:rsid w:val="000A6FE0"/>
    <w:rsid w:val="000A7735"/>
    <w:rsid w:val="000B0095"/>
    <w:rsid w:val="000B05B1"/>
    <w:rsid w:val="000B05DE"/>
    <w:rsid w:val="000B0825"/>
    <w:rsid w:val="000B0E3B"/>
    <w:rsid w:val="000B18E8"/>
    <w:rsid w:val="000B1D17"/>
    <w:rsid w:val="000B1E55"/>
    <w:rsid w:val="000B1E8A"/>
    <w:rsid w:val="000B28BA"/>
    <w:rsid w:val="000B2E0E"/>
    <w:rsid w:val="000B3282"/>
    <w:rsid w:val="000B3D93"/>
    <w:rsid w:val="000B3DDB"/>
    <w:rsid w:val="000B45CC"/>
    <w:rsid w:val="000B487A"/>
    <w:rsid w:val="000B4939"/>
    <w:rsid w:val="000B4B77"/>
    <w:rsid w:val="000B5BEA"/>
    <w:rsid w:val="000B5FF8"/>
    <w:rsid w:val="000B76D2"/>
    <w:rsid w:val="000C06F4"/>
    <w:rsid w:val="000C07A4"/>
    <w:rsid w:val="000C3100"/>
    <w:rsid w:val="000C312D"/>
    <w:rsid w:val="000C4285"/>
    <w:rsid w:val="000C42C7"/>
    <w:rsid w:val="000C4608"/>
    <w:rsid w:val="000C4915"/>
    <w:rsid w:val="000C6E46"/>
    <w:rsid w:val="000C79C5"/>
    <w:rsid w:val="000C7D15"/>
    <w:rsid w:val="000C7D41"/>
    <w:rsid w:val="000C7E1A"/>
    <w:rsid w:val="000D000B"/>
    <w:rsid w:val="000D00D0"/>
    <w:rsid w:val="000D1786"/>
    <w:rsid w:val="000D1C15"/>
    <w:rsid w:val="000D1D55"/>
    <w:rsid w:val="000D1EC9"/>
    <w:rsid w:val="000D39B8"/>
    <w:rsid w:val="000D3EDF"/>
    <w:rsid w:val="000D4320"/>
    <w:rsid w:val="000D467D"/>
    <w:rsid w:val="000D4899"/>
    <w:rsid w:val="000D5718"/>
    <w:rsid w:val="000D5F2A"/>
    <w:rsid w:val="000D6794"/>
    <w:rsid w:val="000D6809"/>
    <w:rsid w:val="000D7C66"/>
    <w:rsid w:val="000E1453"/>
    <w:rsid w:val="000E15A4"/>
    <w:rsid w:val="000E2A79"/>
    <w:rsid w:val="000E2D5C"/>
    <w:rsid w:val="000E2EE1"/>
    <w:rsid w:val="000E31A0"/>
    <w:rsid w:val="000E39AC"/>
    <w:rsid w:val="000E3E89"/>
    <w:rsid w:val="000E4E91"/>
    <w:rsid w:val="000E6406"/>
    <w:rsid w:val="000E6F79"/>
    <w:rsid w:val="000E7D54"/>
    <w:rsid w:val="000E7FCD"/>
    <w:rsid w:val="000F01A0"/>
    <w:rsid w:val="000F1829"/>
    <w:rsid w:val="000F207C"/>
    <w:rsid w:val="000F27E0"/>
    <w:rsid w:val="000F311D"/>
    <w:rsid w:val="000F3534"/>
    <w:rsid w:val="000F3E4E"/>
    <w:rsid w:val="000F4D77"/>
    <w:rsid w:val="000F4F13"/>
    <w:rsid w:val="000F63DC"/>
    <w:rsid w:val="000F67F9"/>
    <w:rsid w:val="000F70EC"/>
    <w:rsid w:val="000F75E8"/>
    <w:rsid w:val="00100119"/>
    <w:rsid w:val="001012F6"/>
    <w:rsid w:val="001034D2"/>
    <w:rsid w:val="0010463F"/>
    <w:rsid w:val="0010568A"/>
    <w:rsid w:val="00105F86"/>
    <w:rsid w:val="001063FD"/>
    <w:rsid w:val="00106F5C"/>
    <w:rsid w:val="00107FE9"/>
    <w:rsid w:val="00110454"/>
    <w:rsid w:val="001105C2"/>
    <w:rsid w:val="00110FD3"/>
    <w:rsid w:val="00111E0E"/>
    <w:rsid w:val="00113394"/>
    <w:rsid w:val="001138FF"/>
    <w:rsid w:val="00113A18"/>
    <w:rsid w:val="00113E87"/>
    <w:rsid w:val="001151CC"/>
    <w:rsid w:val="00115E0D"/>
    <w:rsid w:val="001168CC"/>
    <w:rsid w:val="001176E2"/>
    <w:rsid w:val="0012020D"/>
    <w:rsid w:val="00120530"/>
    <w:rsid w:val="00120586"/>
    <w:rsid w:val="00120BD8"/>
    <w:rsid w:val="00121C8A"/>
    <w:rsid w:val="00121CF4"/>
    <w:rsid w:val="00123033"/>
    <w:rsid w:val="00123671"/>
    <w:rsid w:val="0012374E"/>
    <w:rsid w:val="00124C54"/>
    <w:rsid w:val="00126297"/>
    <w:rsid w:val="001269FE"/>
    <w:rsid w:val="00126D06"/>
    <w:rsid w:val="00126D5C"/>
    <w:rsid w:val="00127123"/>
    <w:rsid w:val="00127A76"/>
    <w:rsid w:val="00127BDC"/>
    <w:rsid w:val="00130884"/>
    <w:rsid w:val="00130DA5"/>
    <w:rsid w:val="001314D5"/>
    <w:rsid w:val="00131A17"/>
    <w:rsid w:val="00131CC0"/>
    <w:rsid w:val="0013233D"/>
    <w:rsid w:val="00132ABB"/>
    <w:rsid w:val="00132E94"/>
    <w:rsid w:val="0013337A"/>
    <w:rsid w:val="00134F19"/>
    <w:rsid w:val="0013564A"/>
    <w:rsid w:val="001357C8"/>
    <w:rsid w:val="001358FE"/>
    <w:rsid w:val="001366C4"/>
    <w:rsid w:val="00136AAB"/>
    <w:rsid w:val="00137312"/>
    <w:rsid w:val="00137393"/>
    <w:rsid w:val="00137976"/>
    <w:rsid w:val="00140B7B"/>
    <w:rsid w:val="0014183A"/>
    <w:rsid w:val="00141B18"/>
    <w:rsid w:val="00141E1E"/>
    <w:rsid w:val="00141E22"/>
    <w:rsid w:val="001428F0"/>
    <w:rsid w:val="00142D3A"/>
    <w:rsid w:val="00143758"/>
    <w:rsid w:val="00145804"/>
    <w:rsid w:val="00146B08"/>
    <w:rsid w:val="00146BA2"/>
    <w:rsid w:val="00147D32"/>
    <w:rsid w:val="00150CDE"/>
    <w:rsid w:val="0015142C"/>
    <w:rsid w:val="001518D8"/>
    <w:rsid w:val="00151A3A"/>
    <w:rsid w:val="00151DC1"/>
    <w:rsid w:val="00152837"/>
    <w:rsid w:val="00152ED0"/>
    <w:rsid w:val="00153E96"/>
    <w:rsid w:val="001541F4"/>
    <w:rsid w:val="001549C8"/>
    <w:rsid w:val="00154A77"/>
    <w:rsid w:val="001567BD"/>
    <w:rsid w:val="001567FD"/>
    <w:rsid w:val="00156A17"/>
    <w:rsid w:val="00156FE4"/>
    <w:rsid w:val="0015770C"/>
    <w:rsid w:val="00157C1A"/>
    <w:rsid w:val="00160CCE"/>
    <w:rsid w:val="00160F0D"/>
    <w:rsid w:val="0016120E"/>
    <w:rsid w:val="001636A3"/>
    <w:rsid w:val="00163D50"/>
    <w:rsid w:val="00163DBA"/>
    <w:rsid w:val="001646CD"/>
    <w:rsid w:val="001649EC"/>
    <w:rsid w:val="00164C38"/>
    <w:rsid w:val="00164F55"/>
    <w:rsid w:val="0016535A"/>
    <w:rsid w:val="001667BB"/>
    <w:rsid w:val="001679C8"/>
    <w:rsid w:val="00167E84"/>
    <w:rsid w:val="00171053"/>
    <w:rsid w:val="00171072"/>
    <w:rsid w:val="00171EBC"/>
    <w:rsid w:val="00171F02"/>
    <w:rsid w:val="00172234"/>
    <w:rsid w:val="001723E0"/>
    <w:rsid w:val="001731E4"/>
    <w:rsid w:val="001744CF"/>
    <w:rsid w:val="00174780"/>
    <w:rsid w:val="00174F49"/>
    <w:rsid w:val="0017582A"/>
    <w:rsid w:val="00175CB5"/>
    <w:rsid w:val="00175CEB"/>
    <w:rsid w:val="001769B3"/>
    <w:rsid w:val="001775A5"/>
    <w:rsid w:val="001778B3"/>
    <w:rsid w:val="0018161B"/>
    <w:rsid w:val="00182E93"/>
    <w:rsid w:val="00183AA2"/>
    <w:rsid w:val="00183E2E"/>
    <w:rsid w:val="00184889"/>
    <w:rsid w:val="00184C1F"/>
    <w:rsid w:val="00185C75"/>
    <w:rsid w:val="0018640A"/>
    <w:rsid w:val="00186751"/>
    <w:rsid w:val="00191015"/>
    <w:rsid w:val="0019154A"/>
    <w:rsid w:val="00192301"/>
    <w:rsid w:val="00192395"/>
    <w:rsid w:val="00193AD8"/>
    <w:rsid w:val="001944E7"/>
    <w:rsid w:val="00194C6D"/>
    <w:rsid w:val="00194DD7"/>
    <w:rsid w:val="001951F4"/>
    <w:rsid w:val="00195F9B"/>
    <w:rsid w:val="001966AD"/>
    <w:rsid w:val="00196C1E"/>
    <w:rsid w:val="00196FD9"/>
    <w:rsid w:val="00197498"/>
    <w:rsid w:val="0019751F"/>
    <w:rsid w:val="00197F33"/>
    <w:rsid w:val="001A0369"/>
    <w:rsid w:val="001A047F"/>
    <w:rsid w:val="001A0A3A"/>
    <w:rsid w:val="001A0C71"/>
    <w:rsid w:val="001A0D50"/>
    <w:rsid w:val="001A31CB"/>
    <w:rsid w:val="001A3DC7"/>
    <w:rsid w:val="001A517F"/>
    <w:rsid w:val="001A5757"/>
    <w:rsid w:val="001A741F"/>
    <w:rsid w:val="001A78C1"/>
    <w:rsid w:val="001A7B4A"/>
    <w:rsid w:val="001A7DAF"/>
    <w:rsid w:val="001B0382"/>
    <w:rsid w:val="001B0678"/>
    <w:rsid w:val="001B0C38"/>
    <w:rsid w:val="001B1286"/>
    <w:rsid w:val="001B1466"/>
    <w:rsid w:val="001B15FE"/>
    <w:rsid w:val="001B1776"/>
    <w:rsid w:val="001B27B9"/>
    <w:rsid w:val="001B3FAE"/>
    <w:rsid w:val="001B414B"/>
    <w:rsid w:val="001B4686"/>
    <w:rsid w:val="001B46C3"/>
    <w:rsid w:val="001B5029"/>
    <w:rsid w:val="001B5742"/>
    <w:rsid w:val="001B58B8"/>
    <w:rsid w:val="001B5C90"/>
    <w:rsid w:val="001B67D6"/>
    <w:rsid w:val="001B6E1D"/>
    <w:rsid w:val="001B7143"/>
    <w:rsid w:val="001C08BE"/>
    <w:rsid w:val="001C08C1"/>
    <w:rsid w:val="001C1081"/>
    <w:rsid w:val="001C1579"/>
    <w:rsid w:val="001C38FF"/>
    <w:rsid w:val="001C4011"/>
    <w:rsid w:val="001C477D"/>
    <w:rsid w:val="001C48C4"/>
    <w:rsid w:val="001C4E99"/>
    <w:rsid w:val="001C51D7"/>
    <w:rsid w:val="001C605E"/>
    <w:rsid w:val="001C7CE2"/>
    <w:rsid w:val="001D02E5"/>
    <w:rsid w:val="001D06A2"/>
    <w:rsid w:val="001D08F8"/>
    <w:rsid w:val="001D12E1"/>
    <w:rsid w:val="001D17B1"/>
    <w:rsid w:val="001D26FA"/>
    <w:rsid w:val="001D2721"/>
    <w:rsid w:val="001D3065"/>
    <w:rsid w:val="001D40E4"/>
    <w:rsid w:val="001D48D2"/>
    <w:rsid w:val="001D75F6"/>
    <w:rsid w:val="001E0EF4"/>
    <w:rsid w:val="001E1141"/>
    <w:rsid w:val="001E3449"/>
    <w:rsid w:val="001E3FFA"/>
    <w:rsid w:val="001E4B69"/>
    <w:rsid w:val="001E53CA"/>
    <w:rsid w:val="001E7249"/>
    <w:rsid w:val="001E7EE8"/>
    <w:rsid w:val="001F0885"/>
    <w:rsid w:val="001F1CA4"/>
    <w:rsid w:val="001F26FD"/>
    <w:rsid w:val="001F2E57"/>
    <w:rsid w:val="001F3B96"/>
    <w:rsid w:val="001F453C"/>
    <w:rsid w:val="001F4562"/>
    <w:rsid w:val="001F49CB"/>
    <w:rsid w:val="001F5909"/>
    <w:rsid w:val="001F5EE5"/>
    <w:rsid w:val="001F6AB4"/>
    <w:rsid w:val="001F72CA"/>
    <w:rsid w:val="0020003D"/>
    <w:rsid w:val="00200043"/>
    <w:rsid w:val="002012CB"/>
    <w:rsid w:val="00201A76"/>
    <w:rsid w:val="00202167"/>
    <w:rsid w:val="002024B0"/>
    <w:rsid w:val="00202F11"/>
    <w:rsid w:val="00204062"/>
    <w:rsid w:val="00204D15"/>
    <w:rsid w:val="00205365"/>
    <w:rsid w:val="002053B2"/>
    <w:rsid w:val="00205C69"/>
    <w:rsid w:val="00205D25"/>
    <w:rsid w:val="002066C2"/>
    <w:rsid w:val="00206EC2"/>
    <w:rsid w:val="0020715C"/>
    <w:rsid w:val="00207748"/>
    <w:rsid w:val="00207A7B"/>
    <w:rsid w:val="00210ED1"/>
    <w:rsid w:val="00210FAD"/>
    <w:rsid w:val="00211071"/>
    <w:rsid w:val="002120EA"/>
    <w:rsid w:val="00212252"/>
    <w:rsid w:val="002130AF"/>
    <w:rsid w:val="002155DA"/>
    <w:rsid w:val="00215F3D"/>
    <w:rsid w:val="00217233"/>
    <w:rsid w:val="00217BF1"/>
    <w:rsid w:val="002206B9"/>
    <w:rsid w:val="00220AD1"/>
    <w:rsid w:val="0022138C"/>
    <w:rsid w:val="00222E22"/>
    <w:rsid w:val="00223656"/>
    <w:rsid w:val="00225353"/>
    <w:rsid w:val="002258F2"/>
    <w:rsid w:val="0022661B"/>
    <w:rsid w:val="00226DA4"/>
    <w:rsid w:val="00227105"/>
    <w:rsid w:val="002273D4"/>
    <w:rsid w:val="00227E20"/>
    <w:rsid w:val="0023025A"/>
    <w:rsid w:val="00231C9A"/>
    <w:rsid w:val="00233101"/>
    <w:rsid w:val="002337C7"/>
    <w:rsid w:val="00234411"/>
    <w:rsid w:val="0023486A"/>
    <w:rsid w:val="002350B9"/>
    <w:rsid w:val="00235A5B"/>
    <w:rsid w:val="00235F3B"/>
    <w:rsid w:val="0023769B"/>
    <w:rsid w:val="00240221"/>
    <w:rsid w:val="00240C71"/>
    <w:rsid w:val="0024121F"/>
    <w:rsid w:val="002414CC"/>
    <w:rsid w:val="00241DB6"/>
    <w:rsid w:val="00241F9F"/>
    <w:rsid w:val="002425C7"/>
    <w:rsid w:val="00243F7A"/>
    <w:rsid w:val="00245582"/>
    <w:rsid w:val="0024584C"/>
    <w:rsid w:val="00245BB9"/>
    <w:rsid w:val="0024626C"/>
    <w:rsid w:val="002465DA"/>
    <w:rsid w:val="00246A4A"/>
    <w:rsid w:val="00247054"/>
    <w:rsid w:val="002479B2"/>
    <w:rsid w:val="00247B1A"/>
    <w:rsid w:val="00247C82"/>
    <w:rsid w:val="00251795"/>
    <w:rsid w:val="00251AA3"/>
    <w:rsid w:val="00251E80"/>
    <w:rsid w:val="00252456"/>
    <w:rsid w:val="00253130"/>
    <w:rsid w:val="002533B4"/>
    <w:rsid w:val="002540C9"/>
    <w:rsid w:val="0025438C"/>
    <w:rsid w:val="00254848"/>
    <w:rsid w:val="00254930"/>
    <w:rsid w:val="00254AE6"/>
    <w:rsid w:val="00254DC1"/>
    <w:rsid w:val="00254F4D"/>
    <w:rsid w:val="00256272"/>
    <w:rsid w:val="00256315"/>
    <w:rsid w:val="002564CE"/>
    <w:rsid w:val="00257572"/>
    <w:rsid w:val="002603CD"/>
    <w:rsid w:val="00260736"/>
    <w:rsid w:val="002608D5"/>
    <w:rsid w:val="00261A22"/>
    <w:rsid w:val="00262B37"/>
    <w:rsid w:val="00262D50"/>
    <w:rsid w:val="00262F08"/>
    <w:rsid w:val="002631BD"/>
    <w:rsid w:val="00263A1B"/>
    <w:rsid w:val="00264667"/>
    <w:rsid w:val="00265E50"/>
    <w:rsid w:val="00266218"/>
    <w:rsid w:val="00266F26"/>
    <w:rsid w:val="00267E94"/>
    <w:rsid w:val="002705EF"/>
    <w:rsid w:val="00271440"/>
    <w:rsid w:val="00271C22"/>
    <w:rsid w:val="00272782"/>
    <w:rsid w:val="00273536"/>
    <w:rsid w:val="00273AA4"/>
    <w:rsid w:val="00273B90"/>
    <w:rsid w:val="00274441"/>
    <w:rsid w:val="00274A6A"/>
    <w:rsid w:val="00274F10"/>
    <w:rsid w:val="00275742"/>
    <w:rsid w:val="0027587F"/>
    <w:rsid w:val="00276295"/>
    <w:rsid w:val="002762D9"/>
    <w:rsid w:val="00276A3F"/>
    <w:rsid w:val="00276BC8"/>
    <w:rsid w:val="002777FA"/>
    <w:rsid w:val="00277DF8"/>
    <w:rsid w:val="00280953"/>
    <w:rsid w:val="002809B0"/>
    <w:rsid w:val="00280B39"/>
    <w:rsid w:val="00280F81"/>
    <w:rsid w:val="002813F6"/>
    <w:rsid w:val="00281A5B"/>
    <w:rsid w:val="00281AC0"/>
    <w:rsid w:val="00282671"/>
    <w:rsid w:val="002827CB"/>
    <w:rsid w:val="002828E0"/>
    <w:rsid w:val="00283F12"/>
    <w:rsid w:val="002841E6"/>
    <w:rsid w:val="00284604"/>
    <w:rsid w:val="00285756"/>
    <w:rsid w:val="00285AA8"/>
    <w:rsid w:val="00285E56"/>
    <w:rsid w:val="00286A4D"/>
    <w:rsid w:val="00287461"/>
    <w:rsid w:val="00287880"/>
    <w:rsid w:val="002900E7"/>
    <w:rsid w:val="002901B0"/>
    <w:rsid w:val="002907C7"/>
    <w:rsid w:val="00291E80"/>
    <w:rsid w:val="002922CD"/>
    <w:rsid w:val="002927A9"/>
    <w:rsid w:val="00292865"/>
    <w:rsid w:val="00292B1D"/>
    <w:rsid w:val="002939E0"/>
    <w:rsid w:val="00294B57"/>
    <w:rsid w:val="00297118"/>
    <w:rsid w:val="0029720F"/>
    <w:rsid w:val="002973D7"/>
    <w:rsid w:val="002978C8"/>
    <w:rsid w:val="00297AD1"/>
    <w:rsid w:val="002A12F4"/>
    <w:rsid w:val="002A20EE"/>
    <w:rsid w:val="002A2B32"/>
    <w:rsid w:val="002A2FE2"/>
    <w:rsid w:val="002A3DF3"/>
    <w:rsid w:val="002A4211"/>
    <w:rsid w:val="002A4378"/>
    <w:rsid w:val="002A4F65"/>
    <w:rsid w:val="002A516F"/>
    <w:rsid w:val="002A5286"/>
    <w:rsid w:val="002A5608"/>
    <w:rsid w:val="002A5F41"/>
    <w:rsid w:val="002A63C8"/>
    <w:rsid w:val="002A667B"/>
    <w:rsid w:val="002A6711"/>
    <w:rsid w:val="002A68C2"/>
    <w:rsid w:val="002A73FC"/>
    <w:rsid w:val="002A7701"/>
    <w:rsid w:val="002A77D0"/>
    <w:rsid w:val="002A7AF4"/>
    <w:rsid w:val="002A7B16"/>
    <w:rsid w:val="002A7B9B"/>
    <w:rsid w:val="002A7E67"/>
    <w:rsid w:val="002B0016"/>
    <w:rsid w:val="002B0198"/>
    <w:rsid w:val="002B02FB"/>
    <w:rsid w:val="002B046C"/>
    <w:rsid w:val="002B0CDF"/>
    <w:rsid w:val="002B0E61"/>
    <w:rsid w:val="002B27A5"/>
    <w:rsid w:val="002B3D1B"/>
    <w:rsid w:val="002B51AA"/>
    <w:rsid w:val="002C1DF4"/>
    <w:rsid w:val="002C23EC"/>
    <w:rsid w:val="002C2AD5"/>
    <w:rsid w:val="002C2C69"/>
    <w:rsid w:val="002C3A7B"/>
    <w:rsid w:val="002C3F73"/>
    <w:rsid w:val="002C439D"/>
    <w:rsid w:val="002C46A4"/>
    <w:rsid w:val="002C55FD"/>
    <w:rsid w:val="002C5B8F"/>
    <w:rsid w:val="002C5BBB"/>
    <w:rsid w:val="002C68BE"/>
    <w:rsid w:val="002C7D01"/>
    <w:rsid w:val="002D1199"/>
    <w:rsid w:val="002D1656"/>
    <w:rsid w:val="002D1A77"/>
    <w:rsid w:val="002D1CA0"/>
    <w:rsid w:val="002D2086"/>
    <w:rsid w:val="002D223F"/>
    <w:rsid w:val="002D2F16"/>
    <w:rsid w:val="002D4618"/>
    <w:rsid w:val="002D467E"/>
    <w:rsid w:val="002D47A3"/>
    <w:rsid w:val="002D50E8"/>
    <w:rsid w:val="002D5576"/>
    <w:rsid w:val="002D5873"/>
    <w:rsid w:val="002D5D88"/>
    <w:rsid w:val="002D60B8"/>
    <w:rsid w:val="002D61C6"/>
    <w:rsid w:val="002D6B89"/>
    <w:rsid w:val="002D6DBB"/>
    <w:rsid w:val="002D707E"/>
    <w:rsid w:val="002D77AB"/>
    <w:rsid w:val="002D780E"/>
    <w:rsid w:val="002D797B"/>
    <w:rsid w:val="002D7CD2"/>
    <w:rsid w:val="002E0943"/>
    <w:rsid w:val="002E16A9"/>
    <w:rsid w:val="002E20A1"/>
    <w:rsid w:val="002E21B4"/>
    <w:rsid w:val="002E23BA"/>
    <w:rsid w:val="002E3BCD"/>
    <w:rsid w:val="002E4559"/>
    <w:rsid w:val="002E475E"/>
    <w:rsid w:val="002E4E54"/>
    <w:rsid w:val="002E52E5"/>
    <w:rsid w:val="002E6FC6"/>
    <w:rsid w:val="002E759B"/>
    <w:rsid w:val="002E7B12"/>
    <w:rsid w:val="002F0C39"/>
    <w:rsid w:val="002F1007"/>
    <w:rsid w:val="002F16AB"/>
    <w:rsid w:val="002F2223"/>
    <w:rsid w:val="002F3119"/>
    <w:rsid w:val="002F32CC"/>
    <w:rsid w:val="002F3D17"/>
    <w:rsid w:val="002F3DC6"/>
    <w:rsid w:val="002F5B07"/>
    <w:rsid w:val="002F6D3D"/>
    <w:rsid w:val="002F7193"/>
    <w:rsid w:val="003002DE"/>
    <w:rsid w:val="00300E7E"/>
    <w:rsid w:val="003039A9"/>
    <w:rsid w:val="003043A5"/>
    <w:rsid w:val="00305EB1"/>
    <w:rsid w:val="0030612A"/>
    <w:rsid w:val="0030664D"/>
    <w:rsid w:val="00306AF1"/>
    <w:rsid w:val="003070F9"/>
    <w:rsid w:val="00310C06"/>
    <w:rsid w:val="00310D55"/>
    <w:rsid w:val="00310F11"/>
    <w:rsid w:val="0031125B"/>
    <w:rsid w:val="00311820"/>
    <w:rsid w:val="00312807"/>
    <w:rsid w:val="00312FBA"/>
    <w:rsid w:val="00313057"/>
    <w:rsid w:val="00314F15"/>
    <w:rsid w:val="0031539E"/>
    <w:rsid w:val="00315535"/>
    <w:rsid w:val="00315DB1"/>
    <w:rsid w:val="00316E79"/>
    <w:rsid w:val="0031795B"/>
    <w:rsid w:val="00320990"/>
    <w:rsid w:val="003209C2"/>
    <w:rsid w:val="00320F3B"/>
    <w:rsid w:val="00321122"/>
    <w:rsid w:val="00321971"/>
    <w:rsid w:val="00322745"/>
    <w:rsid w:val="003231D1"/>
    <w:rsid w:val="00323A40"/>
    <w:rsid w:val="003241CF"/>
    <w:rsid w:val="0032484B"/>
    <w:rsid w:val="00325249"/>
    <w:rsid w:val="0032770F"/>
    <w:rsid w:val="00327F28"/>
    <w:rsid w:val="0033093B"/>
    <w:rsid w:val="00330BA5"/>
    <w:rsid w:val="00331531"/>
    <w:rsid w:val="0033205F"/>
    <w:rsid w:val="003325AA"/>
    <w:rsid w:val="00332A6B"/>
    <w:rsid w:val="003343F0"/>
    <w:rsid w:val="003349A6"/>
    <w:rsid w:val="00334FA4"/>
    <w:rsid w:val="0033533A"/>
    <w:rsid w:val="00336F5C"/>
    <w:rsid w:val="00337313"/>
    <w:rsid w:val="003378F3"/>
    <w:rsid w:val="00337987"/>
    <w:rsid w:val="00337C0B"/>
    <w:rsid w:val="00337D80"/>
    <w:rsid w:val="003403C8"/>
    <w:rsid w:val="00340591"/>
    <w:rsid w:val="00340B3E"/>
    <w:rsid w:val="00340D40"/>
    <w:rsid w:val="00340F54"/>
    <w:rsid w:val="00341048"/>
    <w:rsid w:val="003418E5"/>
    <w:rsid w:val="0034281A"/>
    <w:rsid w:val="00342B4E"/>
    <w:rsid w:val="00342BEF"/>
    <w:rsid w:val="00343C21"/>
    <w:rsid w:val="003440BB"/>
    <w:rsid w:val="0034412A"/>
    <w:rsid w:val="003459E8"/>
    <w:rsid w:val="00345D79"/>
    <w:rsid w:val="003463CB"/>
    <w:rsid w:val="00346964"/>
    <w:rsid w:val="00347D3F"/>
    <w:rsid w:val="00351496"/>
    <w:rsid w:val="003516EA"/>
    <w:rsid w:val="00351F36"/>
    <w:rsid w:val="00353099"/>
    <w:rsid w:val="00353B09"/>
    <w:rsid w:val="00355218"/>
    <w:rsid w:val="0035544D"/>
    <w:rsid w:val="0035547D"/>
    <w:rsid w:val="00355B01"/>
    <w:rsid w:val="0035751B"/>
    <w:rsid w:val="003578A5"/>
    <w:rsid w:val="00360DFD"/>
    <w:rsid w:val="00361B41"/>
    <w:rsid w:val="00361B53"/>
    <w:rsid w:val="00363265"/>
    <w:rsid w:val="00363F77"/>
    <w:rsid w:val="00364585"/>
    <w:rsid w:val="003662FD"/>
    <w:rsid w:val="00366F1D"/>
    <w:rsid w:val="00367A25"/>
    <w:rsid w:val="00367D38"/>
    <w:rsid w:val="0037038D"/>
    <w:rsid w:val="00370873"/>
    <w:rsid w:val="00371562"/>
    <w:rsid w:val="00372E1B"/>
    <w:rsid w:val="0037327E"/>
    <w:rsid w:val="003732B1"/>
    <w:rsid w:val="003732D1"/>
    <w:rsid w:val="003736EF"/>
    <w:rsid w:val="00373A11"/>
    <w:rsid w:val="00373E50"/>
    <w:rsid w:val="003745B5"/>
    <w:rsid w:val="00374DC9"/>
    <w:rsid w:val="0037561A"/>
    <w:rsid w:val="00375C24"/>
    <w:rsid w:val="00376588"/>
    <w:rsid w:val="003769E9"/>
    <w:rsid w:val="00377119"/>
    <w:rsid w:val="00377810"/>
    <w:rsid w:val="003778AE"/>
    <w:rsid w:val="00380A73"/>
    <w:rsid w:val="00380E00"/>
    <w:rsid w:val="00381995"/>
    <w:rsid w:val="003822E2"/>
    <w:rsid w:val="00382AEB"/>
    <w:rsid w:val="003840FA"/>
    <w:rsid w:val="00384692"/>
    <w:rsid w:val="00384F4F"/>
    <w:rsid w:val="00385449"/>
    <w:rsid w:val="00385914"/>
    <w:rsid w:val="00386907"/>
    <w:rsid w:val="00386C6D"/>
    <w:rsid w:val="00386EF2"/>
    <w:rsid w:val="00387195"/>
    <w:rsid w:val="0038735C"/>
    <w:rsid w:val="00387D50"/>
    <w:rsid w:val="003904A4"/>
    <w:rsid w:val="00390DB3"/>
    <w:rsid w:val="00394EC3"/>
    <w:rsid w:val="00394FA2"/>
    <w:rsid w:val="003954DE"/>
    <w:rsid w:val="00395B63"/>
    <w:rsid w:val="00396547"/>
    <w:rsid w:val="00396A49"/>
    <w:rsid w:val="00396D24"/>
    <w:rsid w:val="00397511"/>
    <w:rsid w:val="00397A97"/>
    <w:rsid w:val="00397D0B"/>
    <w:rsid w:val="00397D6F"/>
    <w:rsid w:val="003A1BB3"/>
    <w:rsid w:val="003A2195"/>
    <w:rsid w:val="003A2397"/>
    <w:rsid w:val="003A23B9"/>
    <w:rsid w:val="003A24FC"/>
    <w:rsid w:val="003A2C0F"/>
    <w:rsid w:val="003A38BE"/>
    <w:rsid w:val="003A3B1D"/>
    <w:rsid w:val="003A3D81"/>
    <w:rsid w:val="003A4880"/>
    <w:rsid w:val="003A5ED9"/>
    <w:rsid w:val="003A6328"/>
    <w:rsid w:val="003A7758"/>
    <w:rsid w:val="003B0D44"/>
    <w:rsid w:val="003B11B6"/>
    <w:rsid w:val="003B1689"/>
    <w:rsid w:val="003B1ACB"/>
    <w:rsid w:val="003B1EE3"/>
    <w:rsid w:val="003B228E"/>
    <w:rsid w:val="003B2A65"/>
    <w:rsid w:val="003B3C12"/>
    <w:rsid w:val="003B4E97"/>
    <w:rsid w:val="003B5ECE"/>
    <w:rsid w:val="003B74F0"/>
    <w:rsid w:val="003C0646"/>
    <w:rsid w:val="003C07E8"/>
    <w:rsid w:val="003C194F"/>
    <w:rsid w:val="003C2217"/>
    <w:rsid w:val="003C2E28"/>
    <w:rsid w:val="003C2E57"/>
    <w:rsid w:val="003C30E0"/>
    <w:rsid w:val="003C3EBD"/>
    <w:rsid w:val="003C458C"/>
    <w:rsid w:val="003C4A9A"/>
    <w:rsid w:val="003C5115"/>
    <w:rsid w:val="003C5288"/>
    <w:rsid w:val="003C543A"/>
    <w:rsid w:val="003C5714"/>
    <w:rsid w:val="003C6BD5"/>
    <w:rsid w:val="003C79D2"/>
    <w:rsid w:val="003C7F6A"/>
    <w:rsid w:val="003C7F9C"/>
    <w:rsid w:val="003D22B7"/>
    <w:rsid w:val="003D33ED"/>
    <w:rsid w:val="003D34C4"/>
    <w:rsid w:val="003D5A81"/>
    <w:rsid w:val="003D603E"/>
    <w:rsid w:val="003D6AB3"/>
    <w:rsid w:val="003D6B22"/>
    <w:rsid w:val="003D7FEB"/>
    <w:rsid w:val="003E1ABF"/>
    <w:rsid w:val="003E22DD"/>
    <w:rsid w:val="003E2AE5"/>
    <w:rsid w:val="003E3ADC"/>
    <w:rsid w:val="003E411A"/>
    <w:rsid w:val="003E5150"/>
    <w:rsid w:val="003E558C"/>
    <w:rsid w:val="003E6060"/>
    <w:rsid w:val="003E7231"/>
    <w:rsid w:val="003E7374"/>
    <w:rsid w:val="003E777B"/>
    <w:rsid w:val="003F018C"/>
    <w:rsid w:val="003F0316"/>
    <w:rsid w:val="003F0521"/>
    <w:rsid w:val="003F10CE"/>
    <w:rsid w:val="003F1229"/>
    <w:rsid w:val="003F1257"/>
    <w:rsid w:val="003F18CD"/>
    <w:rsid w:val="003F20EF"/>
    <w:rsid w:val="003F3051"/>
    <w:rsid w:val="003F34C3"/>
    <w:rsid w:val="003F3C0E"/>
    <w:rsid w:val="003F3F7F"/>
    <w:rsid w:val="003F49EF"/>
    <w:rsid w:val="003F59EC"/>
    <w:rsid w:val="003F5D40"/>
    <w:rsid w:val="003F721C"/>
    <w:rsid w:val="003F7D28"/>
    <w:rsid w:val="003F7DCD"/>
    <w:rsid w:val="003F7F37"/>
    <w:rsid w:val="00400518"/>
    <w:rsid w:val="00400D63"/>
    <w:rsid w:val="00400DDD"/>
    <w:rsid w:val="00401107"/>
    <w:rsid w:val="00401177"/>
    <w:rsid w:val="00401427"/>
    <w:rsid w:val="00401CA1"/>
    <w:rsid w:val="00401E58"/>
    <w:rsid w:val="00402E97"/>
    <w:rsid w:val="00402F08"/>
    <w:rsid w:val="0040360D"/>
    <w:rsid w:val="004036AE"/>
    <w:rsid w:val="00403718"/>
    <w:rsid w:val="00404A19"/>
    <w:rsid w:val="00404FB2"/>
    <w:rsid w:val="004052DE"/>
    <w:rsid w:val="004055AC"/>
    <w:rsid w:val="00406408"/>
    <w:rsid w:val="004068C5"/>
    <w:rsid w:val="00406A71"/>
    <w:rsid w:val="00406E4D"/>
    <w:rsid w:val="00407560"/>
    <w:rsid w:val="00410B23"/>
    <w:rsid w:val="004113BF"/>
    <w:rsid w:val="00411A45"/>
    <w:rsid w:val="00412379"/>
    <w:rsid w:val="00412C48"/>
    <w:rsid w:val="004131B4"/>
    <w:rsid w:val="0041332F"/>
    <w:rsid w:val="00414E9A"/>
    <w:rsid w:val="00415681"/>
    <w:rsid w:val="0041607A"/>
    <w:rsid w:val="004162A5"/>
    <w:rsid w:val="00416F3B"/>
    <w:rsid w:val="00417DC8"/>
    <w:rsid w:val="00421A29"/>
    <w:rsid w:val="004239ED"/>
    <w:rsid w:val="00423BD1"/>
    <w:rsid w:val="00423C61"/>
    <w:rsid w:val="00424B96"/>
    <w:rsid w:val="004255CC"/>
    <w:rsid w:val="00426943"/>
    <w:rsid w:val="00426DFA"/>
    <w:rsid w:val="00426F09"/>
    <w:rsid w:val="00427082"/>
    <w:rsid w:val="0043001C"/>
    <w:rsid w:val="004301A7"/>
    <w:rsid w:val="004303BE"/>
    <w:rsid w:val="004305E3"/>
    <w:rsid w:val="00431A46"/>
    <w:rsid w:val="004324DA"/>
    <w:rsid w:val="00432C36"/>
    <w:rsid w:val="00432EB4"/>
    <w:rsid w:val="004333F1"/>
    <w:rsid w:val="00433820"/>
    <w:rsid w:val="00433C60"/>
    <w:rsid w:val="00434663"/>
    <w:rsid w:val="00434668"/>
    <w:rsid w:val="0043494F"/>
    <w:rsid w:val="00435899"/>
    <w:rsid w:val="00435FAE"/>
    <w:rsid w:val="00436148"/>
    <w:rsid w:val="00436264"/>
    <w:rsid w:val="00436380"/>
    <w:rsid w:val="00436886"/>
    <w:rsid w:val="00436FAF"/>
    <w:rsid w:val="004406AB"/>
    <w:rsid w:val="00440AEC"/>
    <w:rsid w:val="00440B9D"/>
    <w:rsid w:val="00440D2A"/>
    <w:rsid w:val="00442ABF"/>
    <w:rsid w:val="00442BCC"/>
    <w:rsid w:val="00443FAF"/>
    <w:rsid w:val="00444E56"/>
    <w:rsid w:val="0044566A"/>
    <w:rsid w:val="0044669D"/>
    <w:rsid w:val="0044673E"/>
    <w:rsid w:val="004475FB"/>
    <w:rsid w:val="00450F02"/>
    <w:rsid w:val="00451031"/>
    <w:rsid w:val="00451117"/>
    <w:rsid w:val="00451244"/>
    <w:rsid w:val="00451915"/>
    <w:rsid w:val="0045195F"/>
    <w:rsid w:val="00452073"/>
    <w:rsid w:val="004527B0"/>
    <w:rsid w:val="00452D8E"/>
    <w:rsid w:val="0045306C"/>
    <w:rsid w:val="00454BEF"/>
    <w:rsid w:val="00455AE7"/>
    <w:rsid w:val="00455D26"/>
    <w:rsid w:val="004560B3"/>
    <w:rsid w:val="004568BB"/>
    <w:rsid w:val="00456CDB"/>
    <w:rsid w:val="00456DD2"/>
    <w:rsid w:val="00457B1D"/>
    <w:rsid w:val="0046040A"/>
    <w:rsid w:val="00460FE8"/>
    <w:rsid w:val="00461EE5"/>
    <w:rsid w:val="004621CB"/>
    <w:rsid w:val="00462E75"/>
    <w:rsid w:val="00463999"/>
    <w:rsid w:val="00463C04"/>
    <w:rsid w:val="004640EA"/>
    <w:rsid w:val="00464485"/>
    <w:rsid w:val="004652D0"/>
    <w:rsid w:val="004656C1"/>
    <w:rsid w:val="00465DEF"/>
    <w:rsid w:val="00466004"/>
    <w:rsid w:val="00466642"/>
    <w:rsid w:val="00470965"/>
    <w:rsid w:val="00471A88"/>
    <w:rsid w:val="00471B31"/>
    <w:rsid w:val="00473320"/>
    <w:rsid w:val="00473820"/>
    <w:rsid w:val="00473F7A"/>
    <w:rsid w:val="004757DA"/>
    <w:rsid w:val="00476DB3"/>
    <w:rsid w:val="00477397"/>
    <w:rsid w:val="004776CA"/>
    <w:rsid w:val="004776FF"/>
    <w:rsid w:val="0048188D"/>
    <w:rsid w:val="00482A1F"/>
    <w:rsid w:val="00482C18"/>
    <w:rsid w:val="004836D2"/>
    <w:rsid w:val="0048421D"/>
    <w:rsid w:val="004848F7"/>
    <w:rsid w:val="00485435"/>
    <w:rsid w:val="00485EC3"/>
    <w:rsid w:val="004870AF"/>
    <w:rsid w:val="0048735F"/>
    <w:rsid w:val="0048766D"/>
    <w:rsid w:val="004909D4"/>
    <w:rsid w:val="004925C5"/>
    <w:rsid w:val="00492CBB"/>
    <w:rsid w:val="004931F2"/>
    <w:rsid w:val="00495800"/>
    <w:rsid w:val="00496301"/>
    <w:rsid w:val="00496912"/>
    <w:rsid w:val="00497423"/>
    <w:rsid w:val="0049742F"/>
    <w:rsid w:val="0049753D"/>
    <w:rsid w:val="004A056E"/>
    <w:rsid w:val="004A14C3"/>
    <w:rsid w:val="004A2A96"/>
    <w:rsid w:val="004A32D8"/>
    <w:rsid w:val="004A444C"/>
    <w:rsid w:val="004A61E4"/>
    <w:rsid w:val="004A63A4"/>
    <w:rsid w:val="004B03A7"/>
    <w:rsid w:val="004B06DC"/>
    <w:rsid w:val="004B0E8D"/>
    <w:rsid w:val="004B209F"/>
    <w:rsid w:val="004B2AD4"/>
    <w:rsid w:val="004B34E9"/>
    <w:rsid w:val="004B477B"/>
    <w:rsid w:val="004B4806"/>
    <w:rsid w:val="004B55A9"/>
    <w:rsid w:val="004B5DB0"/>
    <w:rsid w:val="004C0F54"/>
    <w:rsid w:val="004C1255"/>
    <w:rsid w:val="004C18BD"/>
    <w:rsid w:val="004C219F"/>
    <w:rsid w:val="004C27FB"/>
    <w:rsid w:val="004C29E7"/>
    <w:rsid w:val="004C3EC6"/>
    <w:rsid w:val="004C496D"/>
    <w:rsid w:val="004C5416"/>
    <w:rsid w:val="004C54E0"/>
    <w:rsid w:val="004C553D"/>
    <w:rsid w:val="004C715F"/>
    <w:rsid w:val="004D00D0"/>
    <w:rsid w:val="004D07A4"/>
    <w:rsid w:val="004D0F85"/>
    <w:rsid w:val="004D1DAA"/>
    <w:rsid w:val="004D2756"/>
    <w:rsid w:val="004D5F85"/>
    <w:rsid w:val="004D68C5"/>
    <w:rsid w:val="004E05F1"/>
    <w:rsid w:val="004E069E"/>
    <w:rsid w:val="004E0828"/>
    <w:rsid w:val="004E1CD8"/>
    <w:rsid w:val="004E1E3F"/>
    <w:rsid w:val="004E2751"/>
    <w:rsid w:val="004E3117"/>
    <w:rsid w:val="004E316F"/>
    <w:rsid w:val="004E31C7"/>
    <w:rsid w:val="004E343A"/>
    <w:rsid w:val="004E428E"/>
    <w:rsid w:val="004E47EA"/>
    <w:rsid w:val="004E4C77"/>
    <w:rsid w:val="004E5917"/>
    <w:rsid w:val="004E5C4A"/>
    <w:rsid w:val="004E651A"/>
    <w:rsid w:val="004E6768"/>
    <w:rsid w:val="004E6A49"/>
    <w:rsid w:val="004E75DF"/>
    <w:rsid w:val="004E7BB3"/>
    <w:rsid w:val="004F1623"/>
    <w:rsid w:val="004F21D4"/>
    <w:rsid w:val="004F235D"/>
    <w:rsid w:val="004F2B11"/>
    <w:rsid w:val="004F35CF"/>
    <w:rsid w:val="004F4241"/>
    <w:rsid w:val="004F44C3"/>
    <w:rsid w:val="004F4954"/>
    <w:rsid w:val="004F6E85"/>
    <w:rsid w:val="004F6EB5"/>
    <w:rsid w:val="004F7983"/>
    <w:rsid w:val="004F7E0D"/>
    <w:rsid w:val="005010F5"/>
    <w:rsid w:val="0050137B"/>
    <w:rsid w:val="005019F4"/>
    <w:rsid w:val="00501BB1"/>
    <w:rsid w:val="00502F4B"/>
    <w:rsid w:val="00504100"/>
    <w:rsid w:val="00504374"/>
    <w:rsid w:val="005045F6"/>
    <w:rsid w:val="00504C79"/>
    <w:rsid w:val="005062B3"/>
    <w:rsid w:val="005069F8"/>
    <w:rsid w:val="00510147"/>
    <w:rsid w:val="00510E2D"/>
    <w:rsid w:val="00510E60"/>
    <w:rsid w:val="00511387"/>
    <w:rsid w:val="005118F1"/>
    <w:rsid w:val="00511FCF"/>
    <w:rsid w:val="00512570"/>
    <w:rsid w:val="00512C12"/>
    <w:rsid w:val="00513DDF"/>
    <w:rsid w:val="0051465C"/>
    <w:rsid w:val="00514A12"/>
    <w:rsid w:val="00515442"/>
    <w:rsid w:val="005162D8"/>
    <w:rsid w:val="00516620"/>
    <w:rsid w:val="00516A49"/>
    <w:rsid w:val="0051795A"/>
    <w:rsid w:val="005202BE"/>
    <w:rsid w:val="0052102B"/>
    <w:rsid w:val="00521CEB"/>
    <w:rsid w:val="00523040"/>
    <w:rsid w:val="00523EE9"/>
    <w:rsid w:val="00524002"/>
    <w:rsid w:val="00524430"/>
    <w:rsid w:val="005245FC"/>
    <w:rsid w:val="00524831"/>
    <w:rsid w:val="00524919"/>
    <w:rsid w:val="00525469"/>
    <w:rsid w:val="00525F25"/>
    <w:rsid w:val="00526486"/>
    <w:rsid w:val="005268AF"/>
    <w:rsid w:val="0052720F"/>
    <w:rsid w:val="00527830"/>
    <w:rsid w:val="005279D0"/>
    <w:rsid w:val="00527CD8"/>
    <w:rsid w:val="0053015B"/>
    <w:rsid w:val="00530913"/>
    <w:rsid w:val="00532135"/>
    <w:rsid w:val="00532C6B"/>
    <w:rsid w:val="00534177"/>
    <w:rsid w:val="00534A5D"/>
    <w:rsid w:val="005369DA"/>
    <w:rsid w:val="00537794"/>
    <w:rsid w:val="00537948"/>
    <w:rsid w:val="00537951"/>
    <w:rsid w:val="005405C8"/>
    <w:rsid w:val="00540A86"/>
    <w:rsid w:val="00540E69"/>
    <w:rsid w:val="00541B81"/>
    <w:rsid w:val="00542AAA"/>
    <w:rsid w:val="00542AFF"/>
    <w:rsid w:val="005438F9"/>
    <w:rsid w:val="005449FB"/>
    <w:rsid w:val="00545C2B"/>
    <w:rsid w:val="00546CCB"/>
    <w:rsid w:val="005475DB"/>
    <w:rsid w:val="00547826"/>
    <w:rsid w:val="005510E0"/>
    <w:rsid w:val="00551A34"/>
    <w:rsid w:val="00551CFC"/>
    <w:rsid w:val="005522AA"/>
    <w:rsid w:val="0055250A"/>
    <w:rsid w:val="00553DA2"/>
    <w:rsid w:val="00553F49"/>
    <w:rsid w:val="0055468A"/>
    <w:rsid w:val="0055504C"/>
    <w:rsid w:val="00555182"/>
    <w:rsid w:val="00555A56"/>
    <w:rsid w:val="00556078"/>
    <w:rsid w:val="005600EA"/>
    <w:rsid w:val="005610D2"/>
    <w:rsid w:val="0056120F"/>
    <w:rsid w:val="005614C8"/>
    <w:rsid w:val="00561A34"/>
    <w:rsid w:val="00562222"/>
    <w:rsid w:val="00562282"/>
    <w:rsid w:val="0056277D"/>
    <w:rsid w:val="005630A4"/>
    <w:rsid w:val="00563807"/>
    <w:rsid w:val="00563B42"/>
    <w:rsid w:val="005648C0"/>
    <w:rsid w:val="00566167"/>
    <w:rsid w:val="005665A9"/>
    <w:rsid w:val="00566679"/>
    <w:rsid w:val="00566BE4"/>
    <w:rsid w:val="00567356"/>
    <w:rsid w:val="00570879"/>
    <w:rsid w:val="005718AC"/>
    <w:rsid w:val="005722C7"/>
    <w:rsid w:val="005729EB"/>
    <w:rsid w:val="00572D91"/>
    <w:rsid w:val="005731EC"/>
    <w:rsid w:val="005733B0"/>
    <w:rsid w:val="00573405"/>
    <w:rsid w:val="0057340E"/>
    <w:rsid w:val="00573668"/>
    <w:rsid w:val="00575593"/>
    <w:rsid w:val="005755A1"/>
    <w:rsid w:val="00576020"/>
    <w:rsid w:val="005761CB"/>
    <w:rsid w:val="005762D6"/>
    <w:rsid w:val="00576887"/>
    <w:rsid w:val="00576AAA"/>
    <w:rsid w:val="0057744E"/>
    <w:rsid w:val="005775E2"/>
    <w:rsid w:val="00577AC8"/>
    <w:rsid w:val="00577BC7"/>
    <w:rsid w:val="00580A89"/>
    <w:rsid w:val="00580D96"/>
    <w:rsid w:val="005813A0"/>
    <w:rsid w:val="00581482"/>
    <w:rsid w:val="0058195F"/>
    <w:rsid w:val="00582669"/>
    <w:rsid w:val="005826ED"/>
    <w:rsid w:val="00582C5E"/>
    <w:rsid w:val="00582D8E"/>
    <w:rsid w:val="00582F75"/>
    <w:rsid w:val="0058309F"/>
    <w:rsid w:val="00583AC6"/>
    <w:rsid w:val="005842DA"/>
    <w:rsid w:val="00585ED1"/>
    <w:rsid w:val="005869D2"/>
    <w:rsid w:val="00586B1C"/>
    <w:rsid w:val="0058772E"/>
    <w:rsid w:val="00587915"/>
    <w:rsid w:val="0059081F"/>
    <w:rsid w:val="00590DEA"/>
    <w:rsid w:val="00590E0B"/>
    <w:rsid w:val="005912E3"/>
    <w:rsid w:val="00592A3A"/>
    <w:rsid w:val="00593A17"/>
    <w:rsid w:val="00593BC1"/>
    <w:rsid w:val="00593D9B"/>
    <w:rsid w:val="005944B4"/>
    <w:rsid w:val="00594C00"/>
    <w:rsid w:val="00595C33"/>
    <w:rsid w:val="00595D36"/>
    <w:rsid w:val="005972CB"/>
    <w:rsid w:val="005A077E"/>
    <w:rsid w:val="005A0BF8"/>
    <w:rsid w:val="005A0F7B"/>
    <w:rsid w:val="005A1433"/>
    <w:rsid w:val="005A1591"/>
    <w:rsid w:val="005A1A9C"/>
    <w:rsid w:val="005A1EF8"/>
    <w:rsid w:val="005A28D8"/>
    <w:rsid w:val="005A2C0D"/>
    <w:rsid w:val="005A376C"/>
    <w:rsid w:val="005A3800"/>
    <w:rsid w:val="005A3D13"/>
    <w:rsid w:val="005A3D54"/>
    <w:rsid w:val="005A6962"/>
    <w:rsid w:val="005A6D53"/>
    <w:rsid w:val="005A7202"/>
    <w:rsid w:val="005A7810"/>
    <w:rsid w:val="005B0268"/>
    <w:rsid w:val="005B0697"/>
    <w:rsid w:val="005B0D1C"/>
    <w:rsid w:val="005B2348"/>
    <w:rsid w:val="005B2A0B"/>
    <w:rsid w:val="005B3080"/>
    <w:rsid w:val="005B366A"/>
    <w:rsid w:val="005B478D"/>
    <w:rsid w:val="005B5372"/>
    <w:rsid w:val="005B68D5"/>
    <w:rsid w:val="005B75D3"/>
    <w:rsid w:val="005B7AD0"/>
    <w:rsid w:val="005C0258"/>
    <w:rsid w:val="005C165B"/>
    <w:rsid w:val="005C233C"/>
    <w:rsid w:val="005C3172"/>
    <w:rsid w:val="005C353C"/>
    <w:rsid w:val="005C505A"/>
    <w:rsid w:val="005C514A"/>
    <w:rsid w:val="005C5495"/>
    <w:rsid w:val="005C6BA0"/>
    <w:rsid w:val="005C6C59"/>
    <w:rsid w:val="005C6D83"/>
    <w:rsid w:val="005C7266"/>
    <w:rsid w:val="005C77A5"/>
    <w:rsid w:val="005C7DF0"/>
    <w:rsid w:val="005C7E48"/>
    <w:rsid w:val="005D1568"/>
    <w:rsid w:val="005D18CA"/>
    <w:rsid w:val="005D19D6"/>
    <w:rsid w:val="005D1E93"/>
    <w:rsid w:val="005D2786"/>
    <w:rsid w:val="005D4012"/>
    <w:rsid w:val="005D4A1A"/>
    <w:rsid w:val="005D5979"/>
    <w:rsid w:val="005D5998"/>
    <w:rsid w:val="005D70A3"/>
    <w:rsid w:val="005E058C"/>
    <w:rsid w:val="005E1049"/>
    <w:rsid w:val="005E143A"/>
    <w:rsid w:val="005E1452"/>
    <w:rsid w:val="005E2042"/>
    <w:rsid w:val="005E2077"/>
    <w:rsid w:val="005E2297"/>
    <w:rsid w:val="005E306D"/>
    <w:rsid w:val="005E35CA"/>
    <w:rsid w:val="005E3802"/>
    <w:rsid w:val="005E3B18"/>
    <w:rsid w:val="005E3EA9"/>
    <w:rsid w:val="005E430B"/>
    <w:rsid w:val="005E4B7E"/>
    <w:rsid w:val="005E580F"/>
    <w:rsid w:val="005E58B1"/>
    <w:rsid w:val="005E6C49"/>
    <w:rsid w:val="005E7CCE"/>
    <w:rsid w:val="005F00C6"/>
    <w:rsid w:val="005F03E0"/>
    <w:rsid w:val="005F0C35"/>
    <w:rsid w:val="005F1367"/>
    <w:rsid w:val="005F1D1A"/>
    <w:rsid w:val="005F21E6"/>
    <w:rsid w:val="005F2E3A"/>
    <w:rsid w:val="005F344F"/>
    <w:rsid w:val="005F3A43"/>
    <w:rsid w:val="005F4173"/>
    <w:rsid w:val="005F5077"/>
    <w:rsid w:val="005F580D"/>
    <w:rsid w:val="005F58B4"/>
    <w:rsid w:val="005F6549"/>
    <w:rsid w:val="005F6E8C"/>
    <w:rsid w:val="0060160D"/>
    <w:rsid w:val="0060179B"/>
    <w:rsid w:val="0060289D"/>
    <w:rsid w:val="00603427"/>
    <w:rsid w:val="0060442E"/>
    <w:rsid w:val="00604E6A"/>
    <w:rsid w:val="006052AC"/>
    <w:rsid w:val="006055F7"/>
    <w:rsid w:val="00605718"/>
    <w:rsid w:val="00605776"/>
    <w:rsid w:val="0060663D"/>
    <w:rsid w:val="00607239"/>
    <w:rsid w:val="00607969"/>
    <w:rsid w:val="00607CEB"/>
    <w:rsid w:val="00610C8B"/>
    <w:rsid w:val="00610ECA"/>
    <w:rsid w:val="00610F64"/>
    <w:rsid w:val="00611228"/>
    <w:rsid w:val="00611919"/>
    <w:rsid w:val="00611D28"/>
    <w:rsid w:val="00612C44"/>
    <w:rsid w:val="00612F46"/>
    <w:rsid w:val="00613A62"/>
    <w:rsid w:val="006143EC"/>
    <w:rsid w:val="0061501C"/>
    <w:rsid w:val="00615916"/>
    <w:rsid w:val="00615B41"/>
    <w:rsid w:val="00615E1B"/>
    <w:rsid w:val="0062007F"/>
    <w:rsid w:val="00620098"/>
    <w:rsid w:val="006205BD"/>
    <w:rsid w:val="006217BD"/>
    <w:rsid w:val="0062208B"/>
    <w:rsid w:val="0062264C"/>
    <w:rsid w:val="00622760"/>
    <w:rsid w:val="00622E94"/>
    <w:rsid w:val="00623015"/>
    <w:rsid w:val="00623450"/>
    <w:rsid w:val="006234FC"/>
    <w:rsid w:val="006238E8"/>
    <w:rsid w:val="00624A8D"/>
    <w:rsid w:val="00624F90"/>
    <w:rsid w:val="006256E6"/>
    <w:rsid w:val="00625B4C"/>
    <w:rsid w:val="00625E76"/>
    <w:rsid w:val="0062765A"/>
    <w:rsid w:val="00627A3B"/>
    <w:rsid w:val="00630085"/>
    <w:rsid w:val="0063068B"/>
    <w:rsid w:val="00630CE5"/>
    <w:rsid w:val="00631A95"/>
    <w:rsid w:val="006331A3"/>
    <w:rsid w:val="0063380E"/>
    <w:rsid w:val="00633CDB"/>
    <w:rsid w:val="00633F3C"/>
    <w:rsid w:val="0063418F"/>
    <w:rsid w:val="00634273"/>
    <w:rsid w:val="00634578"/>
    <w:rsid w:val="00635590"/>
    <w:rsid w:val="00635ACF"/>
    <w:rsid w:val="00635AD8"/>
    <w:rsid w:val="00635EB6"/>
    <w:rsid w:val="00636AA7"/>
    <w:rsid w:val="00636B25"/>
    <w:rsid w:val="00636B4A"/>
    <w:rsid w:val="00637230"/>
    <w:rsid w:val="00640C36"/>
    <w:rsid w:val="006412C0"/>
    <w:rsid w:val="00644045"/>
    <w:rsid w:val="00644626"/>
    <w:rsid w:val="00645A51"/>
    <w:rsid w:val="00645ADE"/>
    <w:rsid w:val="00646792"/>
    <w:rsid w:val="00646BE0"/>
    <w:rsid w:val="00647B96"/>
    <w:rsid w:val="00647E51"/>
    <w:rsid w:val="006501D4"/>
    <w:rsid w:val="00650399"/>
    <w:rsid w:val="00650F33"/>
    <w:rsid w:val="00650F38"/>
    <w:rsid w:val="00651BB0"/>
    <w:rsid w:val="00652F49"/>
    <w:rsid w:val="00653480"/>
    <w:rsid w:val="00653AFD"/>
    <w:rsid w:val="006543E9"/>
    <w:rsid w:val="00654762"/>
    <w:rsid w:val="006553C8"/>
    <w:rsid w:val="00655634"/>
    <w:rsid w:val="006558F9"/>
    <w:rsid w:val="00656AE0"/>
    <w:rsid w:val="006574FD"/>
    <w:rsid w:val="00660E53"/>
    <w:rsid w:val="00660E74"/>
    <w:rsid w:val="00660F52"/>
    <w:rsid w:val="00661C04"/>
    <w:rsid w:val="00662DAF"/>
    <w:rsid w:val="006643A0"/>
    <w:rsid w:val="0066467A"/>
    <w:rsid w:val="00664E02"/>
    <w:rsid w:val="00665411"/>
    <w:rsid w:val="0066677E"/>
    <w:rsid w:val="006673B6"/>
    <w:rsid w:val="00667943"/>
    <w:rsid w:val="0067033F"/>
    <w:rsid w:val="00670A26"/>
    <w:rsid w:val="00670B86"/>
    <w:rsid w:val="00670DA0"/>
    <w:rsid w:val="00671EC3"/>
    <w:rsid w:val="006720E5"/>
    <w:rsid w:val="00672A2C"/>
    <w:rsid w:val="0067429B"/>
    <w:rsid w:val="00674607"/>
    <w:rsid w:val="00674E68"/>
    <w:rsid w:val="00675CC1"/>
    <w:rsid w:val="00677A93"/>
    <w:rsid w:val="00677B70"/>
    <w:rsid w:val="00677D26"/>
    <w:rsid w:val="00677DC9"/>
    <w:rsid w:val="0068063F"/>
    <w:rsid w:val="00680B91"/>
    <w:rsid w:val="00681F63"/>
    <w:rsid w:val="00682413"/>
    <w:rsid w:val="0068245B"/>
    <w:rsid w:val="006832CD"/>
    <w:rsid w:val="0068611F"/>
    <w:rsid w:val="00686879"/>
    <w:rsid w:val="00686AAD"/>
    <w:rsid w:val="006872B1"/>
    <w:rsid w:val="00687ADF"/>
    <w:rsid w:val="00687E04"/>
    <w:rsid w:val="00687F0C"/>
    <w:rsid w:val="0069037C"/>
    <w:rsid w:val="006909B3"/>
    <w:rsid w:val="00690C09"/>
    <w:rsid w:val="00692311"/>
    <w:rsid w:val="00692A24"/>
    <w:rsid w:val="006938A3"/>
    <w:rsid w:val="00693B31"/>
    <w:rsid w:val="00694A52"/>
    <w:rsid w:val="00694AD3"/>
    <w:rsid w:val="00694E1A"/>
    <w:rsid w:val="00696055"/>
    <w:rsid w:val="006960DE"/>
    <w:rsid w:val="00697035"/>
    <w:rsid w:val="006A0B6F"/>
    <w:rsid w:val="006A1463"/>
    <w:rsid w:val="006A1994"/>
    <w:rsid w:val="006A1AE8"/>
    <w:rsid w:val="006A1EE7"/>
    <w:rsid w:val="006A341E"/>
    <w:rsid w:val="006A384E"/>
    <w:rsid w:val="006A39BA"/>
    <w:rsid w:val="006A44F5"/>
    <w:rsid w:val="006A5214"/>
    <w:rsid w:val="006A5511"/>
    <w:rsid w:val="006A57C7"/>
    <w:rsid w:val="006A5AEC"/>
    <w:rsid w:val="006A6DAF"/>
    <w:rsid w:val="006A74D9"/>
    <w:rsid w:val="006A7681"/>
    <w:rsid w:val="006A7A7C"/>
    <w:rsid w:val="006A7D81"/>
    <w:rsid w:val="006B019D"/>
    <w:rsid w:val="006B0213"/>
    <w:rsid w:val="006B0C46"/>
    <w:rsid w:val="006B14C5"/>
    <w:rsid w:val="006B1951"/>
    <w:rsid w:val="006B1A4D"/>
    <w:rsid w:val="006B2ED1"/>
    <w:rsid w:val="006B32F3"/>
    <w:rsid w:val="006B4421"/>
    <w:rsid w:val="006B57CB"/>
    <w:rsid w:val="006B5F7F"/>
    <w:rsid w:val="006B68D1"/>
    <w:rsid w:val="006B6ADC"/>
    <w:rsid w:val="006B6F91"/>
    <w:rsid w:val="006C0C11"/>
    <w:rsid w:val="006C1D4C"/>
    <w:rsid w:val="006C1DB0"/>
    <w:rsid w:val="006C21FB"/>
    <w:rsid w:val="006C2713"/>
    <w:rsid w:val="006C3756"/>
    <w:rsid w:val="006C4827"/>
    <w:rsid w:val="006C4997"/>
    <w:rsid w:val="006C4DEA"/>
    <w:rsid w:val="006C555B"/>
    <w:rsid w:val="006C569E"/>
    <w:rsid w:val="006C5A3D"/>
    <w:rsid w:val="006C688C"/>
    <w:rsid w:val="006C756C"/>
    <w:rsid w:val="006D35DF"/>
    <w:rsid w:val="006D3E11"/>
    <w:rsid w:val="006D3F77"/>
    <w:rsid w:val="006D5746"/>
    <w:rsid w:val="006D605A"/>
    <w:rsid w:val="006D62FD"/>
    <w:rsid w:val="006D692D"/>
    <w:rsid w:val="006D6A12"/>
    <w:rsid w:val="006D6ECA"/>
    <w:rsid w:val="006E0D25"/>
    <w:rsid w:val="006E1F2B"/>
    <w:rsid w:val="006E2F5A"/>
    <w:rsid w:val="006E38C6"/>
    <w:rsid w:val="006E46B6"/>
    <w:rsid w:val="006E47C3"/>
    <w:rsid w:val="006E4AA7"/>
    <w:rsid w:val="006E4ABC"/>
    <w:rsid w:val="006E4F00"/>
    <w:rsid w:val="006E7629"/>
    <w:rsid w:val="006F0C62"/>
    <w:rsid w:val="006F0E32"/>
    <w:rsid w:val="006F0EEB"/>
    <w:rsid w:val="006F1BC0"/>
    <w:rsid w:val="006F1BD5"/>
    <w:rsid w:val="006F2B3E"/>
    <w:rsid w:val="006F31D9"/>
    <w:rsid w:val="006F33B2"/>
    <w:rsid w:val="006F3ED2"/>
    <w:rsid w:val="006F47BD"/>
    <w:rsid w:val="006F4E34"/>
    <w:rsid w:val="006F54A4"/>
    <w:rsid w:val="006F556C"/>
    <w:rsid w:val="006F5702"/>
    <w:rsid w:val="006F61CA"/>
    <w:rsid w:val="006F64A1"/>
    <w:rsid w:val="006F64F0"/>
    <w:rsid w:val="006F66F8"/>
    <w:rsid w:val="006F6B9F"/>
    <w:rsid w:val="00700974"/>
    <w:rsid w:val="00700EFC"/>
    <w:rsid w:val="00701C1D"/>
    <w:rsid w:val="00701CDD"/>
    <w:rsid w:val="00702272"/>
    <w:rsid w:val="007025FF"/>
    <w:rsid w:val="00703002"/>
    <w:rsid w:val="007031EE"/>
    <w:rsid w:val="0070337D"/>
    <w:rsid w:val="00703546"/>
    <w:rsid w:val="007039BB"/>
    <w:rsid w:val="00704961"/>
    <w:rsid w:val="00704F4F"/>
    <w:rsid w:val="007054D5"/>
    <w:rsid w:val="007056B3"/>
    <w:rsid w:val="00706804"/>
    <w:rsid w:val="00706BAB"/>
    <w:rsid w:val="00707159"/>
    <w:rsid w:val="00707290"/>
    <w:rsid w:val="0070733E"/>
    <w:rsid w:val="007077FB"/>
    <w:rsid w:val="007078DB"/>
    <w:rsid w:val="00710021"/>
    <w:rsid w:val="007103C6"/>
    <w:rsid w:val="00710682"/>
    <w:rsid w:val="00710BCB"/>
    <w:rsid w:val="00711256"/>
    <w:rsid w:val="00711886"/>
    <w:rsid w:val="00711B04"/>
    <w:rsid w:val="00712169"/>
    <w:rsid w:val="00712DE0"/>
    <w:rsid w:val="007130B0"/>
    <w:rsid w:val="007137BA"/>
    <w:rsid w:val="0071414B"/>
    <w:rsid w:val="00714A6A"/>
    <w:rsid w:val="00715095"/>
    <w:rsid w:val="00715CE5"/>
    <w:rsid w:val="00715DE6"/>
    <w:rsid w:val="00715F22"/>
    <w:rsid w:val="007162DE"/>
    <w:rsid w:val="00716D84"/>
    <w:rsid w:val="007172E5"/>
    <w:rsid w:val="007174FD"/>
    <w:rsid w:val="00717A10"/>
    <w:rsid w:val="00720531"/>
    <w:rsid w:val="00720DF7"/>
    <w:rsid w:val="00721695"/>
    <w:rsid w:val="007238CA"/>
    <w:rsid w:val="00724CB8"/>
    <w:rsid w:val="00725559"/>
    <w:rsid w:val="00726A21"/>
    <w:rsid w:val="00726BA6"/>
    <w:rsid w:val="007271C8"/>
    <w:rsid w:val="00727D11"/>
    <w:rsid w:val="00730B8D"/>
    <w:rsid w:val="0073138E"/>
    <w:rsid w:val="0073299C"/>
    <w:rsid w:val="00733805"/>
    <w:rsid w:val="00734394"/>
    <w:rsid w:val="00734860"/>
    <w:rsid w:val="00734D1E"/>
    <w:rsid w:val="007351B5"/>
    <w:rsid w:val="007375ED"/>
    <w:rsid w:val="00737734"/>
    <w:rsid w:val="00737E91"/>
    <w:rsid w:val="00737EDF"/>
    <w:rsid w:val="00740BDC"/>
    <w:rsid w:val="00741C07"/>
    <w:rsid w:val="00743E7D"/>
    <w:rsid w:val="00744E24"/>
    <w:rsid w:val="007459BC"/>
    <w:rsid w:val="00746F26"/>
    <w:rsid w:val="00751674"/>
    <w:rsid w:val="00751CF5"/>
    <w:rsid w:val="007531AB"/>
    <w:rsid w:val="00753481"/>
    <w:rsid w:val="00753C21"/>
    <w:rsid w:val="00754501"/>
    <w:rsid w:val="00754F65"/>
    <w:rsid w:val="0075562D"/>
    <w:rsid w:val="007559C3"/>
    <w:rsid w:val="00755A0E"/>
    <w:rsid w:val="00755E10"/>
    <w:rsid w:val="00755E44"/>
    <w:rsid w:val="0075636A"/>
    <w:rsid w:val="00756D95"/>
    <w:rsid w:val="007574A8"/>
    <w:rsid w:val="00757658"/>
    <w:rsid w:val="00757760"/>
    <w:rsid w:val="007577F8"/>
    <w:rsid w:val="0076034B"/>
    <w:rsid w:val="00760C88"/>
    <w:rsid w:val="00760F25"/>
    <w:rsid w:val="007618EA"/>
    <w:rsid w:val="00761E53"/>
    <w:rsid w:val="00762259"/>
    <w:rsid w:val="00762BBC"/>
    <w:rsid w:val="00763496"/>
    <w:rsid w:val="00763A69"/>
    <w:rsid w:val="00764828"/>
    <w:rsid w:val="0076506D"/>
    <w:rsid w:val="00765339"/>
    <w:rsid w:val="0076546D"/>
    <w:rsid w:val="0076710C"/>
    <w:rsid w:val="007676F7"/>
    <w:rsid w:val="00767E4D"/>
    <w:rsid w:val="0077002D"/>
    <w:rsid w:val="00771243"/>
    <w:rsid w:val="007721B4"/>
    <w:rsid w:val="007721C4"/>
    <w:rsid w:val="00772E39"/>
    <w:rsid w:val="0077354A"/>
    <w:rsid w:val="007737C2"/>
    <w:rsid w:val="00773ADB"/>
    <w:rsid w:val="00774C0B"/>
    <w:rsid w:val="00775419"/>
    <w:rsid w:val="007754BB"/>
    <w:rsid w:val="00777CCD"/>
    <w:rsid w:val="00780B61"/>
    <w:rsid w:val="0078175B"/>
    <w:rsid w:val="00781B09"/>
    <w:rsid w:val="0078262D"/>
    <w:rsid w:val="00782809"/>
    <w:rsid w:val="00782C1C"/>
    <w:rsid w:val="0078593B"/>
    <w:rsid w:val="007860C5"/>
    <w:rsid w:val="00786135"/>
    <w:rsid w:val="0078620E"/>
    <w:rsid w:val="00787783"/>
    <w:rsid w:val="007902F4"/>
    <w:rsid w:val="0079076A"/>
    <w:rsid w:val="00791B8E"/>
    <w:rsid w:val="00791FEF"/>
    <w:rsid w:val="00793132"/>
    <w:rsid w:val="00793271"/>
    <w:rsid w:val="00794E0C"/>
    <w:rsid w:val="00795762"/>
    <w:rsid w:val="0079603D"/>
    <w:rsid w:val="00796612"/>
    <w:rsid w:val="007A1738"/>
    <w:rsid w:val="007A1864"/>
    <w:rsid w:val="007A19A1"/>
    <w:rsid w:val="007A268D"/>
    <w:rsid w:val="007A2AC9"/>
    <w:rsid w:val="007A3310"/>
    <w:rsid w:val="007A3415"/>
    <w:rsid w:val="007A38A3"/>
    <w:rsid w:val="007A3AD2"/>
    <w:rsid w:val="007A4213"/>
    <w:rsid w:val="007A46A6"/>
    <w:rsid w:val="007A4791"/>
    <w:rsid w:val="007A4D45"/>
    <w:rsid w:val="007A5650"/>
    <w:rsid w:val="007A58D2"/>
    <w:rsid w:val="007A66D7"/>
    <w:rsid w:val="007A6762"/>
    <w:rsid w:val="007A688A"/>
    <w:rsid w:val="007A6AD4"/>
    <w:rsid w:val="007A7041"/>
    <w:rsid w:val="007A7D95"/>
    <w:rsid w:val="007B1126"/>
    <w:rsid w:val="007B17CF"/>
    <w:rsid w:val="007B1C7A"/>
    <w:rsid w:val="007B2CBF"/>
    <w:rsid w:val="007B2E10"/>
    <w:rsid w:val="007B385B"/>
    <w:rsid w:val="007B3E04"/>
    <w:rsid w:val="007B4118"/>
    <w:rsid w:val="007B45B9"/>
    <w:rsid w:val="007B45BD"/>
    <w:rsid w:val="007B52F2"/>
    <w:rsid w:val="007B67E0"/>
    <w:rsid w:val="007B6F1C"/>
    <w:rsid w:val="007B7D75"/>
    <w:rsid w:val="007C0035"/>
    <w:rsid w:val="007C01E2"/>
    <w:rsid w:val="007C2E73"/>
    <w:rsid w:val="007C309A"/>
    <w:rsid w:val="007C36B6"/>
    <w:rsid w:val="007C3888"/>
    <w:rsid w:val="007C3C71"/>
    <w:rsid w:val="007C3DF6"/>
    <w:rsid w:val="007C3E5E"/>
    <w:rsid w:val="007C492D"/>
    <w:rsid w:val="007C4BBD"/>
    <w:rsid w:val="007C5FEB"/>
    <w:rsid w:val="007C764D"/>
    <w:rsid w:val="007D0C20"/>
    <w:rsid w:val="007D0F07"/>
    <w:rsid w:val="007D1270"/>
    <w:rsid w:val="007D1798"/>
    <w:rsid w:val="007D2FD1"/>
    <w:rsid w:val="007D312B"/>
    <w:rsid w:val="007D48D8"/>
    <w:rsid w:val="007D4B29"/>
    <w:rsid w:val="007D540D"/>
    <w:rsid w:val="007D581F"/>
    <w:rsid w:val="007D5A4E"/>
    <w:rsid w:val="007D6437"/>
    <w:rsid w:val="007D646A"/>
    <w:rsid w:val="007D6573"/>
    <w:rsid w:val="007D735C"/>
    <w:rsid w:val="007D7476"/>
    <w:rsid w:val="007D7C0B"/>
    <w:rsid w:val="007D7D07"/>
    <w:rsid w:val="007E1370"/>
    <w:rsid w:val="007E14EE"/>
    <w:rsid w:val="007E176E"/>
    <w:rsid w:val="007E1913"/>
    <w:rsid w:val="007E2608"/>
    <w:rsid w:val="007E2944"/>
    <w:rsid w:val="007E2A87"/>
    <w:rsid w:val="007E2F5D"/>
    <w:rsid w:val="007E38BE"/>
    <w:rsid w:val="007E5BC1"/>
    <w:rsid w:val="007F0A94"/>
    <w:rsid w:val="007F1C92"/>
    <w:rsid w:val="007F2AA0"/>
    <w:rsid w:val="007F33FA"/>
    <w:rsid w:val="007F344F"/>
    <w:rsid w:val="007F351B"/>
    <w:rsid w:val="007F3C52"/>
    <w:rsid w:val="007F538B"/>
    <w:rsid w:val="007F546E"/>
    <w:rsid w:val="007F6611"/>
    <w:rsid w:val="007F687A"/>
    <w:rsid w:val="007F6E54"/>
    <w:rsid w:val="007F6F0F"/>
    <w:rsid w:val="007F7213"/>
    <w:rsid w:val="007F7721"/>
    <w:rsid w:val="007F78BE"/>
    <w:rsid w:val="007F7C3A"/>
    <w:rsid w:val="008003B0"/>
    <w:rsid w:val="008005B8"/>
    <w:rsid w:val="0080060E"/>
    <w:rsid w:val="00801832"/>
    <w:rsid w:val="00801A55"/>
    <w:rsid w:val="00801E05"/>
    <w:rsid w:val="0080297F"/>
    <w:rsid w:val="0080319F"/>
    <w:rsid w:val="00803B8A"/>
    <w:rsid w:val="00803E82"/>
    <w:rsid w:val="00804C58"/>
    <w:rsid w:val="00805CCA"/>
    <w:rsid w:val="00805D65"/>
    <w:rsid w:val="0080612B"/>
    <w:rsid w:val="00806E33"/>
    <w:rsid w:val="008070DF"/>
    <w:rsid w:val="0080742B"/>
    <w:rsid w:val="008101CD"/>
    <w:rsid w:val="00810232"/>
    <w:rsid w:val="00810588"/>
    <w:rsid w:val="00810589"/>
    <w:rsid w:val="00810665"/>
    <w:rsid w:val="00810A1F"/>
    <w:rsid w:val="00810C2E"/>
    <w:rsid w:val="00810E8B"/>
    <w:rsid w:val="00812BE7"/>
    <w:rsid w:val="008132D8"/>
    <w:rsid w:val="00817A93"/>
    <w:rsid w:val="008206F3"/>
    <w:rsid w:val="00820FA7"/>
    <w:rsid w:val="00821225"/>
    <w:rsid w:val="0082168A"/>
    <w:rsid w:val="00821822"/>
    <w:rsid w:val="0082192D"/>
    <w:rsid w:val="00821CE9"/>
    <w:rsid w:val="00822EFF"/>
    <w:rsid w:val="00823243"/>
    <w:rsid w:val="00823753"/>
    <w:rsid w:val="0082377C"/>
    <w:rsid w:val="0082391A"/>
    <w:rsid w:val="0082492E"/>
    <w:rsid w:val="00825016"/>
    <w:rsid w:val="00825B26"/>
    <w:rsid w:val="00825BA7"/>
    <w:rsid w:val="008276FB"/>
    <w:rsid w:val="00827C2D"/>
    <w:rsid w:val="00830190"/>
    <w:rsid w:val="00830233"/>
    <w:rsid w:val="00830B4F"/>
    <w:rsid w:val="008310F1"/>
    <w:rsid w:val="0083112D"/>
    <w:rsid w:val="008317A9"/>
    <w:rsid w:val="00832154"/>
    <w:rsid w:val="00832516"/>
    <w:rsid w:val="00834804"/>
    <w:rsid w:val="00834890"/>
    <w:rsid w:val="00836123"/>
    <w:rsid w:val="0083679A"/>
    <w:rsid w:val="00841612"/>
    <w:rsid w:val="00841E47"/>
    <w:rsid w:val="0084242D"/>
    <w:rsid w:val="00843757"/>
    <w:rsid w:val="008440C9"/>
    <w:rsid w:val="00844AB3"/>
    <w:rsid w:val="00846539"/>
    <w:rsid w:val="008476B0"/>
    <w:rsid w:val="008478E2"/>
    <w:rsid w:val="008478FD"/>
    <w:rsid w:val="00847BF5"/>
    <w:rsid w:val="0085064F"/>
    <w:rsid w:val="00850655"/>
    <w:rsid w:val="008521BA"/>
    <w:rsid w:val="00852ECA"/>
    <w:rsid w:val="0085357A"/>
    <w:rsid w:val="008535A4"/>
    <w:rsid w:val="008547A5"/>
    <w:rsid w:val="00854ABC"/>
    <w:rsid w:val="00855A68"/>
    <w:rsid w:val="0085741C"/>
    <w:rsid w:val="0085744B"/>
    <w:rsid w:val="00857B2C"/>
    <w:rsid w:val="0086188C"/>
    <w:rsid w:val="00861A11"/>
    <w:rsid w:val="00862529"/>
    <w:rsid w:val="00862B9F"/>
    <w:rsid w:val="00863285"/>
    <w:rsid w:val="00863772"/>
    <w:rsid w:val="008641F3"/>
    <w:rsid w:val="00864D66"/>
    <w:rsid w:val="00866883"/>
    <w:rsid w:val="00866B32"/>
    <w:rsid w:val="00867189"/>
    <w:rsid w:val="00867C63"/>
    <w:rsid w:val="00870098"/>
    <w:rsid w:val="008704EE"/>
    <w:rsid w:val="00870740"/>
    <w:rsid w:val="00870869"/>
    <w:rsid w:val="008714C0"/>
    <w:rsid w:val="008715EE"/>
    <w:rsid w:val="008719FC"/>
    <w:rsid w:val="0087231E"/>
    <w:rsid w:val="008724B0"/>
    <w:rsid w:val="00872CF5"/>
    <w:rsid w:val="00873549"/>
    <w:rsid w:val="00873892"/>
    <w:rsid w:val="00873A29"/>
    <w:rsid w:val="00873DC2"/>
    <w:rsid w:val="00875784"/>
    <w:rsid w:val="00876235"/>
    <w:rsid w:val="00876BE0"/>
    <w:rsid w:val="00877FCB"/>
    <w:rsid w:val="008803FA"/>
    <w:rsid w:val="00880713"/>
    <w:rsid w:val="00880B13"/>
    <w:rsid w:val="00880FC7"/>
    <w:rsid w:val="008811A0"/>
    <w:rsid w:val="008811B8"/>
    <w:rsid w:val="00881783"/>
    <w:rsid w:val="00881B84"/>
    <w:rsid w:val="00881C8F"/>
    <w:rsid w:val="00882F23"/>
    <w:rsid w:val="00883D7E"/>
    <w:rsid w:val="0088469C"/>
    <w:rsid w:val="008846D2"/>
    <w:rsid w:val="00884D4D"/>
    <w:rsid w:val="00885521"/>
    <w:rsid w:val="00886C30"/>
    <w:rsid w:val="0088767B"/>
    <w:rsid w:val="00887FCA"/>
    <w:rsid w:val="0089060D"/>
    <w:rsid w:val="00890FED"/>
    <w:rsid w:val="00891CED"/>
    <w:rsid w:val="00893DB3"/>
    <w:rsid w:val="0089493C"/>
    <w:rsid w:val="008951DE"/>
    <w:rsid w:val="00895873"/>
    <w:rsid w:val="00895D72"/>
    <w:rsid w:val="0089662D"/>
    <w:rsid w:val="00896C88"/>
    <w:rsid w:val="00896E0E"/>
    <w:rsid w:val="0089729A"/>
    <w:rsid w:val="008A104F"/>
    <w:rsid w:val="008A1865"/>
    <w:rsid w:val="008A28CA"/>
    <w:rsid w:val="008A340D"/>
    <w:rsid w:val="008A3FED"/>
    <w:rsid w:val="008A4130"/>
    <w:rsid w:val="008A509F"/>
    <w:rsid w:val="008A589F"/>
    <w:rsid w:val="008A594B"/>
    <w:rsid w:val="008A73C5"/>
    <w:rsid w:val="008A758C"/>
    <w:rsid w:val="008A7ABF"/>
    <w:rsid w:val="008A7E85"/>
    <w:rsid w:val="008B0878"/>
    <w:rsid w:val="008B098E"/>
    <w:rsid w:val="008B0BFB"/>
    <w:rsid w:val="008B15B0"/>
    <w:rsid w:val="008B1769"/>
    <w:rsid w:val="008B3C4D"/>
    <w:rsid w:val="008B3C99"/>
    <w:rsid w:val="008B5244"/>
    <w:rsid w:val="008B530F"/>
    <w:rsid w:val="008B5C21"/>
    <w:rsid w:val="008B5C23"/>
    <w:rsid w:val="008B6604"/>
    <w:rsid w:val="008B68D5"/>
    <w:rsid w:val="008B6E2A"/>
    <w:rsid w:val="008B7C76"/>
    <w:rsid w:val="008C01AB"/>
    <w:rsid w:val="008C0E49"/>
    <w:rsid w:val="008C1079"/>
    <w:rsid w:val="008C224B"/>
    <w:rsid w:val="008C22BC"/>
    <w:rsid w:val="008C2CB7"/>
    <w:rsid w:val="008C3C9E"/>
    <w:rsid w:val="008C3F4C"/>
    <w:rsid w:val="008C4BBC"/>
    <w:rsid w:val="008C5B9D"/>
    <w:rsid w:val="008C5BE2"/>
    <w:rsid w:val="008C5CFF"/>
    <w:rsid w:val="008C5D41"/>
    <w:rsid w:val="008C600A"/>
    <w:rsid w:val="008C6024"/>
    <w:rsid w:val="008C6363"/>
    <w:rsid w:val="008C6ACC"/>
    <w:rsid w:val="008C72F8"/>
    <w:rsid w:val="008C795D"/>
    <w:rsid w:val="008D17F7"/>
    <w:rsid w:val="008D2A5B"/>
    <w:rsid w:val="008D2C8D"/>
    <w:rsid w:val="008D3ADE"/>
    <w:rsid w:val="008D3C0C"/>
    <w:rsid w:val="008D4BCA"/>
    <w:rsid w:val="008D4E95"/>
    <w:rsid w:val="008D68F8"/>
    <w:rsid w:val="008D6F2B"/>
    <w:rsid w:val="008D7155"/>
    <w:rsid w:val="008D72D3"/>
    <w:rsid w:val="008D7963"/>
    <w:rsid w:val="008E0035"/>
    <w:rsid w:val="008E05EF"/>
    <w:rsid w:val="008E143F"/>
    <w:rsid w:val="008E295E"/>
    <w:rsid w:val="008E2EEC"/>
    <w:rsid w:val="008E3A3F"/>
    <w:rsid w:val="008E41F7"/>
    <w:rsid w:val="008E4354"/>
    <w:rsid w:val="008E441D"/>
    <w:rsid w:val="008E5E99"/>
    <w:rsid w:val="008E6A84"/>
    <w:rsid w:val="008F16DA"/>
    <w:rsid w:val="008F25CC"/>
    <w:rsid w:val="008F26CE"/>
    <w:rsid w:val="008F3550"/>
    <w:rsid w:val="008F359D"/>
    <w:rsid w:val="008F3791"/>
    <w:rsid w:val="008F449E"/>
    <w:rsid w:val="008F44FE"/>
    <w:rsid w:val="008F4F5B"/>
    <w:rsid w:val="008F514B"/>
    <w:rsid w:val="008F6E5B"/>
    <w:rsid w:val="008F6F77"/>
    <w:rsid w:val="008F75AF"/>
    <w:rsid w:val="0090039F"/>
    <w:rsid w:val="009009F4"/>
    <w:rsid w:val="00900A64"/>
    <w:rsid w:val="00900F9D"/>
    <w:rsid w:val="00901023"/>
    <w:rsid w:val="00901066"/>
    <w:rsid w:val="0090161F"/>
    <w:rsid w:val="00901BC0"/>
    <w:rsid w:val="009026AC"/>
    <w:rsid w:val="009037A3"/>
    <w:rsid w:val="00904167"/>
    <w:rsid w:val="00904BB9"/>
    <w:rsid w:val="00904DA9"/>
    <w:rsid w:val="00907451"/>
    <w:rsid w:val="00907714"/>
    <w:rsid w:val="0090785D"/>
    <w:rsid w:val="009111DF"/>
    <w:rsid w:val="00911300"/>
    <w:rsid w:val="009117DC"/>
    <w:rsid w:val="00912719"/>
    <w:rsid w:val="00913648"/>
    <w:rsid w:val="0091472E"/>
    <w:rsid w:val="00914C28"/>
    <w:rsid w:val="00915512"/>
    <w:rsid w:val="009156DE"/>
    <w:rsid w:val="00915B08"/>
    <w:rsid w:val="00917432"/>
    <w:rsid w:val="009205EA"/>
    <w:rsid w:val="00921F7C"/>
    <w:rsid w:val="009221B5"/>
    <w:rsid w:val="00923957"/>
    <w:rsid w:val="00923E1F"/>
    <w:rsid w:val="00924239"/>
    <w:rsid w:val="00924E82"/>
    <w:rsid w:val="00924FE5"/>
    <w:rsid w:val="00925188"/>
    <w:rsid w:val="00925270"/>
    <w:rsid w:val="00925923"/>
    <w:rsid w:val="0092704E"/>
    <w:rsid w:val="0092716B"/>
    <w:rsid w:val="00927411"/>
    <w:rsid w:val="009307B5"/>
    <w:rsid w:val="00930F66"/>
    <w:rsid w:val="00930FC1"/>
    <w:rsid w:val="00933081"/>
    <w:rsid w:val="009337D9"/>
    <w:rsid w:val="0093492A"/>
    <w:rsid w:val="00934CB3"/>
    <w:rsid w:val="00934EB7"/>
    <w:rsid w:val="00936755"/>
    <w:rsid w:val="00936E7B"/>
    <w:rsid w:val="00937E1C"/>
    <w:rsid w:val="009402F8"/>
    <w:rsid w:val="00942D12"/>
    <w:rsid w:val="0094352F"/>
    <w:rsid w:val="00947253"/>
    <w:rsid w:val="0094753B"/>
    <w:rsid w:val="00950C37"/>
    <w:rsid w:val="00950ED7"/>
    <w:rsid w:val="00951232"/>
    <w:rsid w:val="00951289"/>
    <w:rsid w:val="00951E4D"/>
    <w:rsid w:val="00951E8F"/>
    <w:rsid w:val="0095235F"/>
    <w:rsid w:val="009525E8"/>
    <w:rsid w:val="00952FCB"/>
    <w:rsid w:val="0095316E"/>
    <w:rsid w:val="00953B35"/>
    <w:rsid w:val="00954295"/>
    <w:rsid w:val="00955073"/>
    <w:rsid w:val="0095612B"/>
    <w:rsid w:val="00956BBE"/>
    <w:rsid w:val="00960DB2"/>
    <w:rsid w:val="00961495"/>
    <w:rsid w:val="00961709"/>
    <w:rsid w:val="009617E3"/>
    <w:rsid w:val="009625DC"/>
    <w:rsid w:val="00962835"/>
    <w:rsid w:val="00962B5E"/>
    <w:rsid w:val="00962C23"/>
    <w:rsid w:val="00962CF0"/>
    <w:rsid w:val="009635A9"/>
    <w:rsid w:val="00963F2C"/>
    <w:rsid w:val="009644C5"/>
    <w:rsid w:val="009645E4"/>
    <w:rsid w:val="00965353"/>
    <w:rsid w:val="00965C42"/>
    <w:rsid w:val="00967504"/>
    <w:rsid w:val="009704FF"/>
    <w:rsid w:val="0097145B"/>
    <w:rsid w:val="00971A5B"/>
    <w:rsid w:val="00971D9D"/>
    <w:rsid w:val="009720C1"/>
    <w:rsid w:val="00972490"/>
    <w:rsid w:val="009736D0"/>
    <w:rsid w:val="0097376C"/>
    <w:rsid w:val="00973944"/>
    <w:rsid w:val="00976355"/>
    <w:rsid w:val="00980769"/>
    <w:rsid w:val="009808A1"/>
    <w:rsid w:val="00981433"/>
    <w:rsid w:val="00983819"/>
    <w:rsid w:val="0098478D"/>
    <w:rsid w:val="009851C3"/>
    <w:rsid w:val="0098533B"/>
    <w:rsid w:val="00991168"/>
    <w:rsid w:val="00991772"/>
    <w:rsid w:val="00993C9C"/>
    <w:rsid w:val="009960F6"/>
    <w:rsid w:val="009973E8"/>
    <w:rsid w:val="0099766B"/>
    <w:rsid w:val="00997D44"/>
    <w:rsid w:val="00997FC2"/>
    <w:rsid w:val="009A0065"/>
    <w:rsid w:val="009A05BE"/>
    <w:rsid w:val="009A1878"/>
    <w:rsid w:val="009A1D19"/>
    <w:rsid w:val="009A3591"/>
    <w:rsid w:val="009A3D56"/>
    <w:rsid w:val="009A4418"/>
    <w:rsid w:val="009A51DE"/>
    <w:rsid w:val="009A55BA"/>
    <w:rsid w:val="009A5D1A"/>
    <w:rsid w:val="009A5D35"/>
    <w:rsid w:val="009A64E3"/>
    <w:rsid w:val="009A7099"/>
    <w:rsid w:val="009A750D"/>
    <w:rsid w:val="009B07E9"/>
    <w:rsid w:val="009B08AA"/>
    <w:rsid w:val="009B0943"/>
    <w:rsid w:val="009B145B"/>
    <w:rsid w:val="009B14A3"/>
    <w:rsid w:val="009B157B"/>
    <w:rsid w:val="009B26B4"/>
    <w:rsid w:val="009B2A0D"/>
    <w:rsid w:val="009B3A3A"/>
    <w:rsid w:val="009B41E0"/>
    <w:rsid w:val="009B5071"/>
    <w:rsid w:val="009B5185"/>
    <w:rsid w:val="009B53AF"/>
    <w:rsid w:val="009B55B5"/>
    <w:rsid w:val="009B6A6D"/>
    <w:rsid w:val="009B6BFC"/>
    <w:rsid w:val="009B6C7E"/>
    <w:rsid w:val="009B71CD"/>
    <w:rsid w:val="009B7324"/>
    <w:rsid w:val="009C15C0"/>
    <w:rsid w:val="009C2001"/>
    <w:rsid w:val="009C274E"/>
    <w:rsid w:val="009C3305"/>
    <w:rsid w:val="009C35AA"/>
    <w:rsid w:val="009C3883"/>
    <w:rsid w:val="009C3A36"/>
    <w:rsid w:val="009C5268"/>
    <w:rsid w:val="009C54FB"/>
    <w:rsid w:val="009C5732"/>
    <w:rsid w:val="009C5EF8"/>
    <w:rsid w:val="009C6A71"/>
    <w:rsid w:val="009C6F27"/>
    <w:rsid w:val="009C740B"/>
    <w:rsid w:val="009D06D8"/>
    <w:rsid w:val="009D108F"/>
    <w:rsid w:val="009D1C54"/>
    <w:rsid w:val="009D5CBA"/>
    <w:rsid w:val="009D64A9"/>
    <w:rsid w:val="009D6B0F"/>
    <w:rsid w:val="009D6BBA"/>
    <w:rsid w:val="009D715A"/>
    <w:rsid w:val="009D750D"/>
    <w:rsid w:val="009D7829"/>
    <w:rsid w:val="009D78F5"/>
    <w:rsid w:val="009E0778"/>
    <w:rsid w:val="009E13E8"/>
    <w:rsid w:val="009E3AD3"/>
    <w:rsid w:val="009E4304"/>
    <w:rsid w:val="009E4571"/>
    <w:rsid w:val="009E4F93"/>
    <w:rsid w:val="009E507B"/>
    <w:rsid w:val="009E57D7"/>
    <w:rsid w:val="009E5FB2"/>
    <w:rsid w:val="009E65C4"/>
    <w:rsid w:val="009F10A8"/>
    <w:rsid w:val="009F1DF9"/>
    <w:rsid w:val="009F41E3"/>
    <w:rsid w:val="009F42B4"/>
    <w:rsid w:val="009F463D"/>
    <w:rsid w:val="009F4FDA"/>
    <w:rsid w:val="009F5AA8"/>
    <w:rsid w:val="009F61F5"/>
    <w:rsid w:val="009F6895"/>
    <w:rsid w:val="009F6DF4"/>
    <w:rsid w:val="009F72FA"/>
    <w:rsid w:val="009F77AA"/>
    <w:rsid w:val="009F7919"/>
    <w:rsid w:val="009F7D74"/>
    <w:rsid w:val="00A01D44"/>
    <w:rsid w:val="00A01D59"/>
    <w:rsid w:val="00A02221"/>
    <w:rsid w:val="00A03A83"/>
    <w:rsid w:val="00A03CB1"/>
    <w:rsid w:val="00A03E5E"/>
    <w:rsid w:val="00A04904"/>
    <w:rsid w:val="00A04F91"/>
    <w:rsid w:val="00A05263"/>
    <w:rsid w:val="00A052A1"/>
    <w:rsid w:val="00A053CD"/>
    <w:rsid w:val="00A05C7D"/>
    <w:rsid w:val="00A05EA9"/>
    <w:rsid w:val="00A0655F"/>
    <w:rsid w:val="00A065FF"/>
    <w:rsid w:val="00A069BC"/>
    <w:rsid w:val="00A102BC"/>
    <w:rsid w:val="00A11AA8"/>
    <w:rsid w:val="00A11DEF"/>
    <w:rsid w:val="00A1213E"/>
    <w:rsid w:val="00A129E3"/>
    <w:rsid w:val="00A12DDB"/>
    <w:rsid w:val="00A133E8"/>
    <w:rsid w:val="00A14249"/>
    <w:rsid w:val="00A14527"/>
    <w:rsid w:val="00A15123"/>
    <w:rsid w:val="00A15835"/>
    <w:rsid w:val="00A158F0"/>
    <w:rsid w:val="00A15BC4"/>
    <w:rsid w:val="00A175F5"/>
    <w:rsid w:val="00A176FF"/>
    <w:rsid w:val="00A20049"/>
    <w:rsid w:val="00A20758"/>
    <w:rsid w:val="00A208D7"/>
    <w:rsid w:val="00A211AB"/>
    <w:rsid w:val="00A211F4"/>
    <w:rsid w:val="00A219A2"/>
    <w:rsid w:val="00A22790"/>
    <w:rsid w:val="00A22D17"/>
    <w:rsid w:val="00A2319B"/>
    <w:rsid w:val="00A24279"/>
    <w:rsid w:val="00A247FF"/>
    <w:rsid w:val="00A248D6"/>
    <w:rsid w:val="00A25696"/>
    <w:rsid w:val="00A27982"/>
    <w:rsid w:val="00A27BF0"/>
    <w:rsid w:val="00A3007D"/>
    <w:rsid w:val="00A30732"/>
    <w:rsid w:val="00A30F65"/>
    <w:rsid w:val="00A310AE"/>
    <w:rsid w:val="00A31563"/>
    <w:rsid w:val="00A31A09"/>
    <w:rsid w:val="00A31F53"/>
    <w:rsid w:val="00A328B6"/>
    <w:rsid w:val="00A328DA"/>
    <w:rsid w:val="00A32AA9"/>
    <w:rsid w:val="00A32B94"/>
    <w:rsid w:val="00A32E69"/>
    <w:rsid w:val="00A32EEC"/>
    <w:rsid w:val="00A33645"/>
    <w:rsid w:val="00A342CD"/>
    <w:rsid w:val="00A345F9"/>
    <w:rsid w:val="00A34D5D"/>
    <w:rsid w:val="00A3524F"/>
    <w:rsid w:val="00A352AD"/>
    <w:rsid w:val="00A3614A"/>
    <w:rsid w:val="00A3618D"/>
    <w:rsid w:val="00A36984"/>
    <w:rsid w:val="00A36EC0"/>
    <w:rsid w:val="00A36EFC"/>
    <w:rsid w:val="00A37704"/>
    <w:rsid w:val="00A37D3F"/>
    <w:rsid w:val="00A40118"/>
    <w:rsid w:val="00A404C1"/>
    <w:rsid w:val="00A4118A"/>
    <w:rsid w:val="00A41D9E"/>
    <w:rsid w:val="00A420A3"/>
    <w:rsid w:val="00A421CE"/>
    <w:rsid w:val="00A42AD4"/>
    <w:rsid w:val="00A42EA7"/>
    <w:rsid w:val="00A43065"/>
    <w:rsid w:val="00A43258"/>
    <w:rsid w:val="00A43319"/>
    <w:rsid w:val="00A439FA"/>
    <w:rsid w:val="00A45445"/>
    <w:rsid w:val="00A469AC"/>
    <w:rsid w:val="00A474F2"/>
    <w:rsid w:val="00A4788E"/>
    <w:rsid w:val="00A504F7"/>
    <w:rsid w:val="00A5131B"/>
    <w:rsid w:val="00A51DBB"/>
    <w:rsid w:val="00A5226E"/>
    <w:rsid w:val="00A528A1"/>
    <w:rsid w:val="00A53152"/>
    <w:rsid w:val="00A53EED"/>
    <w:rsid w:val="00A546FF"/>
    <w:rsid w:val="00A54E8F"/>
    <w:rsid w:val="00A5599C"/>
    <w:rsid w:val="00A560F2"/>
    <w:rsid w:val="00A56548"/>
    <w:rsid w:val="00A567F4"/>
    <w:rsid w:val="00A56C2D"/>
    <w:rsid w:val="00A57B13"/>
    <w:rsid w:val="00A6074B"/>
    <w:rsid w:val="00A62081"/>
    <w:rsid w:val="00A62B99"/>
    <w:rsid w:val="00A63B0E"/>
    <w:rsid w:val="00A64954"/>
    <w:rsid w:val="00A65AF2"/>
    <w:rsid w:val="00A65CF7"/>
    <w:rsid w:val="00A65F79"/>
    <w:rsid w:val="00A65FBC"/>
    <w:rsid w:val="00A66270"/>
    <w:rsid w:val="00A66473"/>
    <w:rsid w:val="00A677BD"/>
    <w:rsid w:val="00A70209"/>
    <w:rsid w:val="00A71F1A"/>
    <w:rsid w:val="00A7259C"/>
    <w:rsid w:val="00A72964"/>
    <w:rsid w:val="00A730B1"/>
    <w:rsid w:val="00A74F7C"/>
    <w:rsid w:val="00A752E7"/>
    <w:rsid w:val="00A75850"/>
    <w:rsid w:val="00A75B02"/>
    <w:rsid w:val="00A7607B"/>
    <w:rsid w:val="00A7617F"/>
    <w:rsid w:val="00A76865"/>
    <w:rsid w:val="00A768B3"/>
    <w:rsid w:val="00A81152"/>
    <w:rsid w:val="00A81DF3"/>
    <w:rsid w:val="00A83A88"/>
    <w:rsid w:val="00A83EE6"/>
    <w:rsid w:val="00A84013"/>
    <w:rsid w:val="00A84438"/>
    <w:rsid w:val="00A8480E"/>
    <w:rsid w:val="00A84A70"/>
    <w:rsid w:val="00A8567A"/>
    <w:rsid w:val="00A85AF6"/>
    <w:rsid w:val="00A85E03"/>
    <w:rsid w:val="00A8622A"/>
    <w:rsid w:val="00A87DB0"/>
    <w:rsid w:val="00A90164"/>
    <w:rsid w:val="00A912EF"/>
    <w:rsid w:val="00A92ADA"/>
    <w:rsid w:val="00A935C9"/>
    <w:rsid w:val="00A944C2"/>
    <w:rsid w:val="00A945FA"/>
    <w:rsid w:val="00A95A98"/>
    <w:rsid w:val="00A96346"/>
    <w:rsid w:val="00A96F82"/>
    <w:rsid w:val="00A97098"/>
    <w:rsid w:val="00A97133"/>
    <w:rsid w:val="00A973F0"/>
    <w:rsid w:val="00A97989"/>
    <w:rsid w:val="00A97C68"/>
    <w:rsid w:val="00AA043C"/>
    <w:rsid w:val="00AA0696"/>
    <w:rsid w:val="00AA134B"/>
    <w:rsid w:val="00AA1BA1"/>
    <w:rsid w:val="00AA2AA9"/>
    <w:rsid w:val="00AA43F8"/>
    <w:rsid w:val="00AA45E7"/>
    <w:rsid w:val="00AA4BDB"/>
    <w:rsid w:val="00AA58DC"/>
    <w:rsid w:val="00AA5F9C"/>
    <w:rsid w:val="00AA7328"/>
    <w:rsid w:val="00AA767B"/>
    <w:rsid w:val="00AA76EC"/>
    <w:rsid w:val="00AB0380"/>
    <w:rsid w:val="00AB05BC"/>
    <w:rsid w:val="00AB172F"/>
    <w:rsid w:val="00AB1D43"/>
    <w:rsid w:val="00AB2F4D"/>
    <w:rsid w:val="00AB342E"/>
    <w:rsid w:val="00AB3634"/>
    <w:rsid w:val="00AB3868"/>
    <w:rsid w:val="00AB38FE"/>
    <w:rsid w:val="00AB3CC2"/>
    <w:rsid w:val="00AB4637"/>
    <w:rsid w:val="00AB472B"/>
    <w:rsid w:val="00AB4A9E"/>
    <w:rsid w:val="00AB4E99"/>
    <w:rsid w:val="00AB4F49"/>
    <w:rsid w:val="00AB57C6"/>
    <w:rsid w:val="00AB587E"/>
    <w:rsid w:val="00AB60D2"/>
    <w:rsid w:val="00AB65F3"/>
    <w:rsid w:val="00AB7A6B"/>
    <w:rsid w:val="00AB7CC3"/>
    <w:rsid w:val="00AC0442"/>
    <w:rsid w:val="00AC053C"/>
    <w:rsid w:val="00AC05E2"/>
    <w:rsid w:val="00AC1AB3"/>
    <w:rsid w:val="00AC1E90"/>
    <w:rsid w:val="00AC27B0"/>
    <w:rsid w:val="00AC34AA"/>
    <w:rsid w:val="00AC3789"/>
    <w:rsid w:val="00AC37C5"/>
    <w:rsid w:val="00AC462E"/>
    <w:rsid w:val="00AC5A78"/>
    <w:rsid w:val="00AC5BDD"/>
    <w:rsid w:val="00AC5BEC"/>
    <w:rsid w:val="00AC623C"/>
    <w:rsid w:val="00AC7AA5"/>
    <w:rsid w:val="00AC7C1B"/>
    <w:rsid w:val="00AC7C35"/>
    <w:rsid w:val="00AC7E89"/>
    <w:rsid w:val="00AD1B39"/>
    <w:rsid w:val="00AD1F69"/>
    <w:rsid w:val="00AD20C5"/>
    <w:rsid w:val="00AD2553"/>
    <w:rsid w:val="00AD2DF1"/>
    <w:rsid w:val="00AD31BF"/>
    <w:rsid w:val="00AD504F"/>
    <w:rsid w:val="00AD518E"/>
    <w:rsid w:val="00AD52AE"/>
    <w:rsid w:val="00AD623C"/>
    <w:rsid w:val="00AD6C99"/>
    <w:rsid w:val="00AD6C9B"/>
    <w:rsid w:val="00AD70E1"/>
    <w:rsid w:val="00AD726F"/>
    <w:rsid w:val="00AD72BA"/>
    <w:rsid w:val="00AD758B"/>
    <w:rsid w:val="00AD7ED1"/>
    <w:rsid w:val="00AE06CC"/>
    <w:rsid w:val="00AE0D36"/>
    <w:rsid w:val="00AE11B8"/>
    <w:rsid w:val="00AE1337"/>
    <w:rsid w:val="00AE1385"/>
    <w:rsid w:val="00AE1650"/>
    <w:rsid w:val="00AE1CD1"/>
    <w:rsid w:val="00AE2073"/>
    <w:rsid w:val="00AE2401"/>
    <w:rsid w:val="00AE269A"/>
    <w:rsid w:val="00AE3470"/>
    <w:rsid w:val="00AE389A"/>
    <w:rsid w:val="00AE3A4F"/>
    <w:rsid w:val="00AE3CED"/>
    <w:rsid w:val="00AE4277"/>
    <w:rsid w:val="00AE4406"/>
    <w:rsid w:val="00AE4640"/>
    <w:rsid w:val="00AE69BF"/>
    <w:rsid w:val="00AE7A0E"/>
    <w:rsid w:val="00AF0D9C"/>
    <w:rsid w:val="00AF0EA1"/>
    <w:rsid w:val="00AF28A1"/>
    <w:rsid w:val="00AF37FA"/>
    <w:rsid w:val="00AF506F"/>
    <w:rsid w:val="00AF56A4"/>
    <w:rsid w:val="00AF57CA"/>
    <w:rsid w:val="00AF5A9C"/>
    <w:rsid w:val="00AF5E9C"/>
    <w:rsid w:val="00AF5EB5"/>
    <w:rsid w:val="00AF66D1"/>
    <w:rsid w:val="00AF6C80"/>
    <w:rsid w:val="00AF7ACE"/>
    <w:rsid w:val="00B0024B"/>
    <w:rsid w:val="00B00770"/>
    <w:rsid w:val="00B00F52"/>
    <w:rsid w:val="00B01036"/>
    <w:rsid w:val="00B01814"/>
    <w:rsid w:val="00B018D7"/>
    <w:rsid w:val="00B02863"/>
    <w:rsid w:val="00B02FF0"/>
    <w:rsid w:val="00B03177"/>
    <w:rsid w:val="00B033F5"/>
    <w:rsid w:val="00B03546"/>
    <w:rsid w:val="00B03CAE"/>
    <w:rsid w:val="00B040B6"/>
    <w:rsid w:val="00B04445"/>
    <w:rsid w:val="00B04524"/>
    <w:rsid w:val="00B047F7"/>
    <w:rsid w:val="00B06429"/>
    <w:rsid w:val="00B064EF"/>
    <w:rsid w:val="00B06B24"/>
    <w:rsid w:val="00B07021"/>
    <w:rsid w:val="00B0722E"/>
    <w:rsid w:val="00B073AA"/>
    <w:rsid w:val="00B07C44"/>
    <w:rsid w:val="00B07E48"/>
    <w:rsid w:val="00B07EB6"/>
    <w:rsid w:val="00B1025D"/>
    <w:rsid w:val="00B11270"/>
    <w:rsid w:val="00B11F0E"/>
    <w:rsid w:val="00B123E0"/>
    <w:rsid w:val="00B12A99"/>
    <w:rsid w:val="00B14DE6"/>
    <w:rsid w:val="00B155E2"/>
    <w:rsid w:val="00B1591E"/>
    <w:rsid w:val="00B15A2D"/>
    <w:rsid w:val="00B1682D"/>
    <w:rsid w:val="00B16B34"/>
    <w:rsid w:val="00B176AB"/>
    <w:rsid w:val="00B177E4"/>
    <w:rsid w:val="00B17C0A"/>
    <w:rsid w:val="00B202EC"/>
    <w:rsid w:val="00B20ABA"/>
    <w:rsid w:val="00B21834"/>
    <w:rsid w:val="00B21CEB"/>
    <w:rsid w:val="00B22229"/>
    <w:rsid w:val="00B2261F"/>
    <w:rsid w:val="00B22E74"/>
    <w:rsid w:val="00B23F56"/>
    <w:rsid w:val="00B24D22"/>
    <w:rsid w:val="00B258BF"/>
    <w:rsid w:val="00B26523"/>
    <w:rsid w:val="00B2791D"/>
    <w:rsid w:val="00B27AD9"/>
    <w:rsid w:val="00B30500"/>
    <w:rsid w:val="00B30723"/>
    <w:rsid w:val="00B3226D"/>
    <w:rsid w:val="00B3240D"/>
    <w:rsid w:val="00B333A9"/>
    <w:rsid w:val="00B33F28"/>
    <w:rsid w:val="00B33FFA"/>
    <w:rsid w:val="00B350B3"/>
    <w:rsid w:val="00B353C5"/>
    <w:rsid w:val="00B356BB"/>
    <w:rsid w:val="00B35835"/>
    <w:rsid w:val="00B370B4"/>
    <w:rsid w:val="00B40303"/>
    <w:rsid w:val="00B4063A"/>
    <w:rsid w:val="00B40938"/>
    <w:rsid w:val="00B40C32"/>
    <w:rsid w:val="00B40E5C"/>
    <w:rsid w:val="00B41BCA"/>
    <w:rsid w:val="00B42ABF"/>
    <w:rsid w:val="00B42D70"/>
    <w:rsid w:val="00B43AC0"/>
    <w:rsid w:val="00B43C87"/>
    <w:rsid w:val="00B44D28"/>
    <w:rsid w:val="00B44ED2"/>
    <w:rsid w:val="00B44EDB"/>
    <w:rsid w:val="00B452A5"/>
    <w:rsid w:val="00B461CE"/>
    <w:rsid w:val="00B46943"/>
    <w:rsid w:val="00B47720"/>
    <w:rsid w:val="00B47DEF"/>
    <w:rsid w:val="00B47E8D"/>
    <w:rsid w:val="00B503F3"/>
    <w:rsid w:val="00B50655"/>
    <w:rsid w:val="00B50714"/>
    <w:rsid w:val="00B50877"/>
    <w:rsid w:val="00B50B9D"/>
    <w:rsid w:val="00B50E18"/>
    <w:rsid w:val="00B511A9"/>
    <w:rsid w:val="00B513E5"/>
    <w:rsid w:val="00B514BB"/>
    <w:rsid w:val="00B518C8"/>
    <w:rsid w:val="00B51EDE"/>
    <w:rsid w:val="00B52192"/>
    <w:rsid w:val="00B52E33"/>
    <w:rsid w:val="00B53139"/>
    <w:rsid w:val="00B53429"/>
    <w:rsid w:val="00B53764"/>
    <w:rsid w:val="00B53E7E"/>
    <w:rsid w:val="00B54580"/>
    <w:rsid w:val="00B5496F"/>
    <w:rsid w:val="00B54BA3"/>
    <w:rsid w:val="00B55606"/>
    <w:rsid w:val="00B559B4"/>
    <w:rsid w:val="00B55BDF"/>
    <w:rsid w:val="00B56F82"/>
    <w:rsid w:val="00B6032D"/>
    <w:rsid w:val="00B61119"/>
    <w:rsid w:val="00B61724"/>
    <w:rsid w:val="00B61F2B"/>
    <w:rsid w:val="00B62C40"/>
    <w:rsid w:val="00B6334F"/>
    <w:rsid w:val="00B6358B"/>
    <w:rsid w:val="00B638B4"/>
    <w:rsid w:val="00B64289"/>
    <w:rsid w:val="00B6432F"/>
    <w:rsid w:val="00B643FD"/>
    <w:rsid w:val="00B64404"/>
    <w:rsid w:val="00B648AA"/>
    <w:rsid w:val="00B66022"/>
    <w:rsid w:val="00B665BD"/>
    <w:rsid w:val="00B66F80"/>
    <w:rsid w:val="00B67BB7"/>
    <w:rsid w:val="00B67F80"/>
    <w:rsid w:val="00B7059D"/>
    <w:rsid w:val="00B70A47"/>
    <w:rsid w:val="00B70AFD"/>
    <w:rsid w:val="00B70E8C"/>
    <w:rsid w:val="00B72495"/>
    <w:rsid w:val="00B726B2"/>
    <w:rsid w:val="00B72E52"/>
    <w:rsid w:val="00B73346"/>
    <w:rsid w:val="00B7379E"/>
    <w:rsid w:val="00B73DC1"/>
    <w:rsid w:val="00B73DDE"/>
    <w:rsid w:val="00B74B83"/>
    <w:rsid w:val="00B757A6"/>
    <w:rsid w:val="00B75A48"/>
    <w:rsid w:val="00B765E4"/>
    <w:rsid w:val="00B7667E"/>
    <w:rsid w:val="00B76B23"/>
    <w:rsid w:val="00B77547"/>
    <w:rsid w:val="00B77FE4"/>
    <w:rsid w:val="00B81506"/>
    <w:rsid w:val="00B823C6"/>
    <w:rsid w:val="00B82ECF"/>
    <w:rsid w:val="00B844B0"/>
    <w:rsid w:val="00B8562C"/>
    <w:rsid w:val="00B856EF"/>
    <w:rsid w:val="00B858B4"/>
    <w:rsid w:val="00B86567"/>
    <w:rsid w:val="00B86CC9"/>
    <w:rsid w:val="00B87DC2"/>
    <w:rsid w:val="00B87EB7"/>
    <w:rsid w:val="00B87F32"/>
    <w:rsid w:val="00B901E7"/>
    <w:rsid w:val="00B914AC"/>
    <w:rsid w:val="00B91C5A"/>
    <w:rsid w:val="00B924C1"/>
    <w:rsid w:val="00B92CE3"/>
    <w:rsid w:val="00B93903"/>
    <w:rsid w:val="00B943C2"/>
    <w:rsid w:val="00B94E1E"/>
    <w:rsid w:val="00B95282"/>
    <w:rsid w:val="00B95435"/>
    <w:rsid w:val="00B95D13"/>
    <w:rsid w:val="00B95D35"/>
    <w:rsid w:val="00B96A67"/>
    <w:rsid w:val="00B975A9"/>
    <w:rsid w:val="00BA068A"/>
    <w:rsid w:val="00BA153D"/>
    <w:rsid w:val="00BA2354"/>
    <w:rsid w:val="00BA2641"/>
    <w:rsid w:val="00BA5315"/>
    <w:rsid w:val="00BA54A7"/>
    <w:rsid w:val="00BA6896"/>
    <w:rsid w:val="00BA7B95"/>
    <w:rsid w:val="00BA7F25"/>
    <w:rsid w:val="00BB0153"/>
    <w:rsid w:val="00BB03BB"/>
    <w:rsid w:val="00BB0876"/>
    <w:rsid w:val="00BB0D84"/>
    <w:rsid w:val="00BB11CA"/>
    <w:rsid w:val="00BB14CE"/>
    <w:rsid w:val="00BB18AA"/>
    <w:rsid w:val="00BB191F"/>
    <w:rsid w:val="00BB25B6"/>
    <w:rsid w:val="00BB26EB"/>
    <w:rsid w:val="00BB3C53"/>
    <w:rsid w:val="00BB3F1F"/>
    <w:rsid w:val="00BB49A0"/>
    <w:rsid w:val="00BB5A58"/>
    <w:rsid w:val="00BB5E7E"/>
    <w:rsid w:val="00BB5FDE"/>
    <w:rsid w:val="00BB7CB4"/>
    <w:rsid w:val="00BC0891"/>
    <w:rsid w:val="00BC08F2"/>
    <w:rsid w:val="00BC1564"/>
    <w:rsid w:val="00BC27B3"/>
    <w:rsid w:val="00BC300B"/>
    <w:rsid w:val="00BC4489"/>
    <w:rsid w:val="00BC452E"/>
    <w:rsid w:val="00BC4629"/>
    <w:rsid w:val="00BC5641"/>
    <w:rsid w:val="00BC5721"/>
    <w:rsid w:val="00BC6F25"/>
    <w:rsid w:val="00BC7B1C"/>
    <w:rsid w:val="00BC7D06"/>
    <w:rsid w:val="00BD05F9"/>
    <w:rsid w:val="00BD18CC"/>
    <w:rsid w:val="00BD1A35"/>
    <w:rsid w:val="00BD2D9F"/>
    <w:rsid w:val="00BD33E3"/>
    <w:rsid w:val="00BD3A84"/>
    <w:rsid w:val="00BD49AC"/>
    <w:rsid w:val="00BD63DD"/>
    <w:rsid w:val="00BD7B1E"/>
    <w:rsid w:val="00BE03CB"/>
    <w:rsid w:val="00BE0DB7"/>
    <w:rsid w:val="00BE1405"/>
    <w:rsid w:val="00BE19C2"/>
    <w:rsid w:val="00BE31E3"/>
    <w:rsid w:val="00BE43E1"/>
    <w:rsid w:val="00BE4672"/>
    <w:rsid w:val="00BE4A59"/>
    <w:rsid w:val="00BE4DE2"/>
    <w:rsid w:val="00BE4FD2"/>
    <w:rsid w:val="00BE5DD6"/>
    <w:rsid w:val="00BE608A"/>
    <w:rsid w:val="00BE6290"/>
    <w:rsid w:val="00BE650C"/>
    <w:rsid w:val="00BE66BC"/>
    <w:rsid w:val="00BE7BA1"/>
    <w:rsid w:val="00BE7CE8"/>
    <w:rsid w:val="00BE7E4C"/>
    <w:rsid w:val="00BF043E"/>
    <w:rsid w:val="00BF0903"/>
    <w:rsid w:val="00BF11B8"/>
    <w:rsid w:val="00BF2229"/>
    <w:rsid w:val="00BF239B"/>
    <w:rsid w:val="00BF24C8"/>
    <w:rsid w:val="00BF2A5B"/>
    <w:rsid w:val="00BF2EE3"/>
    <w:rsid w:val="00BF36AE"/>
    <w:rsid w:val="00BF3CE6"/>
    <w:rsid w:val="00BF43E5"/>
    <w:rsid w:val="00BF7427"/>
    <w:rsid w:val="00C0031C"/>
    <w:rsid w:val="00C005F2"/>
    <w:rsid w:val="00C00A28"/>
    <w:rsid w:val="00C01017"/>
    <w:rsid w:val="00C01D42"/>
    <w:rsid w:val="00C026E7"/>
    <w:rsid w:val="00C02EE8"/>
    <w:rsid w:val="00C03720"/>
    <w:rsid w:val="00C03924"/>
    <w:rsid w:val="00C04538"/>
    <w:rsid w:val="00C05A0B"/>
    <w:rsid w:val="00C05ADC"/>
    <w:rsid w:val="00C10898"/>
    <w:rsid w:val="00C10AF7"/>
    <w:rsid w:val="00C10F31"/>
    <w:rsid w:val="00C1113A"/>
    <w:rsid w:val="00C113D9"/>
    <w:rsid w:val="00C1278B"/>
    <w:rsid w:val="00C1393D"/>
    <w:rsid w:val="00C13AA6"/>
    <w:rsid w:val="00C14516"/>
    <w:rsid w:val="00C14D97"/>
    <w:rsid w:val="00C14E06"/>
    <w:rsid w:val="00C14F0B"/>
    <w:rsid w:val="00C15306"/>
    <w:rsid w:val="00C15432"/>
    <w:rsid w:val="00C16979"/>
    <w:rsid w:val="00C16C4A"/>
    <w:rsid w:val="00C204B0"/>
    <w:rsid w:val="00C20652"/>
    <w:rsid w:val="00C2166C"/>
    <w:rsid w:val="00C21F7B"/>
    <w:rsid w:val="00C22277"/>
    <w:rsid w:val="00C22527"/>
    <w:rsid w:val="00C22545"/>
    <w:rsid w:val="00C22BDD"/>
    <w:rsid w:val="00C2392C"/>
    <w:rsid w:val="00C23A9C"/>
    <w:rsid w:val="00C2445F"/>
    <w:rsid w:val="00C2575E"/>
    <w:rsid w:val="00C27058"/>
    <w:rsid w:val="00C2732C"/>
    <w:rsid w:val="00C275F1"/>
    <w:rsid w:val="00C30201"/>
    <w:rsid w:val="00C31674"/>
    <w:rsid w:val="00C31F0C"/>
    <w:rsid w:val="00C32983"/>
    <w:rsid w:val="00C33CEC"/>
    <w:rsid w:val="00C33EB5"/>
    <w:rsid w:val="00C34789"/>
    <w:rsid w:val="00C353F5"/>
    <w:rsid w:val="00C35635"/>
    <w:rsid w:val="00C35DB9"/>
    <w:rsid w:val="00C35E40"/>
    <w:rsid w:val="00C361FF"/>
    <w:rsid w:val="00C368B7"/>
    <w:rsid w:val="00C36B32"/>
    <w:rsid w:val="00C36FA7"/>
    <w:rsid w:val="00C37348"/>
    <w:rsid w:val="00C37C18"/>
    <w:rsid w:val="00C41610"/>
    <w:rsid w:val="00C41DFF"/>
    <w:rsid w:val="00C420D0"/>
    <w:rsid w:val="00C42318"/>
    <w:rsid w:val="00C42505"/>
    <w:rsid w:val="00C42F43"/>
    <w:rsid w:val="00C43748"/>
    <w:rsid w:val="00C43C47"/>
    <w:rsid w:val="00C44648"/>
    <w:rsid w:val="00C44707"/>
    <w:rsid w:val="00C44C2E"/>
    <w:rsid w:val="00C452DF"/>
    <w:rsid w:val="00C453B8"/>
    <w:rsid w:val="00C454D0"/>
    <w:rsid w:val="00C46089"/>
    <w:rsid w:val="00C46236"/>
    <w:rsid w:val="00C46D00"/>
    <w:rsid w:val="00C47ED5"/>
    <w:rsid w:val="00C5040B"/>
    <w:rsid w:val="00C50E40"/>
    <w:rsid w:val="00C51CF3"/>
    <w:rsid w:val="00C5231E"/>
    <w:rsid w:val="00C52589"/>
    <w:rsid w:val="00C52CA4"/>
    <w:rsid w:val="00C52F78"/>
    <w:rsid w:val="00C54DA5"/>
    <w:rsid w:val="00C558C2"/>
    <w:rsid w:val="00C57437"/>
    <w:rsid w:val="00C57898"/>
    <w:rsid w:val="00C6103D"/>
    <w:rsid w:val="00C62024"/>
    <w:rsid w:val="00C62645"/>
    <w:rsid w:val="00C63443"/>
    <w:rsid w:val="00C636B9"/>
    <w:rsid w:val="00C64326"/>
    <w:rsid w:val="00C65392"/>
    <w:rsid w:val="00C661C2"/>
    <w:rsid w:val="00C66D85"/>
    <w:rsid w:val="00C66E17"/>
    <w:rsid w:val="00C674D4"/>
    <w:rsid w:val="00C70069"/>
    <w:rsid w:val="00C702FC"/>
    <w:rsid w:val="00C70853"/>
    <w:rsid w:val="00C70B49"/>
    <w:rsid w:val="00C71987"/>
    <w:rsid w:val="00C71AC6"/>
    <w:rsid w:val="00C71CE2"/>
    <w:rsid w:val="00C71F7F"/>
    <w:rsid w:val="00C7247B"/>
    <w:rsid w:val="00C72F18"/>
    <w:rsid w:val="00C73031"/>
    <w:rsid w:val="00C73889"/>
    <w:rsid w:val="00C73C9B"/>
    <w:rsid w:val="00C749E8"/>
    <w:rsid w:val="00C752F7"/>
    <w:rsid w:val="00C75686"/>
    <w:rsid w:val="00C75690"/>
    <w:rsid w:val="00C76014"/>
    <w:rsid w:val="00C762B5"/>
    <w:rsid w:val="00C7780F"/>
    <w:rsid w:val="00C77AA3"/>
    <w:rsid w:val="00C77FBC"/>
    <w:rsid w:val="00C8028F"/>
    <w:rsid w:val="00C8096C"/>
    <w:rsid w:val="00C81677"/>
    <w:rsid w:val="00C81F80"/>
    <w:rsid w:val="00C824A3"/>
    <w:rsid w:val="00C827AD"/>
    <w:rsid w:val="00C83649"/>
    <w:rsid w:val="00C83B0D"/>
    <w:rsid w:val="00C83D7C"/>
    <w:rsid w:val="00C846B5"/>
    <w:rsid w:val="00C84FB6"/>
    <w:rsid w:val="00C857EE"/>
    <w:rsid w:val="00C86F2F"/>
    <w:rsid w:val="00C8728F"/>
    <w:rsid w:val="00C878F0"/>
    <w:rsid w:val="00C91443"/>
    <w:rsid w:val="00C915B3"/>
    <w:rsid w:val="00C92505"/>
    <w:rsid w:val="00C9357C"/>
    <w:rsid w:val="00C93672"/>
    <w:rsid w:val="00C939ED"/>
    <w:rsid w:val="00C945D3"/>
    <w:rsid w:val="00C94627"/>
    <w:rsid w:val="00C949D0"/>
    <w:rsid w:val="00C9702A"/>
    <w:rsid w:val="00C97762"/>
    <w:rsid w:val="00CA0ECB"/>
    <w:rsid w:val="00CA127A"/>
    <w:rsid w:val="00CA154B"/>
    <w:rsid w:val="00CA486A"/>
    <w:rsid w:val="00CA4EF5"/>
    <w:rsid w:val="00CA5FC7"/>
    <w:rsid w:val="00CA6093"/>
    <w:rsid w:val="00CA6705"/>
    <w:rsid w:val="00CA6731"/>
    <w:rsid w:val="00CA76CF"/>
    <w:rsid w:val="00CB05B2"/>
    <w:rsid w:val="00CB0E1D"/>
    <w:rsid w:val="00CB1182"/>
    <w:rsid w:val="00CB1C9B"/>
    <w:rsid w:val="00CB3419"/>
    <w:rsid w:val="00CB35E8"/>
    <w:rsid w:val="00CB35F3"/>
    <w:rsid w:val="00CB4C3A"/>
    <w:rsid w:val="00CB53A2"/>
    <w:rsid w:val="00CB5AF9"/>
    <w:rsid w:val="00CB5C3F"/>
    <w:rsid w:val="00CB5D5F"/>
    <w:rsid w:val="00CB637D"/>
    <w:rsid w:val="00CB65EB"/>
    <w:rsid w:val="00CC04EC"/>
    <w:rsid w:val="00CC1F76"/>
    <w:rsid w:val="00CC2C00"/>
    <w:rsid w:val="00CC33A4"/>
    <w:rsid w:val="00CC4301"/>
    <w:rsid w:val="00CC4734"/>
    <w:rsid w:val="00CC4E8B"/>
    <w:rsid w:val="00CC58D7"/>
    <w:rsid w:val="00CC61FD"/>
    <w:rsid w:val="00CC799D"/>
    <w:rsid w:val="00CD0271"/>
    <w:rsid w:val="00CD1740"/>
    <w:rsid w:val="00CD2318"/>
    <w:rsid w:val="00CD26DB"/>
    <w:rsid w:val="00CD2A49"/>
    <w:rsid w:val="00CD2F8D"/>
    <w:rsid w:val="00CD4260"/>
    <w:rsid w:val="00CD457D"/>
    <w:rsid w:val="00CD4B6A"/>
    <w:rsid w:val="00CD582F"/>
    <w:rsid w:val="00CD5F20"/>
    <w:rsid w:val="00CD5F33"/>
    <w:rsid w:val="00CD6494"/>
    <w:rsid w:val="00CD6AB7"/>
    <w:rsid w:val="00CD6B36"/>
    <w:rsid w:val="00CD6C36"/>
    <w:rsid w:val="00CD7EE3"/>
    <w:rsid w:val="00CE0647"/>
    <w:rsid w:val="00CE0BFE"/>
    <w:rsid w:val="00CE1501"/>
    <w:rsid w:val="00CE199A"/>
    <w:rsid w:val="00CE1AC1"/>
    <w:rsid w:val="00CE200D"/>
    <w:rsid w:val="00CE2C06"/>
    <w:rsid w:val="00CE4127"/>
    <w:rsid w:val="00CE6D44"/>
    <w:rsid w:val="00CE7632"/>
    <w:rsid w:val="00CE79EC"/>
    <w:rsid w:val="00CE7A8B"/>
    <w:rsid w:val="00CF0C95"/>
    <w:rsid w:val="00CF0E3A"/>
    <w:rsid w:val="00CF1674"/>
    <w:rsid w:val="00CF280F"/>
    <w:rsid w:val="00CF2882"/>
    <w:rsid w:val="00CF3298"/>
    <w:rsid w:val="00CF385F"/>
    <w:rsid w:val="00CF3C58"/>
    <w:rsid w:val="00CF3DBD"/>
    <w:rsid w:val="00CF4601"/>
    <w:rsid w:val="00CF5B68"/>
    <w:rsid w:val="00D00258"/>
    <w:rsid w:val="00D00676"/>
    <w:rsid w:val="00D014FB"/>
    <w:rsid w:val="00D01C14"/>
    <w:rsid w:val="00D023C2"/>
    <w:rsid w:val="00D0257D"/>
    <w:rsid w:val="00D02E0F"/>
    <w:rsid w:val="00D02F51"/>
    <w:rsid w:val="00D03329"/>
    <w:rsid w:val="00D03E22"/>
    <w:rsid w:val="00D0443C"/>
    <w:rsid w:val="00D05066"/>
    <w:rsid w:val="00D05F9C"/>
    <w:rsid w:val="00D0684A"/>
    <w:rsid w:val="00D06CFF"/>
    <w:rsid w:val="00D07110"/>
    <w:rsid w:val="00D073DD"/>
    <w:rsid w:val="00D07A1B"/>
    <w:rsid w:val="00D104A3"/>
    <w:rsid w:val="00D11CB1"/>
    <w:rsid w:val="00D125A4"/>
    <w:rsid w:val="00D12EA3"/>
    <w:rsid w:val="00D1309D"/>
    <w:rsid w:val="00D1339A"/>
    <w:rsid w:val="00D13C7C"/>
    <w:rsid w:val="00D16A14"/>
    <w:rsid w:val="00D177E0"/>
    <w:rsid w:val="00D179C4"/>
    <w:rsid w:val="00D17FA8"/>
    <w:rsid w:val="00D206E8"/>
    <w:rsid w:val="00D21CB4"/>
    <w:rsid w:val="00D223C9"/>
    <w:rsid w:val="00D242F2"/>
    <w:rsid w:val="00D24D4E"/>
    <w:rsid w:val="00D25166"/>
    <w:rsid w:val="00D26047"/>
    <w:rsid w:val="00D26B06"/>
    <w:rsid w:val="00D27A5C"/>
    <w:rsid w:val="00D27F14"/>
    <w:rsid w:val="00D30029"/>
    <w:rsid w:val="00D30A44"/>
    <w:rsid w:val="00D3105F"/>
    <w:rsid w:val="00D31BB8"/>
    <w:rsid w:val="00D33443"/>
    <w:rsid w:val="00D342D7"/>
    <w:rsid w:val="00D346BF"/>
    <w:rsid w:val="00D34904"/>
    <w:rsid w:val="00D34E2D"/>
    <w:rsid w:val="00D34FFE"/>
    <w:rsid w:val="00D35022"/>
    <w:rsid w:val="00D35150"/>
    <w:rsid w:val="00D35C2D"/>
    <w:rsid w:val="00D35EEE"/>
    <w:rsid w:val="00D36271"/>
    <w:rsid w:val="00D372CD"/>
    <w:rsid w:val="00D3739B"/>
    <w:rsid w:val="00D37E85"/>
    <w:rsid w:val="00D37EF3"/>
    <w:rsid w:val="00D404E3"/>
    <w:rsid w:val="00D40C94"/>
    <w:rsid w:val="00D413B3"/>
    <w:rsid w:val="00D42A42"/>
    <w:rsid w:val="00D42AD3"/>
    <w:rsid w:val="00D431D0"/>
    <w:rsid w:val="00D434DF"/>
    <w:rsid w:val="00D4419B"/>
    <w:rsid w:val="00D441D5"/>
    <w:rsid w:val="00D44879"/>
    <w:rsid w:val="00D45AD5"/>
    <w:rsid w:val="00D45B70"/>
    <w:rsid w:val="00D46833"/>
    <w:rsid w:val="00D46D03"/>
    <w:rsid w:val="00D46F20"/>
    <w:rsid w:val="00D472D5"/>
    <w:rsid w:val="00D47D87"/>
    <w:rsid w:val="00D50335"/>
    <w:rsid w:val="00D504CD"/>
    <w:rsid w:val="00D50D11"/>
    <w:rsid w:val="00D5156C"/>
    <w:rsid w:val="00D51805"/>
    <w:rsid w:val="00D52ECF"/>
    <w:rsid w:val="00D53732"/>
    <w:rsid w:val="00D53B31"/>
    <w:rsid w:val="00D53D4E"/>
    <w:rsid w:val="00D5406E"/>
    <w:rsid w:val="00D542FC"/>
    <w:rsid w:val="00D543A5"/>
    <w:rsid w:val="00D548EF"/>
    <w:rsid w:val="00D551F4"/>
    <w:rsid w:val="00D5614A"/>
    <w:rsid w:val="00D56322"/>
    <w:rsid w:val="00D577F2"/>
    <w:rsid w:val="00D57B57"/>
    <w:rsid w:val="00D57E74"/>
    <w:rsid w:val="00D600BC"/>
    <w:rsid w:val="00D609FF"/>
    <w:rsid w:val="00D60E6B"/>
    <w:rsid w:val="00D625D3"/>
    <w:rsid w:val="00D62666"/>
    <w:rsid w:val="00D62902"/>
    <w:rsid w:val="00D62A78"/>
    <w:rsid w:val="00D6302A"/>
    <w:rsid w:val="00D630F0"/>
    <w:rsid w:val="00D6415B"/>
    <w:rsid w:val="00D64780"/>
    <w:rsid w:val="00D64D0C"/>
    <w:rsid w:val="00D66257"/>
    <w:rsid w:val="00D669F8"/>
    <w:rsid w:val="00D67A51"/>
    <w:rsid w:val="00D67DE5"/>
    <w:rsid w:val="00D702B6"/>
    <w:rsid w:val="00D70836"/>
    <w:rsid w:val="00D711F3"/>
    <w:rsid w:val="00D715B2"/>
    <w:rsid w:val="00D71697"/>
    <w:rsid w:val="00D732CB"/>
    <w:rsid w:val="00D74435"/>
    <w:rsid w:val="00D75021"/>
    <w:rsid w:val="00D75945"/>
    <w:rsid w:val="00D75E9E"/>
    <w:rsid w:val="00D76263"/>
    <w:rsid w:val="00D7703B"/>
    <w:rsid w:val="00D8000F"/>
    <w:rsid w:val="00D802B9"/>
    <w:rsid w:val="00D80361"/>
    <w:rsid w:val="00D81A16"/>
    <w:rsid w:val="00D81DEB"/>
    <w:rsid w:val="00D82576"/>
    <w:rsid w:val="00D82C2D"/>
    <w:rsid w:val="00D83218"/>
    <w:rsid w:val="00D848A4"/>
    <w:rsid w:val="00D84BCF"/>
    <w:rsid w:val="00D85695"/>
    <w:rsid w:val="00D85791"/>
    <w:rsid w:val="00D8652F"/>
    <w:rsid w:val="00D909E3"/>
    <w:rsid w:val="00D9102D"/>
    <w:rsid w:val="00D91230"/>
    <w:rsid w:val="00D917B3"/>
    <w:rsid w:val="00D919A2"/>
    <w:rsid w:val="00D91F0A"/>
    <w:rsid w:val="00D9221B"/>
    <w:rsid w:val="00D922E4"/>
    <w:rsid w:val="00D92302"/>
    <w:rsid w:val="00D92A15"/>
    <w:rsid w:val="00D939F1"/>
    <w:rsid w:val="00D93B56"/>
    <w:rsid w:val="00D95558"/>
    <w:rsid w:val="00D95C0F"/>
    <w:rsid w:val="00D96A91"/>
    <w:rsid w:val="00D96CE5"/>
    <w:rsid w:val="00DA0DA4"/>
    <w:rsid w:val="00DA0E03"/>
    <w:rsid w:val="00DA1BD5"/>
    <w:rsid w:val="00DA1D2D"/>
    <w:rsid w:val="00DA21B2"/>
    <w:rsid w:val="00DA2873"/>
    <w:rsid w:val="00DA45FA"/>
    <w:rsid w:val="00DA50A8"/>
    <w:rsid w:val="00DA57C1"/>
    <w:rsid w:val="00DA58BB"/>
    <w:rsid w:val="00DA5CC7"/>
    <w:rsid w:val="00DA5CCC"/>
    <w:rsid w:val="00DA6FE2"/>
    <w:rsid w:val="00DA75E5"/>
    <w:rsid w:val="00DA78C1"/>
    <w:rsid w:val="00DB01C7"/>
    <w:rsid w:val="00DB0565"/>
    <w:rsid w:val="00DB4788"/>
    <w:rsid w:val="00DB4993"/>
    <w:rsid w:val="00DB4D45"/>
    <w:rsid w:val="00DB51CB"/>
    <w:rsid w:val="00DB5446"/>
    <w:rsid w:val="00DB5D7F"/>
    <w:rsid w:val="00DB62C2"/>
    <w:rsid w:val="00DB646E"/>
    <w:rsid w:val="00DB6D55"/>
    <w:rsid w:val="00DB777A"/>
    <w:rsid w:val="00DB77C4"/>
    <w:rsid w:val="00DB789F"/>
    <w:rsid w:val="00DB7C54"/>
    <w:rsid w:val="00DB7E89"/>
    <w:rsid w:val="00DC0491"/>
    <w:rsid w:val="00DC1457"/>
    <w:rsid w:val="00DC1C72"/>
    <w:rsid w:val="00DC2EE5"/>
    <w:rsid w:val="00DC3175"/>
    <w:rsid w:val="00DC3508"/>
    <w:rsid w:val="00DC3558"/>
    <w:rsid w:val="00DC3CEA"/>
    <w:rsid w:val="00DC3FCF"/>
    <w:rsid w:val="00DC4FED"/>
    <w:rsid w:val="00DC59F4"/>
    <w:rsid w:val="00DC67A6"/>
    <w:rsid w:val="00DC751A"/>
    <w:rsid w:val="00DC7B16"/>
    <w:rsid w:val="00DD25CD"/>
    <w:rsid w:val="00DD2BAE"/>
    <w:rsid w:val="00DD3231"/>
    <w:rsid w:val="00DD3255"/>
    <w:rsid w:val="00DD64B4"/>
    <w:rsid w:val="00DD687F"/>
    <w:rsid w:val="00DD6CB4"/>
    <w:rsid w:val="00DD6D05"/>
    <w:rsid w:val="00DD78BB"/>
    <w:rsid w:val="00DD7F80"/>
    <w:rsid w:val="00DE0DAA"/>
    <w:rsid w:val="00DE0E3A"/>
    <w:rsid w:val="00DE1A77"/>
    <w:rsid w:val="00DE3833"/>
    <w:rsid w:val="00DE40DE"/>
    <w:rsid w:val="00DE42B8"/>
    <w:rsid w:val="00DE504C"/>
    <w:rsid w:val="00DE5B91"/>
    <w:rsid w:val="00DE5F20"/>
    <w:rsid w:val="00DE5F9E"/>
    <w:rsid w:val="00DE6CC7"/>
    <w:rsid w:val="00DE7790"/>
    <w:rsid w:val="00DE79CC"/>
    <w:rsid w:val="00DF0312"/>
    <w:rsid w:val="00DF0983"/>
    <w:rsid w:val="00DF0D45"/>
    <w:rsid w:val="00DF1C4D"/>
    <w:rsid w:val="00DF1EAD"/>
    <w:rsid w:val="00DF1FA0"/>
    <w:rsid w:val="00DF290D"/>
    <w:rsid w:val="00DF309E"/>
    <w:rsid w:val="00DF529F"/>
    <w:rsid w:val="00DF52BD"/>
    <w:rsid w:val="00DF56A7"/>
    <w:rsid w:val="00DF5AF6"/>
    <w:rsid w:val="00DF5EF3"/>
    <w:rsid w:val="00DF60F6"/>
    <w:rsid w:val="00DF6B2A"/>
    <w:rsid w:val="00DF724C"/>
    <w:rsid w:val="00E00225"/>
    <w:rsid w:val="00E0110D"/>
    <w:rsid w:val="00E0131A"/>
    <w:rsid w:val="00E01385"/>
    <w:rsid w:val="00E013A9"/>
    <w:rsid w:val="00E019A6"/>
    <w:rsid w:val="00E01AA6"/>
    <w:rsid w:val="00E01D6A"/>
    <w:rsid w:val="00E021D9"/>
    <w:rsid w:val="00E02239"/>
    <w:rsid w:val="00E0299D"/>
    <w:rsid w:val="00E037A5"/>
    <w:rsid w:val="00E04508"/>
    <w:rsid w:val="00E046D7"/>
    <w:rsid w:val="00E049B9"/>
    <w:rsid w:val="00E04A7B"/>
    <w:rsid w:val="00E0500B"/>
    <w:rsid w:val="00E05287"/>
    <w:rsid w:val="00E05DCC"/>
    <w:rsid w:val="00E05DDD"/>
    <w:rsid w:val="00E05FCE"/>
    <w:rsid w:val="00E0657C"/>
    <w:rsid w:val="00E066CA"/>
    <w:rsid w:val="00E06882"/>
    <w:rsid w:val="00E068CA"/>
    <w:rsid w:val="00E06FA6"/>
    <w:rsid w:val="00E106DF"/>
    <w:rsid w:val="00E10C21"/>
    <w:rsid w:val="00E1161A"/>
    <w:rsid w:val="00E11CD8"/>
    <w:rsid w:val="00E12641"/>
    <w:rsid w:val="00E12CA3"/>
    <w:rsid w:val="00E12D6B"/>
    <w:rsid w:val="00E1309E"/>
    <w:rsid w:val="00E1381A"/>
    <w:rsid w:val="00E13A3A"/>
    <w:rsid w:val="00E13D5A"/>
    <w:rsid w:val="00E144A2"/>
    <w:rsid w:val="00E146C2"/>
    <w:rsid w:val="00E16BE2"/>
    <w:rsid w:val="00E16E65"/>
    <w:rsid w:val="00E174E4"/>
    <w:rsid w:val="00E20BE1"/>
    <w:rsid w:val="00E20EFA"/>
    <w:rsid w:val="00E21A57"/>
    <w:rsid w:val="00E226FD"/>
    <w:rsid w:val="00E237F5"/>
    <w:rsid w:val="00E24B21"/>
    <w:rsid w:val="00E24EB2"/>
    <w:rsid w:val="00E256F1"/>
    <w:rsid w:val="00E2577F"/>
    <w:rsid w:val="00E2645F"/>
    <w:rsid w:val="00E26C48"/>
    <w:rsid w:val="00E2734F"/>
    <w:rsid w:val="00E30757"/>
    <w:rsid w:val="00E3114C"/>
    <w:rsid w:val="00E31A6E"/>
    <w:rsid w:val="00E32AED"/>
    <w:rsid w:val="00E32C95"/>
    <w:rsid w:val="00E32CE7"/>
    <w:rsid w:val="00E33656"/>
    <w:rsid w:val="00E33C53"/>
    <w:rsid w:val="00E36243"/>
    <w:rsid w:val="00E369FC"/>
    <w:rsid w:val="00E37A5F"/>
    <w:rsid w:val="00E40BD3"/>
    <w:rsid w:val="00E42E1D"/>
    <w:rsid w:val="00E4396D"/>
    <w:rsid w:val="00E43ADA"/>
    <w:rsid w:val="00E44748"/>
    <w:rsid w:val="00E470CE"/>
    <w:rsid w:val="00E47707"/>
    <w:rsid w:val="00E47C04"/>
    <w:rsid w:val="00E47C8E"/>
    <w:rsid w:val="00E50BC9"/>
    <w:rsid w:val="00E51BEA"/>
    <w:rsid w:val="00E52C6D"/>
    <w:rsid w:val="00E5324C"/>
    <w:rsid w:val="00E54904"/>
    <w:rsid w:val="00E551F3"/>
    <w:rsid w:val="00E554AB"/>
    <w:rsid w:val="00E55B22"/>
    <w:rsid w:val="00E55E33"/>
    <w:rsid w:val="00E56C42"/>
    <w:rsid w:val="00E57B1D"/>
    <w:rsid w:val="00E60590"/>
    <w:rsid w:val="00E62DA7"/>
    <w:rsid w:val="00E6436C"/>
    <w:rsid w:val="00E6488E"/>
    <w:rsid w:val="00E650A2"/>
    <w:rsid w:val="00E650FB"/>
    <w:rsid w:val="00E65512"/>
    <w:rsid w:val="00E6578A"/>
    <w:rsid w:val="00E65952"/>
    <w:rsid w:val="00E65A21"/>
    <w:rsid w:val="00E65E47"/>
    <w:rsid w:val="00E65E81"/>
    <w:rsid w:val="00E66347"/>
    <w:rsid w:val="00E66416"/>
    <w:rsid w:val="00E67607"/>
    <w:rsid w:val="00E67A71"/>
    <w:rsid w:val="00E70387"/>
    <w:rsid w:val="00E7139D"/>
    <w:rsid w:val="00E721BA"/>
    <w:rsid w:val="00E72DA4"/>
    <w:rsid w:val="00E73589"/>
    <w:rsid w:val="00E739FA"/>
    <w:rsid w:val="00E76AE5"/>
    <w:rsid w:val="00E76EB3"/>
    <w:rsid w:val="00E77FE0"/>
    <w:rsid w:val="00E80419"/>
    <w:rsid w:val="00E8219E"/>
    <w:rsid w:val="00E8224A"/>
    <w:rsid w:val="00E8394F"/>
    <w:rsid w:val="00E84A1F"/>
    <w:rsid w:val="00E85217"/>
    <w:rsid w:val="00E853B9"/>
    <w:rsid w:val="00E85C6B"/>
    <w:rsid w:val="00E866A0"/>
    <w:rsid w:val="00E86919"/>
    <w:rsid w:val="00E873B2"/>
    <w:rsid w:val="00E87A6F"/>
    <w:rsid w:val="00E87B8B"/>
    <w:rsid w:val="00E90012"/>
    <w:rsid w:val="00E91547"/>
    <w:rsid w:val="00E93C00"/>
    <w:rsid w:val="00E94160"/>
    <w:rsid w:val="00E94197"/>
    <w:rsid w:val="00E944B8"/>
    <w:rsid w:val="00E96935"/>
    <w:rsid w:val="00E96CF1"/>
    <w:rsid w:val="00E96E67"/>
    <w:rsid w:val="00E97B97"/>
    <w:rsid w:val="00E97CF4"/>
    <w:rsid w:val="00EA0287"/>
    <w:rsid w:val="00EA15B6"/>
    <w:rsid w:val="00EA1CCF"/>
    <w:rsid w:val="00EA2338"/>
    <w:rsid w:val="00EA239B"/>
    <w:rsid w:val="00EA2537"/>
    <w:rsid w:val="00EA2626"/>
    <w:rsid w:val="00EA28EF"/>
    <w:rsid w:val="00EA2917"/>
    <w:rsid w:val="00EA4010"/>
    <w:rsid w:val="00EA4051"/>
    <w:rsid w:val="00EA41C0"/>
    <w:rsid w:val="00EA43E9"/>
    <w:rsid w:val="00EA441F"/>
    <w:rsid w:val="00EA4BBC"/>
    <w:rsid w:val="00EA4DDB"/>
    <w:rsid w:val="00EA5E73"/>
    <w:rsid w:val="00EA5F05"/>
    <w:rsid w:val="00EA6014"/>
    <w:rsid w:val="00EA6312"/>
    <w:rsid w:val="00EA6DAB"/>
    <w:rsid w:val="00EA702E"/>
    <w:rsid w:val="00EB0AA4"/>
    <w:rsid w:val="00EB0AF5"/>
    <w:rsid w:val="00EB115E"/>
    <w:rsid w:val="00EB1272"/>
    <w:rsid w:val="00EB196A"/>
    <w:rsid w:val="00EB2866"/>
    <w:rsid w:val="00EB28CC"/>
    <w:rsid w:val="00EB2A37"/>
    <w:rsid w:val="00EB2BAE"/>
    <w:rsid w:val="00EB3FD0"/>
    <w:rsid w:val="00EB424B"/>
    <w:rsid w:val="00EB4808"/>
    <w:rsid w:val="00EB65E4"/>
    <w:rsid w:val="00EB67B4"/>
    <w:rsid w:val="00EB6978"/>
    <w:rsid w:val="00EB6A7E"/>
    <w:rsid w:val="00EB6E9F"/>
    <w:rsid w:val="00EB7EC8"/>
    <w:rsid w:val="00EC0106"/>
    <w:rsid w:val="00EC0190"/>
    <w:rsid w:val="00EC1875"/>
    <w:rsid w:val="00EC22C0"/>
    <w:rsid w:val="00EC2C2A"/>
    <w:rsid w:val="00EC3F19"/>
    <w:rsid w:val="00EC4609"/>
    <w:rsid w:val="00EC4AFF"/>
    <w:rsid w:val="00EC51F8"/>
    <w:rsid w:val="00EC7BC4"/>
    <w:rsid w:val="00ED12BA"/>
    <w:rsid w:val="00ED1367"/>
    <w:rsid w:val="00ED181D"/>
    <w:rsid w:val="00ED1C38"/>
    <w:rsid w:val="00ED3150"/>
    <w:rsid w:val="00ED317A"/>
    <w:rsid w:val="00ED38E9"/>
    <w:rsid w:val="00ED3B53"/>
    <w:rsid w:val="00ED3D65"/>
    <w:rsid w:val="00ED4031"/>
    <w:rsid w:val="00ED427C"/>
    <w:rsid w:val="00ED5288"/>
    <w:rsid w:val="00ED594F"/>
    <w:rsid w:val="00ED5A75"/>
    <w:rsid w:val="00ED5C54"/>
    <w:rsid w:val="00ED6381"/>
    <w:rsid w:val="00ED6A1D"/>
    <w:rsid w:val="00ED77B3"/>
    <w:rsid w:val="00ED7E4C"/>
    <w:rsid w:val="00EE008E"/>
    <w:rsid w:val="00EE0303"/>
    <w:rsid w:val="00EE0433"/>
    <w:rsid w:val="00EE050E"/>
    <w:rsid w:val="00EE07FC"/>
    <w:rsid w:val="00EE0C84"/>
    <w:rsid w:val="00EE1900"/>
    <w:rsid w:val="00EE1BEB"/>
    <w:rsid w:val="00EE1F84"/>
    <w:rsid w:val="00EE2177"/>
    <w:rsid w:val="00EE22D2"/>
    <w:rsid w:val="00EE3D33"/>
    <w:rsid w:val="00EE3F22"/>
    <w:rsid w:val="00EE4EA7"/>
    <w:rsid w:val="00EE4F8D"/>
    <w:rsid w:val="00EE557D"/>
    <w:rsid w:val="00EE5A1C"/>
    <w:rsid w:val="00EE5BB0"/>
    <w:rsid w:val="00EE615B"/>
    <w:rsid w:val="00EE64A3"/>
    <w:rsid w:val="00EE681D"/>
    <w:rsid w:val="00EE682C"/>
    <w:rsid w:val="00EE6AF1"/>
    <w:rsid w:val="00EE6DE8"/>
    <w:rsid w:val="00EE6E42"/>
    <w:rsid w:val="00EF26D1"/>
    <w:rsid w:val="00EF278D"/>
    <w:rsid w:val="00EF3B9C"/>
    <w:rsid w:val="00EF3BED"/>
    <w:rsid w:val="00EF3C84"/>
    <w:rsid w:val="00EF5784"/>
    <w:rsid w:val="00EF59EB"/>
    <w:rsid w:val="00EF66D4"/>
    <w:rsid w:val="00EF773E"/>
    <w:rsid w:val="00EF7D07"/>
    <w:rsid w:val="00F003BA"/>
    <w:rsid w:val="00F00D5F"/>
    <w:rsid w:val="00F00E7A"/>
    <w:rsid w:val="00F018AC"/>
    <w:rsid w:val="00F02851"/>
    <w:rsid w:val="00F0290B"/>
    <w:rsid w:val="00F02A39"/>
    <w:rsid w:val="00F03DA6"/>
    <w:rsid w:val="00F04C14"/>
    <w:rsid w:val="00F051F0"/>
    <w:rsid w:val="00F0559A"/>
    <w:rsid w:val="00F05A8A"/>
    <w:rsid w:val="00F06294"/>
    <w:rsid w:val="00F071A6"/>
    <w:rsid w:val="00F07350"/>
    <w:rsid w:val="00F0771E"/>
    <w:rsid w:val="00F10152"/>
    <w:rsid w:val="00F129AF"/>
    <w:rsid w:val="00F12AAE"/>
    <w:rsid w:val="00F12D26"/>
    <w:rsid w:val="00F130F9"/>
    <w:rsid w:val="00F13EEC"/>
    <w:rsid w:val="00F13FB9"/>
    <w:rsid w:val="00F14BFB"/>
    <w:rsid w:val="00F15567"/>
    <w:rsid w:val="00F16642"/>
    <w:rsid w:val="00F17826"/>
    <w:rsid w:val="00F17E4C"/>
    <w:rsid w:val="00F20454"/>
    <w:rsid w:val="00F20D53"/>
    <w:rsid w:val="00F20E82"/>
    <w:rsid w:val="00F22127"/>
    <w:rsid w:val="00F22216"/>
    <w:rsid w:val="00F22316"/>
    <w:rsid w:val="00F22328"/>
    <w:rsid w:val="00F224A1"/>
    <w:rsid w:val="00F22C3A"/>
    <w:rsid w:val="00F2438F"/>
    <w:rsid w:val="00F244A1"/>
    <w:rsid w:val="00F24AE3"/>
    <w:rsid w:val="00F25C58"/>
    <w:rsid w:val="00F26978"/>
    <w:rsid w:val="00F27293"/>
    <w:rsid w:val="00F277F9"/>
    <w:rsid w:val="00F27DC2"/>
    <w:rsid w:val="00F30475"/>
    <w:rsid w:val="00F305A3"/>
    <w:rsid w:val="00F30768"/>
    <w:rsid w:val="00F31A01"/>
    <w:rsid w:val="00F3220D"/>
    <w:rsid w:val="00F32268"/>
    <w:rsid w:val="00F324F3"/>
    <w:rsid w:val="00F33547"/>
    <w:rsid w:val="00F33F21"/>
    <w:rsid w:val="00F34640"/>
    <w:rsid w:val="00F34687"/>
    <w:rsid w:val="00F34CFA"/>
    <w:rsid w:val="00F34E7E"/>
    <w:rsid w:val="00F352C0"/>
    <w:rsid w:val="00F362D5"/>
    <w:rsid w:val="00F37293"/>
    <w:rsid w:val="00F374B2"/>
    <w:rsid w:val="00F374D4"/>
    <w:rsid w:val="00F40324"/>
    <w:rsid w:val="00F41528"/>
    <w:rsid w:val="00F416CD"/>
    <w:rsid w:val="00F416DE"/>
    <w:rsid w:val="00F418D4"/>
    <w:rsid w:val="00F41AC4"/>
    <w:rsid w:val="00F42604"/>
    <w:rsid w:val="00F42DAC"/>
    <w:rsid w:val="00F43167"/>
    <w:rsid w:val="00F43783"/>
    <w:rsid w:val="00F437C2"/>
    <w:rsid w:val="00F43CFA"/>
    <w:rsid w:val="00F448CB"/>
    <w:rsid w:val="00F463D5"/>
    <w:rsid w:val="00F472CB"/>
    <w:rsid w:val="00F475F5"/>
    <w:rsid w:val="00F47665"/>
    <w:rsid w:val="00F47C76"/>
    <w:rsid w:val="00F50CF1"/>
    <w:rsid w:val="00F50DB6"/>
    <w:rsid w:val="00F51468"/>
    <w:rsid w:val="00F52C2C"/>
    <w:rsid w:val="00F535D5"/>
    <w:rsid w:val="00F53EAD"/>
    <w:rsid w:val="00F5419D"/>
    <w:rsid w:val="00F55240"/>
    <w:rsid w:val="00F554EE"/>
    <w:rsid w:val="00F55FBA"/>
    <w:rsid w:val="00F567C0"/>
    <w:rsid w:val="00F56A3D"/>
    <w:rsid w:val="00F56A6B"/>
    <w:rsid w:val="00F60038"/>
    <w:rsid w:val="00F6034E"/>
    <w:rsid w:val="00F61BBC"/>
    <w:rsid w:val="00F61F7C"/>
    <w:rsid w:val="00F62A03"/>
    <w:rsid w:val="00F62AA8"/>
    <w:rsid w:val="00F64770"/>
    <w:rsid w:val="00F64859"/>
    <w:rsid w:val="00F64BDE"/>
    <w:rsid w:val="00F65455"/>
    <w:rsid w:val="00F65BE1"/>
    <w:rsid w:val="00F66826"/>
    <w:rsid w:val="00F66EC6"/>
    <w:rsid w:val="00F67E30"/>
    <w:rsid w:val="00F67EE6"/>
    <w:rsid w:val="00F67F57"/>
    <w:rsid w:val="00F71D2A"/>
    <w:rsid w:val="00F71EC2"/>
    <w:rsid w:val="00F72C30"/>
    <w:rsid w:val="00F733A9"/>
    <w:rsid w:val="00F73C10"/>
    <w:rsid w:val="00F748A9"/>
    <w:rsid w:val="00F74E31"/>
    <w:rsid w:val="00F74F9E"/>
    <w:rsid w:val="00F764BF"/>
    <w:rsid w:val="00F765B2"/>
    <w:rsid w:val="00F773CD"/>
    <w:rsid w:val="00F7794C"/>
    <w:rsid w:val="00F8054B"/>
    <w:rsid w:val="00F80768"/>
    <w:rsid w:val="00F80BC9"/>
    <w:rsid w:val="00F81697"/>
    <w:rsid w:val="00F82109"/>
    <w:rsid w:val="00F82FB8"/>
    <w:rsid w:val="00F83204"/>
    <w:rsid w:val="00F8329B"/>
    <w:rsid w:val="00F832DA"/>
    <w:rsid w:val="00F835BB"/>
    <w:rsid w:val="00F8379B"/>
    <w:rsid w:val="00F839EA"/>
    <w:rsid w:val="00F83A18"/>
    <w:rsid w:val="00F841CC"/>
    <w:rsid w:val="00F849BE"/>
    <w:rsid w:val="00F84B0C"/>
    <w:rsid w:val="00F84E20"/>
    <w:rsid w:val="00F853A0"/>
    <w:rsid w:val="00F861CE"/>
    <w:rsid w:val="00F865F7"/>
    <w:rsid w:val="00F86BA6"/>
    <w:rsid w:val="00F87421"/>
    <w:rsid w:val="00F876B1"/>
    <w:rsid w:val="00F87DAC"/>
    <w:rsid w:val="00F90192"/>
    <w:rsid w:val="00F902A3"/>
    <w:rsid w:val="00F90FCD"/>
    <w:rsid w:val="00F91EAF"/>
    <w:rsid w:val="00F92101"/>
    <w:rsid w:val="00F927CB"/>
    <w:rsid w:val="00F92C72"/>
    <w:rsid w:val="00F93AD8"/>
    <w:rsid w:val="00F94F99"/>
    <w:rsid w:val="00F95734"/>
    <w:rsid w:val="00F968BC"/>
    <w:rsid w:val="00F96C21"/>
    <w:rsid w:val="00F96EED"/>
    <w:rsid w:val="00F972F7"/>
    <w:rsid w:val="00FA017F"/>
    <w:rsid w:val="00FA0EA5"/>
    <w:rsid w:val="00FA0EF7"/>
    <w:rsid w:val="00FA1839"/>
    <w:rsid w:val="00FA2295"/>
    <w:rsid w:val="00FA23D4"/>
    <w:rsid w:val="00FA4006"/>
    <w:rsid w:val="00FA5CD8"/>
    <w:rsid w:val="00FA636D"/>
    <w:rsid w:val="00FA66B2"/>
    <w:rsid w:val="00FA6871"/>
    <w:rsid w:val="00FA6BA7"/>
    <w:rsid w:val="00FB03A5"/>
    <w:rsid w:val="00FB074B"/>
    <w:rsid w:val="00FB2277"/>
    <w:rsid w:val="00FB25E5"/>
    <w:rsid w:val="00FB2E82"/>
    <w:rsid w:val="00FB2ECD"/>
    <w:rsid w:val="00FB3911"/>
    <w:rsid w:val="00FB3E8A"/>
    <w:rsid w:val="00FB47C9"/>
    <w:rsid w:val="00FB549D"/>
    <w:rsid w:val="00FB5AFC"/>
    <w:rsid w:val="00FB6AC9"/>
    <w:rsid w:val="00FC0365"/>
    <w:rsid w:val="00FC07CF"/>
    <w:rsid w:val="00FC1305"/>
    <w:rsid w:val="00FC1CA3"/>
    <w:rsid w:val="00FC26A3"/>
    <w:rsid w:val="00FC306F"/>
    <w:rsid w:val="00FC43F2"/>
    <w:rsid w:val="00FC54CA"/>
    <w:rsid w:val="00FC6854"/>
    <w:rsid w:val="00FC6999"/>
    <w:rsid w:val="00FC7743"/>
    <w:rsid w:val="00FC7BF0"/>
    <w:rsid w:val="00FC7C24"/>
    <w:rsid w:val="00FC7F96"/>
    <w:rsid w:val="00FD00CC"/>
    <w:rsid w:val="00FD0F52"/>
    <w:rsid w:val="00FD3045"/>
    <w:rsid w:val="00FD344E"/>
    <w:rsid w:val="00FD3726"/>
    <w:rsid w:val="00FD3E0C"/>
    <w:rsid w:val="00FD41CD"/>
    <w:rsid w:val="00FD5919"/>
    <w:rsid w:val="00FD5E02"/>
    <w:rsid w:val="00FD7593"/>
    <w:rsid w:val="00FE04C1"/>
    <w:rsid w:val="00FE1092"/>
    <w:rsid w:val="00FE11AD"/>
    <w:rsid w:val="00FE122C"/>
    <w:rsid w:val="00FE15FC"/>
    <w:rsid w:val="00FE3137"/>
    <w:rsid w:val="00FE3D7A"/>
    <w:rsid w:val="00FE40A0"/>
    <w:rsid w:val="00FE439F"/>
    <w:rsid w:val="00FE5BC6"/>
    <w:rsid w:val="00FE684F"/>
    <w:rsid w:val="00FE68BC"/>
    <w:rsid w:val="00FE70A3"/>
    <w:rsid w:val="00FE7B75"/>
    <w:rsid w:val="00FF032E"/>
    <w:rsid w:val="00FF0DF0"/>
    <w:rsid w:val="00FF45A5"/>
    <w:rsid w:val="00FF53C3"/>
    <w:rsid w:val="00FF75EF"/>
    <w:rsid w:val="00FF7667"/>
    <w:rsid w:val="00FF77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7DF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C7DF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C7DF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 w:type="character" w:styleId="FollowedHyperlink">
    <w:name w:val="FollowedHyperlink"/>
    <w:basedOn w:val="DefaultParagraphFont"/>
    <w:uiPriority w:val="99"/>
    <w:semiHidden/>
    <w:unhideWhenUsed/>
    <w:rsid w:val="00F22316"/>
    <w:rPr>
      <w:color w:val="954F72" w:themeColor="followedHyperlink"/>
      <w:u w:val="single"/>
    </w:rPr>
  </w:style>
  <w:style w:type="character" w:customStyle="1" w:styleId="Heading3Char">
    <w:name w:val="Heading 3 Char"/>
    <w:basedOn w:val="DefaultParagraphFont"/>
    <w:link w:val="Heading3"/>
    <w:uiPriority w:val="9"/>
    <w:rsid w:val="005C7DF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5C7DF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C7DF0"/>
    <w:rPr>
      <w:rFonts w:asciiTheme="majorHAnsi" w:eastAsiaTheme="majorEastAsia" w:hAnsiTheme="majorHAnsi" w:cstheme="majorBidi"/>
      <w:color w:val="2F5496" w:themeColor="accent1" w:themeShade="BF"/>
    </w:rPr>
  </w:style>
  <w:style w:type="paragraph" w:styleId="NoSpacing">
    <w:name w:val="No Spacing"/>
    <w:uiPriority w:val="1"/>
    <w:qFormat/>
    <w:rsid w:val="001034D2"/>
  </w:style>
  <w:style w:type="paragraph" w:styleId="Revision">
    <w:name w:val="Revision"/>
    <w:hidden/>
    <w:uiPriority w:val="99"/>
    <w:semiHidden/>
    <w:rsid w:val="00092D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9032">
      <w:bodyDiv w:val="1"/>
      <w:marLeft w:val="0"/>
      <w:marRight w:val="0"/>
      <w:marTop w:val="0"/>
      <w:marBottom w:val="0"/>
      <w:divBdr>
        <w:top w:val="none" w:sz="0" w:space="0" w:color="auto"/>
        <w:left w:val="none" w:sz="0" w:space="0" w:color="auto"/>
        <w:bottom w:val="none" w:sz="0" w:space="0" w:color="auto"/>
        <w:right w:val="none" w:sz="0" w:space="0" w:color="auto"/>
      </w:divBdr>
    </w:div>
    <w:div w:id="90248059">
      <w:bodyDiv w:val="1"/>
      <w:marLeft w:val="0"/>
      <w:marRight w:val="0"/>
      <w:marTop w:val="0"/>
      <w:marBottom w:val="0"/>
      <w:divBdr>
        <w:top w:val="none" w:sz="0" w:space="0" w:color="auto"/>
        <w:left w:val="none" w:sz="0" w:space="0" w:color="auto"/>
        <w:bottom w:val="none" w:sz="0" w:space="0" w:color="auto"/>
        <w:right w:val="none" w:sz="0" w:space="0" w:color="auto"/>
      </w:divBdr>
    </w:div>
    <w:div w:id="360597357">
      <w:bodyDiv w:val="1"/>
      <w:marLeft w:val="0"/>
      <w:marRight w:val="0"/>
      <w:marTop w:val="0"/>
      <w:marBottom w:val="0"/>
      <w:divBdr>
        <w:top w:val="none" w:sz="0" w:space="0" w:color="auto"/>
        <w:left w:val="none" w:sz="0" w:space="0" w:color="auto"/>
        <w:bottom w:val="none" w:sz="0" w:space="0" w:color="auto"/>
        <w:right w:val="none" w:sz="0" w:space="0" w:color="auto"/>
      </w:divBdr>
    </w:div>
    <w:div w:id="959798306">
      <w:bodyDiv w:val="1"/>
      <w:marLeft w:val="0"/>
      <w:marRight w:val="0"/>
      <w:marTop w:val="0"/>
      <w:marBottom w:val="0"/>
      <w:divBdr>
        <w:top w:val="none" w:sz="0" w:space="0" w:color="auto"/>
        <w:left w:val="none" w:sz="0" w:space="0" w:color="auto"/>
        <w:bottom w:val="none" w:sz="0" w:space="0" w:color="auto"/>
        <w:right w:val="none" w:sz="0" w:space="0" w:color="auto"/>
      </w:divBdr>
    </w:div>
    <w:div w:id="1022976362">
      <w:bodyDiv w:val="1"/>
      <w:marLeft w:val="0"/>
      <w:marRight w:val="0"/>
      <w:marTop w:val="0"/>
      <w:marBottom w:val="0"/>
      <w:divBdr>
        <w:top w:val="none" w:sz="0" w:space="0" w:color="auto"/>
        <w:left w:val="none" w:sz="0" w:space="0" w:color="auto"/>
        <w:bottom w:val="none" w:sz="0" w:space="0" w:color="auto"/>
        <w:right w:val="none" w:sz="0" w:space="0" w:color="auto"/>
      </w:divBdr>
    </w:div>
    <w:div w:id="1371415447">
      <w:bodyDiv w:val="1"/>
      <w:marLeft w:val="0"/>
      <w:marRight w:val="0"/>
      <w:marTop w:val="0"/>
      <w:marBottom w:val="0"/>
      <w:divBdr>
        <w:top w:val="none" w:sz="0" w:space="0" w:color="auto"/>
        <w:left w:val="none" w:sz="0" w:space="0" w:color="auto"/>
        <w:bottom w:val="none" w:sz="0" w:space="0" w:color="auto"/>
        <w:right w:val="none" w:sz="0" w:space="0" w:color="auto"/>
      </w:divBdr>
    </w:div>
    <w:div w:id="1385525309">
      <w:bodyDiv w:val="1"/>
      <w:marLeft w:val="0"/>
      <w:marRight w:val="0"/>
      <w:marTop w:val="0"/>
      <w:marBottom w:val="0"/>
      <w:divBdr>
        <w:top w:val="none" w:sz="0" w:space="0" w:color="auto"/>
        <w:left w:val="none" w:sz="0" w:space="0" w:color="auto"/>
        <w:bottom w:val="none" w:sz="0" w:space="0" w:color="auto"/>
        <w:right w:val="none" w:sz="0" w:space="0" w:color="auto"/>
      </w:divBdr>
    </w:div>
    <w:div w:id="1737315741">
      <w:bodyDiv w:val="1"/>
      <w:marLeft w:val="0"/>
      <w:marRight w:val="0"/>
      <w:marTop w:val="0"/>
      <w:marBottom w:val="0"/>
      <w:divBdr>
        <w:top w:val="none" w:sz="0" w:space="0" w:color="auto"/>
        <w:left w:val="none" w:sz="0" w:space="0" w:color="auto"/>
        <w:bottom w:val="none" w:sz="0" w:space="0" w:color="auto"/>
        <w:right w:val="none" w:sz="0" w:space="0" w:color="auto"/>
      </w:divBdr>
    </w:div>
    <w:div w:id="1750152368">
      <w:bodyDiv w:val="1"/>
      <w:marLeft w:val="0"/>
      <w:marRight w:val="0"/>
      <w:marTop w:val="0"/>
      <w:marBottom w:val="0"/>
      <w:divBdr>
        <w:top w:val="none" w:sz="0" w:space="0" w:color="auto"/>
        <w:left w:val="none" w:sz="0" w:space="0" w:color="auto"/>
        <w:bottom w:val="none" w:sz="0" w:space="0" w:color="auto"/>
        <w:right w:val="none" w:sz="0" w:space="0" w:color="auto"/>
      </w:divBdr>
    </w:div>
    <w:div w:id="17878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nature.com/articles/s41596-021-00513-5" TargetMode="External"/><Relationship Id="rId1" Type="http://schemas.openxmlformats.org/officeDocument/2006/relationships/hyperlink" Target="https://journals.plos.org/plosmedicine/article?id=10.1371/journal.pmed.1003498"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ieugit-scmv-d0.epi.bris.ac.uk/ml18692/hie-ml" TargetMode="External"/><Relationship Id="rId18" Type="http://schemas.openxmlformats.org/officeDocument/2006/relationships/image" Target="media/image5.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matt.lyon@bristol.ac.uk" TargetMode="External"/><Relationship Id="rId17"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6.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e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Metadata/LabelInfo.xml><?xml version="1.0" encoding="utf-8"?>
<clbl:labelList xmlns:clbl="http://schemas.microsoft.com/office/2020/mipLabelMetadata">
  <clbl:label id="{bdb74b30-9568-4856-bdbf-06759778fcbc}" enabled="0" method="" siteId="{bdb74b30-9568-4856-bdbf-06759778fcbc}" removed="1"/>
</clbl:labelList>
</file>

<file path=docProps/app.xml><?xml version="1.0" encoding="utf-8"?>
<Properties xmlns="http://schemas.openxmlformats.org/officeDocument/2006/extended-properties" xmlns:vt="http://schemas.openxmlformats.org/officeDocument/2006/docPropsVTypes">
  <Template>Normal.dotm</Template>
  <TotalTime>65</TotalTime>
  <Pages>24</Pages>
  <Words>26685</Words>
  <Characters>152109</Characters>
  <Application>Microsoft Office Word</Application>
  <DocSecurity>0</DocSecurity>
  <Lines>1267</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Tom Gaunt</cp:lastModifiedBy>
  <cp:revision>3</cp:revision>
  <dcterms:created xsi:type="dcterms:W3CDTF">2022-02-18T14:45:00Z</dcterms:created>
  <dcterms:modified xsi:type="dcterms:W3CDTF">2022-02-18T15:51:00Z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http://www.zotero.org/styles/the-american-journal-of-human-genetics</vt:lpwstr>
  </property>
  <property fmtid="{D5CDD505-2E9C-101B-9397-08002B2CF9AE}" pid="24" name="Mendeley Recent Style Name 9_1">
    <vt:lpwstr>The American Journal of Human Genetics</vt:lpwstr>
  </property>
</Properties>
</file>